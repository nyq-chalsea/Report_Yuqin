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CDDD2" w14:textId="2A5222A0" w:rsidR="00A10910" w:rsidRPr="00AF5847" w:rsidRDefault="00827F81" w:rsidP="004567AF">
      <w:pPr>
        <w:spacing w:before="720" w:after="360" w:line="480" w:lineRule="auto"/>
        <w:ind w:right="-14"/>
        <w:jc w:val="center"/>
        <w:rPr>
          <w:rFonts w:ascii="Times New Roman" w:hAnsi="Times New Roman" w:cs="Times New Roman"/>
          <w:color w:val="000000"/>
          <w:spacing w:val="1"/>
          <w:sz w:val="44"/>
          <w:szCs w:val="44"/>
        </w:rPr>
      </w:pPr>
      <w:bookmarkStart w:id="0" w:name="_Hlk172194314"/>
      <w:bookmarkEnd w:id="0"/>
      <w:r w:rsidRPr="00AF5847">
        <w:rPr>
          <w:rFonts w:ascii="Times New Roman" w:hAnsi="Times New Roman" w:cs="Times New Roman"/>
          <w:color w:val="000000"/>
          <w:spacing w:val="1"/>
          <w:sz w:val="44"/>
          <w:szCs w:val="44"/>
        </w:rPr>
        <w:t xml:space="preserve">Impact of Ion Transport on Membrane Scaling in Bipolar Membrane Electrodialysis </w:t>
      </w:r>
    </w:p>
    <w:p w14:paraId="3C5F2D1A" w14:textId="086178D4" w:rsidR="00827F81" w:rsidRPr="00860FE5" w:rsidRDefault="00213C1D" w:rsidP="002231A3">
      <w:pPr>
        <w:widowControl/>
        <w:spacing w:after="240" w:line="480" w:lineRule="auto"/>
        <w:jc w:val="center"/>
        <w:rPr>
          <w:rFonts w:ascii="Times New Roman" w:hAnsi="Times New Roman" w:cs="Times New Roman"/>
          <w:i/>
          <w:iCs/>
          <w:color w:val="000000"/>
          <w:spacing w:val="1"/>
          <w:sz w:val="24"/>
        </w:rPr>
      </w:pPr>
      <w:r w:rsidRPr="00860FE5">
        <w:rPr>
          <w:rFonts w:ascii="Times New Roman" w:hAnsi="Times New Roman" w:cs="Times New Roman" w:hint="eastAsia"/>
          <w:i/>
          <w:iCs/>
          <w:color w:val="000000"/>
          <w:spacing w:val="1"/>
          <w:sz w:val="24"/>
        </w:rPr>
        <w:t>Yuqin Ni</w:t>
      </w:r>
      <w:r w:rsidR="008B31EF" w:rsidRPr="008B31EF">
        <w:rPr>
          <w:rFonts w:ascii="Times New Roman" w:hAnsi="Times New Roman" w:cs="Times New Roman" w:hint="eastAsia"/>
          <w:i/>
          <w:iCs/>
          <w:color w:val="000000"/>
          <w:spacing w:val="1"/>
          <w:sz w:val="24"/>
          <w:vertAlign w:val="superscript"/>
        </w:rPr>
        <w:t>a,b</w:t>
      </w:r>
      <w:r w:rsidR="004B1D61" w:rsidRPr="00860FE5">
        <w:rPr>
          <w:rFonts w:ascii="Times New Roman" w:hAnsi="Times New Roman" w:cs="Times New Roman" w:hint="eastAsia"/>
          <w:i/>
          <w:iCs/>
          <w:color w:val="000000"/>
          <w:spacing w:val="1"/>
          <w:sz w:val="24"/>
        </w:rPr>
        <w:t>, She Qianhong</w:t>
      </w:r>
      <w:r w:rsidR="008B31EF" w:rsidRPr="008B31EF">
        <w:rPr>
          <w:rFonts w:ascii="Times New Roman" w:hAnsi="Times New Roman" w:cs="Times New Roman" w:hint="eastAsia"/>
          <w:i/>
          <w:iCs/>
          <w:color w:val="000000"/>
          <w:spacing w:val="1"/>
          <w:sz w:val="24"/>
          <w:vertAlign w:val="superscript"/>
        </w:rPr>
        <w:t>a,b</w:t>
      </w:r>
    </w:p>
    <w:p w14:paraId="1C000344" w14:textId="1106D455" w:rsidR="00645EED" w:rsidRPr="008B31EF" w:rsidRDefault="00645EED" w:rsidP="008B31EF">
      <w:pPr>
        <w:pStyle w:val="a3"/>
        <w:widowControl/>
        <w:numPr>
          <w:ilvl w:val="0"/>
          <w:numId w:val="19"/>
        </w:numPr>
        <w:spacing w:after="240" w:line="480" w:lineRule="auto"/>
        <w:ind w:firstLineChars="0"/>
        <w:jc w:val="left"/>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4789FE67" w14:textId="43B91A95" w:rsidR="00645EED" w:rsidRPr="008B31EF" w:rsidRDefault="00645EED" w:rsidP="008B31EF">
      <w:pPr>
        <w:pStyle w:val="a3"/>
        <w:widowControl/>
        <w:numPr>
          <w:ilvl w:val="0"/>
          <w:numId w:val="19"/>
        </w:numPr>
        <w:spacing w:after="240" w:line="480" w:lineRule="auto"/>
        <w:ind w:firstLineChars="0"/>
        <w:jc w:val="left"/>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19556826" w14:textId="13F17FD3" w:rsidR="004B1D61" w:rsidRPr="004B1D61" w:rsidRDefault="004B1D61" w:rsidP="00A10910">
      <w:pPr>
        <w:widowControl/>
        <w:jc w:val="left"/>
        <w:rPr>
          <w:rFonts w:ascii="Times New Roman" w:hAnsi="Times New Roman" w:cs="Times New Roman"/>
          <w:b/>
          <w:bCs/>
          <w:color w:val="000000"/>
          <w:spacing w:val="1"/>
          <w:sz w:val="24"/>
        </w:rPr>
      </w:pPr>
    </w:p>
    <w:p w14:paraId="7AD51663" w14:textId="77777777" w:rsidR="004B1D61" w:rsidRDefault="004B1D61" w:rsidP="00A10910">
      <w:pPr>
        <w:widowControl/>
        <w:jc w:val="left"/>
        <w:rPr>
          <w:rFonts w:ascii="Times New Roman" w:hAnsi="Times New Roman" w:cs="Times New Roman"/>
          <w:b/>
          <w:bCs/>
          <w:color w:val="000000"/>
          <w:spacing w:val="1"/>
          <w:sz w:val="24"/>
        </w:rPr>
      </w:pP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Default="00A909E7"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lastRenderedPageBreak/>
        <w:t>Abstract</w:t>
      </w:r>
    </w:p>
    <w:p w14:paraId="46DE0FE8" w14:textId="4F0AEACA" w:rsidR="008977E3" w:rsidRDefault="003B113B" w:rsidP="00BF443F">
      <w:pPr>
        <w:spacing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Bipolar membrane electrodialysis (BMED) is an emerging technology for producing acid and base from salt solutions. 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understanding of scaling formation in BMED systems treating seawater brine. Scaling was observed in multiple locations, including the </w:t>
      </w:r>
      <w:r>
        <w:rPr>
          <w:rFonts w:ascii="Times New Roman" w:hAnsi="Times New Roman" w:cs="Times New Roman" w:hint="eastAsia"/>
          <w:color w:val="000000"/>
          <w:spacing w:val="1"/>
          <w:sz w:val="24"/>
        </w:rPr>
        <w:t xml:space="preserve">chambers and on </w:t>
      </w:r>
      <w:r w:rsidRPr="003B113B">
        <w:rPr>
          <w:rFonts w:ascii="Times New Roman" w:hAnsi="Times New Roman" w:cs="Times New Roman" w:hint="eastAsia"/>
          <w:color w:val="000000"/>
          <w:spacing w:val="1"/>
          <w:sz w:val="24"/>
        </w:rPr>
        <w:t>bipolar membrane (BPM) and both sides of the cation ex</w:t>
      </w:r>
      <w:r w:rsidRPr="003B113B">
        <w:rPr>
          <w:rFonts w:ascii="Times New Roman" w:hAnsi="Times New Roman" w:cs="Times New Roman"/>
          <w:color w:val="000000"/>
          <w:spacing w:val="1"/>
          <w:sz w:val="24"/>
        </w:rPr>
        <w:t>change membrane (CEM). 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in the base chamber</w:t>
      </w:r>
      <w:r>
        <w:rPr>
          <w:rFonts w:ascii="Times New Roman" w:hAnsi="Times New Roman" w:cs="Times New Roman" w:hint="eastAsia"/>
          <w:color w:val="000000"/>
          <w:spacing w:val="1"/>
          <w:sz w:val="24"/>
        </w:rPr>
        <w:t xml:space="preserve"> (BC)</w:t>
      </w:r>
      <w:r w:rsidRPr="003B113B">
        <w:rPr>
          <w:rFonts w:ascii="Times New Roman" w:hAnsi="Times New Roman" w:cs="Times New Roman"/>
          <w:color w:val="000000"/>
          <w:spacing w:val="1"/>
          <w:sz w:val="24"/>
        </w:rPr>
        <w:t xml:space="preserve">, resulting in scale formation on the CEM facing </w:t>
      </w:r>
      <w:r>
        <w:rPr>
          <w:rFonts w:ascii="Times New Roman" w:hAnsi="Times New Roman" w:cs="Times New Roman" w:hint="eastAsia"/>
          <w:color w:val="000000"/>
          <w:spacing w:val="1"/>
          <w:sz w:val="24"/>
        </w:rPr>
        <w:t>BC</w:t>
      </w:r>
      <w:r w:rsidRPr="003B113B">
        <w:rPr>
          <w:rFonts w:ascii="Times New Roman" w:hAnsi="Times New Roman" w:cs="Times New Roman"/>
          <w:color w:val="000000"/>
          <w:spacing w:val="1"/>
          <w:sz w:val="24"/>
        </w:rPr>
        <w:t>. The accumulated scal</w:t>
      </w:r>
      <w:r>
        <w:rPr>
          <w:rFonts w:ascii="Times New Roman" w:hAnsi="Times New Roman" w:cs="Times New Roman" w:hint="eastAsia"/>
          <w:color w:val="000000"/>
          <w:spacing w:val="1"/>
          <w:sz w:val="24"/>
        </w:rPr>
        <w:t>ing</w:t>
      </w:r>
      <w:r w:rsidRPr="003B113B">
        <w:rPr>
          <w:rFonts w:ascii="Times New Roman" w:hAnsi="Times New Roman" w:cs="Times New Roman"/>
          <w:color w:val="000000"/>
          <w:spacing w:val="1"/>
          <w:sz w:val="24"/>
        </w:rPr>
        <w:t xml:space="preserve"> reduced the effective membrane area, increasing the local current density. Once the local current density exceeded the limiting current density, water splitting was triggered, generating 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the seawater brine chamber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where further water splitting and scaling occurred on the CEM facing the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In addition, scaling </w:t>
      </w:r>
      <w:r w:rsidR="008977E3">
        <w:rPr>
          <w:rFonts w:ascii="Times New Roman" w:hAnsi="Times New Roman" w:cs="Times New Roman" w:hint="eastAsia"/>
          <w:color w:val="000000"/>
          <w:spacing w:val="1"/>
          <w:sz w:val="24"/>
        </w:rPr>
        <w:t>on</w:t>
      </w:r>
      <w:r w:rsidRPr="003B113B">
        <w:rPr>
          <w:rFonts w:ascii="Times New Roman" w:hAnsi="Times New Roman" w:cs="Times New Roman"/>
          <w:color w:val="000000"/>
          <w:spacing w:val="1"/>
          <w:sz w:val="24"/>
        </w:rPr>
        <w:t xml:space="preserve"> BPM was attributed to the interaction between divalent cations and the locally elevated </w:t>
      </w:r>
      <w:r w:rsidR="008977E3" w:rsidRPr="003B113B">
        <w:rPr>
          <w:rFonts w:ascii="Times New Roman" w:hAnsi="Times New Roman" w:cs="Times New Roman"/>
          <w:color w:val="000000"/>
          <w:spacing w:val="1"/>
          <w:sz w:val="24"/>
        </w:rPr>
        <w:t>OH</w:t>
      </w:r>
      <w:r w:rsidR="008977E3"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concentration. These findings elucidate the evolution of scaling in BMED and pro</w:t>
      </w:r>
      <w:r w:rsidRPr="003B113B">
        <w:rPr>
          <w:rFonts w:ascii="Times New Roman" w:hAnsi="Times New Roman" w:cs="Times New Roman" w:hint="eastAsia"/>
          <w:color w:val="000000"/>
          <w:spacing w:val="1"/>
          <w:sz w:val="24"/>
        </w:rPr>
        <w:t>vide insights for its mitigation in brine treatment applications.</w:t>
      </w:r>
    </w:p>
    <w:p w14:paraId="22B3A52C" w14:textId="768AD36E" w:rsidR="003B2A2E" w:rsidRDefault="003B2A2E" w:rsidP="00BF443F">
      <w:pPr>
        <w:spacing w:line="480" w:lineRule="auto"/>
        <w:ind w:right="-14"/>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p>
    <w:p w14:paraId="44FF11F1" w14:textId="6DF6F6C4" w:rsidR="00A909E7" w:rsidRPr="00827F81" w:rsidRDefault="00857AB9" w:rsidP="008977E3">
      <w:pPr>
        <w:spacing w:line="480" w:lineRule="auto"/>
        <w:ind w:right="-14"/>
        <w:rPr>
          <w:rFonts w:ascii="Times New Roman" w:hAnsi="Times New Roman" w:cs="Times New Roman"/>
          <w:b/>
          <w:bCs/>
          <w:color w:val="000000"/>
          <w:spacing w:val="1"/>
          <w:sz w:val="24"/>
        </w:rPr>
      </w:pPr>
      <w:r w:rsidRPr="00857AB9">
        <w:rPr>
          <w:rFonts w:ascii="Times New Roman" w:hAnsi="Times New Roman" w:cs="Times New Roman" w:hint="eastAsia"/>
          <w:color w:val="000000"/>
          <w:spacing w:val="1"/>
          <w:sz w:val="24"/>
        </w:rPr>
        <w:t>Bipolar membrane electrodialysis</w:t>
      </w:r>
      <w:r>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184979EE" w14:textId="77777777" w:rsidR="000367AC" w:rsidRDefault="000367AC">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57D16CD8" w:rsidR="0070229D" w:rsidRPr="00827F81" w:rsidRDefault="0070229D"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13360D9D" w14:textId="2B1D4EBB" w:rsidR="000D74CC" w:rsidRDefault="007E6227" w:rsidP="004F7EF2">
      <w:pPr>
        <w:spacing w:line="480" w:lineRule="auto"/>
        <w:ind w:firstLine="420"/>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72113B">
        <w:rPr>
          <w:rFonts w:ascii="Times New Roman" w:hAnsi="Times New Roman" w:cs="Times New Roman"/>
          <w:color w:val="000000"/>
          <w:sz w:val="24"/>
        </w:rPr>
        <w:t xml:space="preserve">high-salinity wastewater often </w:t>
      </w:r>
      <w:r>
        <w:rPr>
          <w:rFonts w:ascii="Times New Roman" w:hAnsi="Times New Roman" w:cs="Times New Roman"/>
          <w:color w:val="000000"/>
          <w:sz w:val="24"/>
        </w:rPr>
        <w:t>arises</w:t>
      </w:r>
      <w:r w:rsidRPr="0072113B">
        <w:rPr>
          <w:rFonts w:ascii="Times New Roman" w:hAnsi="Times New Roman" w:cs="Times New Roman"/>
          <w:color w:val="000000"/>
          <w:sz w:val="24"/>
        </w:rPr>
        <w:t xml:space="preserve"> as a byproduct of acid-base neutralization reactions.</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 </w:instrTex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EN.CITE.DATA </w:instrText>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5F0CF8" w:rsidRPr="005F0CF8">
        <w:rPr>
          <w:rFonts w:ascii="Times New Roman" w:hAnsi="Times New Roman" w:cs="Times New Roman"/>
          <w:noProof/>
          <w:color w:val="000000"/>
          <w:sz w:val="24"/>
          <w:vertAlign w:val="superscript"/>
        </w:rPr>
        <w:t>2, 4-6</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F7EF2">
        <w:rPr>
          <w:rFonts w:ascii="Times New Roman" w:hAnsi="Times New Roman" w:cs="Times New Roman" w:hint="eastAsia"/>
          <w:color w:val="000000"/>
          <w:sz w:val="24"/>
        </w:rPr>
        <w:t>Among various treatment methods, electrodialysis (ED) has been widely employed to concentrate brine solutions, facilitating subsequent crystallization into solid salts</w:t>
      </w:r>
      <w:r w:rsidR="004F7EF2">
        <w:rPr>
          <w:rFonts w:ascii="Times New Roman" w:hAnsi="Times New Roman" w:cs="Times New Roman" w:hint="eastAsia"/>
          <w:color w:val="000000"/>
          <w:sz w:val="24"/>
        </w:rPr>
        <w:t xml:space="preserve"> </w: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 </w:instrTex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EN.CITE.DATA </w:instrText>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end"/>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separate"/>
      </w:r>
      <w:r w:rsidR="00100AF2" w:rsidRPr="0082287E">
        <w:rPr>
          <w:rFonts w:ascii="Times New Roman" w:hAnsi="Times New Roman" w:cs="Times New Roman"/>
          <w:noProof/>
          <w:color w:val="000000"/>
          <w:sz w:val="24"/>
          <w:vertAlign w:val="superscript"/>
        </w:rPr>
        <w:t>7-9</w:t>
      </w:r>
      <w:r w:rsidR="00100AF2">
        <w:rPr>
          <w:rFonts w:ascii="Times New Roman" w:hAnsi="Times New Roman" w:cs="Times New Roman"/>
          <w:color w:val="000000"/>
          <w:sz w:val="24"/>
        </w:rPr>
        <w:fldChar w:fldCharType="end"/>
      </w:r>
      <w:r w:rsidR="00100AF2">
        <w:rPr>
          <w:rFonts w:ascii="Times New Roman" w:hAnsi="Times New Roman" w:cs="Times New Roman" w:hint="eastAsia"/>
          <w:color w:val="000000"/>
          <w:sz w:val="24"/>
        </w:rPr>
        <w:t>.</w:t>
      </w:r>
      <w:r w:rsidR="004F7EF2">
        <w:rPr>
          <w:rFonts w:ascii="Times New Roman" w:hAnsi="Times New Roman" w:cs="Times New Roman" w:hint="eastAsia"/>
          <w:color w:val="000000"/>
          <w:sz w:val="24"/>
        </w:rPr>
        <w:t xml:space="preserve"> </w:t>
      </w:r>
      <w:r w:rsidR="00DD68FC">
        <w:rPr>
          <w:rFonts w:ascii="Times New Roman" w:hAnsi="Times New Roman" w:cs="Times New Roman"/>
          <w:color w:val="000000"/>
          <w:sz w:val="24"/>
        </w:rPr>
        <w:t>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A16D82">
        <w:rPr>
          <w:rFonts w:ascii="Times New Roman" w:hAnsi="Times New Roman" w:cs="Times New Roman"/>
          <w:color w:val="000000"/>
          <w:sz w:val="24"/>
        </w:rPr>
        <w:t xml:space="preserve">viability of </w:t>
      </w:r>
      <w:r w:rsidR="00375CF3">
        <w:rPr>
          <w:rFonts w:ascii="Times New Roman" w:hAnsi="Times New Roman" w:cs="Times New Roman"/>
          <w:color w:val="000000"/>
          <w:sz w:val="24"/>
        </w:rPr>
        <w:t xml:space="preserve">salt recovery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640FE5">
        <w:rPr>
          <w:rFonts w:ascii="Times New Roman" w:hAnsi="Times New Roman" w:cs="Times New Roman" w:hint="eastAsia"/>
          <w:color w:val="000000"/>
          <w:sz w:val="24"/>
        </w:rPr>
        <w:t xml:space="preserve"> </w:t>
      </w:r>
      <w:r w:rsidR="00640FE5">
        <w:rPr>
          <w:rFonts w:ascii="Times New Roman" w:hAnsi="Times New Roman" w:cs="Times New Roman"/>
          <w:color w:val="000000"/>
          <w:sz w:val="24"/>
        </w:rPr>
        <w:fldChar w:fldCharType="begin"/>
      </w:r>
      <w:r w:rsidR="0082287E">
        <w:rPr>
          <w:rFonts w:ascii="Times New Roman" w:hAnsi="Times New Roman" w:cs="Times New Roman"/>
          <w:color w:val="000000"/>
          <w:sz w:val="24"/>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640FE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w:t>
      </w:r>
      <w:r w:rsidR="00640FE5">
        <w:rPr>
          <w:rFonts w:ascii="Times New Roman" w:hAnsi="Times New Roman" w:cs="Times New Roman"/>
          <w:color w:val="000000"/>
          <w:sz w:val="24"/>
        </w:rPr>
        <w:fldChar w:fldCharType="end"/>
      </w:r>
      <w:r w:rsidR="00A16D82">
        <w:rPr>
          <w:rFonts w:ascii="Times New Roman" w:hAnsi="Times New Roman" w:cs="Times New Roman"/>
          <w:color w:val="000000"/>
          <w:sz w:val="24"/>
        </w:rPr>
        <w:t>.</w:t>
      </w:r>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10-13</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 </w:t>
      </w:r>
      <w:r w:rsidR="00823AF5"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14-17</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522B0E">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22B0E">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522B0E">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w:t>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B37F2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B37F2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20</w:t>
      </w:r>
      <w:r w:rsidR="00B37F21">
        <w:rPr>
          <w:rFonts w:ascii="Times New Roman" w:hAnsi="Times New Roman" w:cs="Times New Roman"/>
          <w:color w:val="000000"/>
          <w:sz w:val="24"/>
          <w:vertAlign w:val="subscript"/>
        </w:rPr>
        <w:fldChar w:fldCharType="end"/>
      </w:r>
      <w:r w:rsidR="00445CA7">
        <w:rPr>
          <w:rFonts w:ascii="Times New Roman" w:hAnsi="Times New Roman" w:cs="Times New Roman" w:hint="eastAsia"/>
          <w:color w:val="000000"/>
          <w:sz w:val="24"/>
        </w:rPr>
        <w:t>,</w:t>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E02BA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21</w:t>
      </w:r>
      <w:r w:rsidR="00E02BA1">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22</w:t>
      </w:r>
      <w:r w:rsidR="00FC27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E02BA1">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21, 24</w:t>
      </w:r>
      <w:r w:rsidR="00E02BA1">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60A58BC6" w14:textId="7A929E87" w:rsidR="001702B5" w:rsidRPr="00083E60" w:rsidRDefault="00E67519" w:rsidP="00AC231E">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w:t>
      </w:r>
      <w:r w:rsidR="00160679">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 </w:instrText>
      </w:r>
      <w:r w:rsidR="00B94EC0">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EN.CITE.DATA </w:instrText>
      </w:r>
      <w:r w:rsidR="00B94EC0">
        <w:rPr>
          <w:rFonts w:ascii="Times New Roman" w:hAnsi="Times New Roman" w:cs="Times New Roman"/>
          <w:color w:val="000000"/>
          <w:sz w:val="24"/>
        </w:rPr>
      </w:r>
      <w:r w:rsidR="00B94EC0">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25, 26</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r w:rsidR="0044673D" w:rsidRPr="0044673D">
        <w:rPr>
          <w:rFonts w:ascii="Times New Roman" w:hAnsi="Times New Roman" w:cs="Times New Roman"/>
          <w:color w:val="000000"/>
          <w:sz w:val="24"/>
        </w:rPr>
        <w:t xml:space="preserve"> by reducing ion flux, increasing membrane resistance, and elevating energy consumption</w:t>
      </w:r>
      <w:r w:rsidR="00216AD9">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 </w:instrText>
      </w:r>
      <w:r w:rsidR="00A03060">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EN.CITE.DATA </w:instrText>
      </w:r>
      <w:r w:rsidR="00A03060">
        <w:rPr>
          <w:rFonts w:ascii="Times New Roman" w:hAnsi="Times New Roman" w:cs="Times New Roman"/>
          <w:color w:val="000000"/>
          <w:sz w:val="24"/>
        </w:rPr>
      </w:r>
      <w:r w:rsidR="00A03060">
        <w:rPr>
          <w:rFonts w:ascii="Times New Roman" w:hAnsi="Times New Roman" w:cs="Times New Roman"/>
          <w:color w:val="000000"/>
          <w:sz w:val="24"/>
        </w:rPr>
        <w:fldChar w:fldCharType="end"/>
      </w:r>
      <w:r w:rsidR="00216AD9">
        <w:rPr>
          <w:rFonts w:ascii="Times New Roman" w:hAnsi="Times New Roman" w:cs="Times New Roman"/>
          <w:color w:val="000000"/>
          <w:sz w:val="24"/>
        </w:rPr>
      </w:r>
      <w:r w:rsidR="00216AD9">
        <w:rPr>
          <w:rFonts w:ascii="Times New Roman" w:hAnsi="Times New Roman" w:cs="Times New Roman"/>
          <w:color w:val="000000"/>
          <w:sz w:val="24"/>
        </w:rPr>
        <w:fldChar w:fldCharType="separate"/>
      </w:r>
      <w:r w:rsidR="00A03060" w:rsidRPr="00A03060">
        <w:rPr>
          <w:rFonts w:ascii="Times New Roman" w:hAnsi="Times New Roman" w:cs="Times New Roman"/>
          <w:noProof/>
          <w:color w:val="000000"/>
          <w:sz w:val="24"/>
          <w:vertAlign w:val="superscript"/>
        </w:rPr>
        <w:t>26-28</w:t>
      </w:r>
      <w:r w:rsidR="00216AD9">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 xml:space="preserve">As scaling progresses, it can cause irreversible damage to membranes, especially increasing the risk of membrane rupture </w:t>
      </w:r>
      <w:r w:rsidR="00A03060" w:rsidRPr="001C44BC">
        <w:rPr>
          <w:rFonts w:ascii="Times New Roman" w:hAnsi="Times New Roman" w:cs="Times New Roman"/>
          <w:sz w:val="24"/>
        </w:rPr>
        <w:fldChar w:fldCharType="begin"/>
      </w:r>
      <w:r w:rsidR="00A03060">
        <w:rPr>
          <w:rFonts w:ascii="Times New Roman" w:hAnsi="Times New Roman" w:cs="Times New Roman"/>
          <w:sz w:val="24"/>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A03060" w:rsidRPr="001C44BC">
        <w:rPr>
          <w:rFonts w:ascii="Times New Roman" w:hAnsi="Times New Roman" w:cs="Times New Roman"/>
          <w:sz w:val="24"/>
        </w:rPr>
        <w:fldChar w:fldCharType="separate"/>
      </w:r>
      <w:r w:rsidR="00A03060" w:rsidRPr="00A03060">
        <w:rPr>
          <w:rFonts w:ascii="Times New Roman" w:hAnsi="Times New Roman" w:cs="Times New Roman"/>
          <w:noProof/>
          <w:sz w:val="24"/>
          <w:vertAlign w:val="superscript"/>
        </w:rPr>
        <w:t>29</w:t>
      </w:r>
      <w:r w:rsidR="00A03060" w:rsidRPr="001C44BC">
        <w:rPr>
          <w:rFonts w:ascii="Times New Roman" w:hAnsi="Times New Roman" w:cs="Times New Roman"/>
          <w:sz w:val="24"/>
        </w:rPr>
        <w:fldChar w:fldCharType="end"/>
      </w:r>
      <w:r w:rsidR="00A03060" w:rsidRPr="001C44BC">
        <w:rPr>
          <w:rFonts w:ascii="Times New Roman" w:hAnsi="Times New Roman" w:cs="Times New Roman" w:hint="eastAsia"/>
          <w:sz w:val="24"/>
        </w:rPr>
        <w:t>.</w:t>
      </w:r>
      <w:r w:rsidR="00ED4B88">
        <w:rPr>
          <w:rFonts w:ascii="Times New Roman" w:hAnsi="Times New Roman" w:cs="Times New Roman" w:hint="eastAsia"/>
          <w:color w:val="000000"/>
          <w:sz w:val="24"/>
        </w:rPr>
        <w:t xml:space="preserve"> </w:t>
      </w:r>
      <w:r w:rsidR="003C3446">
        <w:rPr>
          <w:rFonts w:ascii="Times New Roman" w:hAnsi="Times New Roman" w:cs="Times New Roman" w:hint="eastAsia"/>
          <w:color w:val="000000"/>
          <w:sz w:val="24"/>
        </w:rPr>
        <w:t xml:space="preserve">Generally, </w:t>
      </w:r>
      <w:r w:rsidR="0090332B">
        <w:rPr>
          <w:rFonts w:ascii="Times New Roman" w:hAnsi="Times New Roman" w:cs="Times New Roman" w:hint="eastAsia"/>
          <w:color w:val="000000"/>
          <w:sz w:val="24"/>
        </w:rPr>
        <w:t xml:space="preserve">scaling is affected by solution composition, </w:t>
      </w:r>
      <w:r w:rsidR="007900AA">
        <w:rPr>
          <w:rFonts w:ascii="Times New Roman" w:hAnsi="Times New Roman" w:cs="Times New Roman" w:hint="eastAsia"/>
          <w:color w:val="000000"/>
          <w:sz w:val="24"/>
        </w:rPr>
        <w:t>process</w:t>
      </w:r>
      <w:r w:rsidR="0090332B">
        <w:rPr>
          <w:rFonts w:ascii="Times New Roman" w:hAnsi="Times New Roman" w:cs="Times New Roman" w:hint="eastAsia"/>
          <w:color w:val="000000"/>
          <w:sz w:val="24"/>
        </w:rPr>
        <w:t xml:space="preserve"> parameters</w:t>
      </w:r>
      <w:r w:rsidR="001556FA">
        <w:rPr>
          <w:rFonts w:ascii="Times New Roman" w:hAnsi="Times New Roman" w:cs="Times New Roman" w:hint="eastAsia"/>
          <w:color w:val="000000"/>
          <w:sz w:val="24"/>
        </w:rPr>
        <w:t xml:space="preserve"> and IEM properties.</w:t>
      </w:r>
      <w:r w:rsidR="006931CA">
        <w:rPr>
          <w:rFonts w:ascii="Times New Roman" w:hAnsi="Times New Roman" w:cs="Times New Roman" w:hint="eastAsia"/>
          <w:color w:val="000000"/>
          <w:sz w:val="24"/>
        </w:rPr>
        <w:t xml:space="preserve"> </w:t>
      </w:r>
      <w:r w:rsidR="00415D8D">
        <w:rPr>
          <w:rFonts w:ascii="Times New Roman" w:hAnsi="Times New Roman" w:cs="Times New Roman"/>
          <w:color w:val="000000"/>
          <w:sz w:val="24"/>
        </w:rPr>
        <w:fldChar w:fldCharType="begin"/>
      </w:r>
      <w:r w:rsidR="003E5C54">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face="superscript"&gt;30&lt;/style&gt;&lt;/DisplayText&gt;&lt;record&gt;&lt;rec-number&gt;235&lt;/rec-number&gt;&lt;foreign-keys&gt;&lt;key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415D8D">
        <w:rPr>
          <w:rFonts w:ascii="Times New Roman" w:hAnsi="Times New Roman" w:cs="Times New Roman"/>
          <w:color w:val="000000"/>
          <w:sz w:val="24"/>
        </w:rPr>
        <w:fldChar w:fldCharType="separate"/>
      </w:r>
      <w:r w:rsidR="003E5C54">
        <w:rPr>
          <w:rFonts w:ascii="Times New Roman" w:hAnsi="Times New Roman" w:cs="Times New Roman"/>
          <w:noProof/>
          <w:color w:val="000000"/>
          <w:sz w:val="24"/>
        </w:rPr>
        <w:t xml:space="preserve">Bazinet, et al. </w:t>
      </w:r>
      <w:r w:rsidR="003E5C54" w:rsidRPr="003E5C54">
        <w:rPr>
          <w:rFonts w:ascii="Times New Roman" w:hAnsi="Times New Roman" w:cs="Times New Roman"/>
          <w:noProof/>
          <w:color w:val="000000"/>
          <w:sz w:val="24"/>
          <w:vertAlign w:val="superscript"/>
        </w:rPr>
        <w:t>30</w:t>
      </w:r>
      <w:r w:rsidR="00415D8D">
        <w:rPr>
          <w:rFonts w:ascii="Times New Roman" w:hAnsi="Times New Roman" w:cs="Times New Roman"/>
          <w:color w:val="000000"/>
          <w:sz w:val="24"/>
        </w:rPr>
        <w:fldChar w:fldCharType="end"/>
      </w:r>
      <w:r w:rsidR="003E5C54">
        <w:rPr>
          <w:rFonts w:ascii="Times New Roman" w:hAnsi="Times New Roman" w:cs="Times New Roman" w:hint="eastAsia"/>
          <w:color w:val="000000"/>
          <w:sz w:val="24"/>
        </w:rPr>
        <w:t xml:space="preserve"> </w:t>
      </w:r>
      <w:r w:rsidR="008F1A05">
        <w:rPr>
          <w:rFonts w:ascii="Times New Roman" w:hAnsi="Times New Roman" w:cs="Times New Roman" w:hint="eastAsia"/>
          <w:color w:val="000000"/>
          <w:sz w:val="24"/>
        </w:rPr>
        <w:t xml:space="preserve">and </w:t>
      </w:r>
      <w:r w:rsidR="008F1A05">
        <w:rPr>
          <w:rFonts w:ascii="Times New Roman" w:hAnsi="Times New Roman" w:cs="Times New Roman"/>
          <w:color w:val="000000"/>
          <w:sz w:val="24"/>
        </w:rPr>
        <w:fldChar w:fldCharType="begin"/>
      </w:r>
      <w:r w:rsidR="008F1A05">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8F1A05">
        <w:rPr>
          <w:rFonts w:ascii="Times New Roman" w:hAnsi="Times New Roman" w:cs="Times New Roman"/>
          <w:color w:val="000000"/>
          <w:sz w:val="24"/>
        </w:rPr>
        <w:fldChar w:fldCharType="separate"/>
      </w:r>
      <w:r w:rsidR="008F1A05">
        <w:rPr>
          <w:rFonts w:ascii="Times New Roman" w:hAnsi="Times New Roman" w:cs="Times New Roman"/>
          <w:noProof/>
          <w:color w:val="000000"/>
          <w:sz w:val="24"/>
        </w:rPr>
        <w:t xml:space="preserve">Wang, Yang and Cong </w:t>
      </w:r>
      <w:r w:rsidR="008F1A05" w:rsidRPr="008F1A05">
        <w:rPr>
          <w:rFonts w:ascii="Times New Roman" w:hAnsi="Times New Roman" w:cs="Times New Roman"/>
          <w:noProof/>
          <w:color w:val="000000"/>
          <w:sz w:val="24"/>
          <w:vertAlign w:val="superscript"/>
        </w:rPr>
        <w:t>27</w:t>
      </w:r>
      <w:r w:rsidR="008F1A05">
        <w:rPr>
          <w:rFonts w:ascii="Times New Roman" w:hAnsi="Times New Roman" w:cs="Times New Roman"/>
          <w:color w:val="000000"/>
          <w:sz w:val="24"/>
        </w:rPr>
        <w:fldChar w:fldCharType="end"/>
      </w:r>
      <w:r w:rsidR="008F1A05">
        <w:rPr>
          <w:rFonts w:ascii="Times New Roman" w:hAnsi="Times New Roman" w:cs="Times New Roman" w:hint="eastAsia"/>
          <w:color w:val="000000"/>
          <w:sz w:val="24"/>
        </w:rPr>
        <w:t xml:space="preserve"> </w:t>
      </w:r>
      <w:r w:rsidR="00B81A59">
        <w:rPr>
          <w:rFonts w:ascii="Times New Roman" w:hAnsi="Times New Roman" w:cs="Times New Roman" w:hint="eastAsia"/>
          <w:color w:val="000000"/>
          <w:sz w:val="24"/>
        </w:rPr>
        <w:t xml:space="preserve">found scaling on cation exchange </w:t>
      </w:r>
      <w:r w:rsidR="00B81A59">
        <w:rPr>
          <w:rFonts w:ascii="Times New Roman" w:hAnsi="Times New Roman" w:cs="Times New Roman" w:hint="eastAsia"/>
          <w:color w:val="000000"/>
          <w:sz w:val="24"/>
        </w:rPr>
        <w:lastRenderedPageBreak/>
        <w:t>membranes (CEMs) when feeding solution contained Ca</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 xml:space="preserve"> </w:t>
      </w:r>
      <w:r w:rsidR="00B81A59">
        <w:rPr>
          <w:rFonts w:ascii="Times New Roman" w:hAnsi="Times New Roman" w:cs="Times New Roman"/>
          <w:color w:val="000000"/>
          <w:sz w:val="24"/>
        </w:rPr>
        <w:t>and</w:t>
      </w:r>
      <w:r w:rsidR="00B81A59">
        <w:rPr>
          <w:rFonts w:ascii="Times New Roman" w:hAnsi="Times New Roman" w:cs="Times New Roman" w:hint="eastAsia"/>
          <w:color w:val="000000"/>
          <w:sz w:val="24"/>
        </w:rPr>
        <w:t xml:space="preserve"> Mg</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w:t>
      </w:r>
      <w:r w:rsidR="0011032A">
        <w:rPr>
          <w:rFonts w:ascii="Times New Roman" w:hAnsi="Times New Roman" w:cs="Times New Roman" w:hint="eastAsia"/>
          <w:color w:val="000000"/>
          <w:sz w:val="24"/>
        </w:rPr>
        <w:t xml:space="preserve"> </w:t>
      </w:r>
      <w:r w:rsidR="001702B5">
        <w:rPr>
          <w:rFonts w:ascii="Times New Roman" w:hAnsi="Times New Roman" w:cs="Times New Roman"/>
          <w:color w:val="000000"/>
          <w:sz w:val="24"/>
        </w:rPr>
        <w:fldChar w:fldCharType="begin"/>
      </w:r>
      <w:r w:rsidR="001702B5">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face="superscript"&gt;31&lt;/style&gt;&lt;/DisplayText&gt;&lt;record&gt;&lt;rec-number&gt;315&lt;/rec-number&gt;&lt;foreign-keys&gt;&lt;key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r w:rsidR="001702B5">
        <w:rPr>
          <w:rFonts w:ascii="Times New Roman" w:hAnsi="Times New Roman" w:cs="Times New Roman"/>
          <w:color w:val="000000"/>
          <w:sz w:val="24"/>
        </w:rPr>
        <w:fldChar w:fldCharType="separate"/>
      </w:r>
      <w:r w:rsidR="001702B5">
        <w:rPr>
          <w:rFonts w:ascii="Times New Roman" w:hAnsi="Times New Roman" w:cs="Times New Roman"/>
          <w:noProof/>
          <w:color w:val="000000"/>
          <w:sz w:val="24"/>
        </w:rPr>
        <w:t xml:space="preserve">Casademont, et al. </w:t>
      </w:r>
      <w:r w:rsidR="001702B5" w:rsidRPr="001702B5">
        <w:rPr>
          <w:rFonts w:ascii="Times New Roman" w:hAnsi="Times New Roman" w:cs="Times New Roman"/>
          <w:noProof/>
          <w:color w:val="000000"/>
          <w:sz w:val="24"/>
          <w:vertAlign w:val="superscript"/>
        </w:rPr>
        <w:t>31</w:t>
      </w:r>
      <w:r w:rsidR="001702B5">
        <w:rPr>
          <w:rFonts w:ascii="Times New Roman" w:hAnsi="Times New Roman" w:cs="Times New Roman"/>
          <w:color w:val="000000"/>
          <w:sz w:val="24"/>
        </w:rPr>
        <w:fldChar w:fldCharType="end"/>
      </w:r>
      <w:r w:rsidR="001702B5">
        <w:rPr>
          <w:rFonts w:ascii="Times New Roman" w:hAnsi="Times New Roman" w:cs="Times New Roman" w:hint="eastAsia"/>
          <w:color w:val="000000"/>
          <w:sz w:val="24"/>
        </w:rPr>
        <w:t xml:space="preserve"> </w:t>
      </w:r>
      <w:r w:rsidR="00DE1E54">
        <w:rPr>
          <w:rFonts w:ascii="Times New Roman" w:hAnsi="Times New Roman" w:cs="Times New Roman" w:hint="eastAsia"/>
          <w:color w:val="000000"/>
          <w:sz w:val="24"/>
        </w:rPr>
        <w:t xml:space="preserve">found that </w:t>
      </w:r>
      <w:r w:rsidR="00394547">
        <w:rPr>
          <w:rFonts w:ascii="Times New Roman" w:hAnsi="Times New Roman" w:cs="Times New Roman" w:hint="eastAsia"/>
          <w:color w:val="000000"/>
          <w:sz w:val="24"/>
        </w:rPr>
        <w:t>a</w:t>
      </w:r>
      <w:r w:rsidR="00630A20">
        <w:rPr>
          <w:rFonts w:ascii="Times New Roman" w:hAnsi="Times New Roman" w:cs="Times New Roman" w:hint="eastAsia"/>
          <w:color w:val="000000"/>
          <w:sz w:val="24"/>
        </w:rPr>
        <w:t>n</w:t>
      </w:r>
      <w:r w:rsidR="00394547">
        <w:rPr>
          <w:rFonts w:ascii="Times New Roman" w:hAnsi="Times New Roman" w:cs="Times New Roman" w:hint="eastAsia"/>
          <w:color w:val="000000"/>
          <w:sz w:val="24"/>
        </w:rPr>
        <w:t xml:space="preserve"> alkali feeding solution </w:t>
      </w:r>
      <w:r w:rsidR="00630A20">
        <w:rPr>
          <w:rFonts w:ascii="Times New Roman" w:hAnsi="Times New Roman" w:cs="Times New Roman" w:hint="eastAsia"/>
          <w:color w:val="000000"/>
          <w:sz w:val="24"/>
        </w:rPr>
        <w:t>triggered scaling on CEMs.</w:t>
      </w:r>
      <w:r w:rsidR="00394547">
        <w:rPr>
          <w:rFonts w:ascii="Times New Roman" w:hAnsi="Times New Roman" w:cs="Times New Roman" w:hint="eastAsia"/>
          <w:color w:val="000000"/>
          <w:sz w:val="24"/>
        </w:rPr>
        <w:t xml:space="preserve"> </w:t>
      </w:r>
      <w:r w:rsidR="00630A20" w:rsidRPr="00881190">
        <w:rPr>
          <w:rFonts w:ascii="Times New Roman" w:hAnsi="Times New Roman" w:cs="Times New Roman" w:hint="eastAsia"/>
          <w:color w:val="000000"/>
          <w:sz w:val="24"/>
        </w:rPr>
        <w:t xml:space="preserve">The presence of </w:t>
      </w:r>
      <w:r w:rsidR="00630A20">
        <w:rPr>
          <w:rFonts w:ascii="Times New Roman" w:hAnsi="Times New Roman" w:cs="Times New Roman" w:hint="eastAsia"/>
          <w:color w:val="000000"/>
          <w:sz w:val="24"/>
        </w:rPr>
        <w:t>multivalent</w:t>
      </w:r>
      <w:r w:rsidR="00630A20" w:rsidRPr="00881190">
        <w:rPr>
          <w:rFonts w:ascii="Times New Roman" w:hAnsi="Times New Roman" w:cs="Times New Roman" w:hint="eastAsia"/>
          <w:color w:val="000000"/>
          <w:sz w:val="24"/>
        </w:rPr>
        <w:t xml:space="preserve"> ions</w:t>
      </w:r>
      <w:r w:rsidR="00630A20">
        <w:rPr>
          <w:rFonts w:ascii="Times New Roman" w:hAnsi="Times New Roman" w:cs="Times New Roman" w:hint="eastAsia"/>
          <w:color w:val="000000"/>
          <w:sz w:val="24"/>
        </w:rPr>
        <w:t xml:space="preserve"> (e.g.,</w:t>
      </w:r>
      <w:r w:rsidR="00630A20">
        <w:rPr>
          <w:rFonts w:ascii="Times New Roman" w:hAnsi="Times New Roman" w:cs="Times New Roman"/>
          <w:color w:val="000000"/>
          <w:sz w:val="24"/>
        </w:rPr>
        <w:t xml:space="preserve"> </w:t>
      </w:r>
      <w:r w:rsidR="00630A20" w:rsidRPr="00CB64AD">
        <w:rPr>
          <w:rFonts w:ascii="Times New Roman" w:hAnsi="Times New Roman" w:cs="Times New Roman"/>
          <w:color w:val="000000"/>
          <w:sz w:val="24"/>
        </w:rPr>
        <w:t>Ca</w:t>
      </w:r>
      <w:r w:rsidR="00630A20" w:rsidRPr="00CB64AD">
        <w:rPr>
          <w:rFonts w:ascii="Times New Roman" w:hAnsi="Times New Roman" w:cs="Times New Roman"/>
          <w:color w:val="000000"/>
          <w:sz w:val="24"/>
          <w:vertAlign w:val="superscript"/>
        </w:rPr>
        <w:t>2+</w:t>
      </w:r>
      <w:r w:rsidR="00630A20" w:rsidRPr="00CB64AD">
        <w:rPr>
          <w:rFonts w:ascii="Times New Roman" w:hAnsi="Times New Roman" w:cs="Times New Roman"/>
          <w:color w:val="000000"/>
          <w:sz w:val="24"/>
        </w:rPr>
        <w:t xml:space="preserve"> and Mg</w:t>
      </w:r>
      <w:r w:rsidR="00630A20" w:rsidRPr="00CB64AD">
        <w:rPr>
          <w:rFonts w:ascii="Times New Roman" w:hAnsi="Times New Roman" w:cs="Times New Roman"/>
          <w:color w:val="000000"/>
          <w:sz w:val="24"/>
          <w:vertAlign w:val="superscript"/>
        </w:rPr>
        <w:t>2+</w:t>
      </w:r>
      <w:r w:rsidR="00630A20">
        <w:rPr>
          <w:rFonts w:ascii="Times New Roman" w:hAnsi="Times New Roman" w:cs="Times New Roman" w:hint="eastAsia"/>
          <w:color w:val="000000"/>
          <w:sz w:val="24"/>
        </w:rPr>
        <w:t>) in feeding solution predominantly results in</w:t>
      </w:r>
      <w:r w:rsidR="00630A20" w:rsidRPr="00881190">
        <w:rPr>
          <w:rFonts w:ascii="Times New Roman" w:hAnsi="Times New Roman" w:cs="Times New Roman" w:hint="eastAsia"/>
          <w:color w:val="000000"/>
          <w:sz w:val="24"/>
        </w:rPr>
        <w:t xml:space="preserve"> scaling</w:t>
      </w:r>
      <w:r w:rsidR="00630A20" w:rsidRPr="00A5799E">
        <w:t xml:space="preserve"> </w:t>
      </w:r>
      <w:r w:rsidR="00630A20" w:rsidRPr="00A5799E">
        <w:rPr>
          <w:rFonts w:ascii="Times New Roman" w:hAnsi="Times New Roman" w:cs="Times New Roman"/>
          <w:color w:val="000000"/>
          <w:sz w:val="24"/>
        </w:rPr>
        <w:t xml:space="preserve">as they react with hydroxide ions (OH⁻) within the chambers to form sparingly soluble precipitates </w:t>
      </w:r>
      <w:r w:rsidR="00630A20"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 </w:instrText>
      </w:r>
      <w:r w:rsidR="00630A20">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EN.CITE.DATA </w:instrText>
      </w:r>
      <w:r w:rsidR="00630A20">
        <w:rPr>
          <w:rFonts w:ascii="Times New Roman" w:hAnsi="Times New Roman" w:cs="Times New Roman"/>
          <w:color w:val="000000"/>
          <w:sz w:val="24"/>
        </w:rPr>
      </w:r>
      <w:r w:rsidR="00630A20">
        <w:rPr>
          <w:rFonts w:ascii="Times New Roman" w:hAnsi="Times New Roman" w:cs="Times New Roman"/>
          <w:color w:val="000000"/>
          <w:sz w:val="24"/>
        </w:rPr>
        <w:fldChar w:fldCharType="end"/>
      </w:r>
      <w:r w:rsidR="00630A20" w:rsidRPr="00CB64AD">
        <w:rPr>
          <w:rFonts w:ascii="Times New Roman" w:hAnsi="Times New Roman" w:cs="Times New Roman"/>
          <w:color w:val="000000"/>
          <w:sz w:val="24"/>
        </w:rPr>
      </w:r>
      <w:r w:rsidR="00630A20" w:rsidRPr="00CB64AD">
        <w:rPr>
          <w:rFonts w:ascii="Times New Roman" w:hAnsi="Times New Roman" w:cs="Times New Roman"/>
          <w:color w:val="000000"/>
          <w:sz w:val="24"/>
        </w:rPr>
        <w:fldChar w:fldCharType="separate"/>
      </w:r>
      <w:r w:rsidR="00630A20" w:rsidRPr="00A03060">
        <w:rPr>
          <w:rFonts w:ascii="Times New Roman" w:hAnsi="Times New Roman" w:cs="Times New Roman"/>
          <w:noProof/>
          <w:color w:val="000000"/>
          <w:sz w:val="24"/>
          <w:vertAlign w:val="superscript"/>
        </w:rPr>
        <w:t>25-27, 30</w:t>
      </w:r>
      <w:r w:rsidR="00630A20" w:rsidRPr="00CB64AD">
        <w:rPr>
          <w:rFonts w:ascii="Times New Roman" w:hAnsi="Times New Roman" w:cs="Times New Roman"/>
          <w:color w:val="000000"/>
          <w:sz w:val="24"/>
        </w:rPr>
        <w:fldChar w:fldCharType="end"/>
      </w:r>
      <w:r w:rsidR="00630A20" w:rsidRPr="00881190">
        <w:rPr>
          <w:rFonts w:ascii="Times New Roman" w:hAnsi="Times New Roman" w:cs="Times New Roman" w:hint="eastAsia"/>
          <w:color w:val="000000"/>
          <w:sz w:val="24"/>
        </w:rPr>
        <w:t>.</w:t>
      </w:r>
      <w:r w:rsidR="000A00F5">
        <w:rPr>
          <w:rFonts w:ascii="Times New Roman" w:hAnsi="Times New Roman" w:cs="Times New Roman" w:hint="eastAsia"/>
          <w:color w:val="000000"/>
          <w:sz w:val="24"/>
        </w:rPr>
        <w:t xml:space="preserve"> </w:t>
      </w:r>
      <w:r w:rsidR="00C925A7">
        <w:rPr>
          <w:rFonts w:ascii="Times New Roman" w:hAnsi="Times New Roman" w:cs="Times New Roman" w:hint="eastAsia"/>
          <w:color w:val="000000"/>
          <w:sz w:val="24"/>
        </w:rPr>
        <w:t>Many other studies studied the process parameters, such as flow rate</w:t>
      </w:r>
      <w:r w:rsidR="000A20C3">
        <w:rPr>
          <w:rFonts w:ascii="Times New Roman" w:hAnsi="Times New Roman" w:cs="Times New Roman"/>
          <w:color w:val="000000"/>
          <w:sz w:val="24"/>
        </w:rPr>
        <w:fldChar w:fldCharType="begin"/>
      </w:r>
      <w:r w:rsidR="000A20C3">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0A20C3">
        <w:rPr>
          <w:rFonts w:ascii="Times New Roman" w:hAnsi="Times New Roman" w:cs="Times New Roman"/>
          <w:color w:val="000000"/>
          <w:sz w:val="24"/>
        </w:rPr>
        <w:fldChar w:fldCharType="separate"/>
      </w:r>
      <w:r w:rsidR="000A20C3" w:rsidRPr="000A20C3">
        <w:rPr>
          <w:rFonts w:ascii="Times New Roman" w:hAnsi="Times New Roman" w:cs="Times New Roman"/>
          <w:noProof/>
          <w:color w:val="000000"/>
          <w:sz w:val="24"/>
          <w:vertAlign w:val="superscript"/>
        </w:rPr>
        <w:t>32</w:t>
      </w:r>
      <w:r w:rsidR="000A20C3">
        <w:rPr>
          <w:rFonts w:ascii="Times New Roman" w:hAnsi="Times New Roman" w:cs="Times New Roman"/>
          <w:color w:val="000000"/>
          <w:sz w:val="24"/>
        </w:rPr>
        <w:fldChar w:fldCharType="end"/>
      </w:r>
      <w:r w:rsidR="000A20C3">
        <w:rPr>
          <w:rFonts w:ascii="Times New Roman" w:hAnsi="Times New Roman" w:cs="Times New Roman" w:hint="eastAsia"/>
          <w:color w:val="000000"/>
          <w:sz w:val="24"/>
        </w:rPr>
        <w:t xml:space="preserve"> and current density</w:t>
      </w:r>
      <w:r w:rsidR="00603430">
        <w:rPr>
          <w:rFonts w:ascii="Times New Roman" w:hAnsi="Times New Roman" w:cs="Times New Roman"/>
          <w:color w:val="000000"/>
          <w:sz w:val="24"/>
        </w:rPr>
        <w:fldChar w:fldCharType="begin"/>
      </w:r>
      <w:r w:rsidR="00FB39FD">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 33&lt;/style&gt;&lt;/DisplayText&gt;&lt;record&gt;&lt;rec-number&gt;316&lt;/rec-number&gt;&lt;foreign-keys&gt;&lt;key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Science&lt;/full-title&gt;&lt;/periodical&gt;&lt;dates&gt;&lt;year&gt;2025&lt;/year&gt;&lt;/dates&gt;&lt;urls&gt;&lt;/urls&gt;&lt;electronic-resource-num&gt;10.1016/j.memsci.2025.124063&lt;/electronic-resource-num&gt;&lt;/record&gt;&lt;/Cite&gt;&lt;Cite&gt;&lt;Author&gt;Lin Teng Shee&lt;/Author&gt;&lt;Year&gt;2007&lt;/Year&gt;&lt;RecNum&gt;317&lt;/RecNum&gt;&lt;record&gt;&lt;rec-number&gt;317&lt;/rec-number&gt;&lt;foreign-keys&gt;&lt;key app="EN" db-id="5rxe5dxf7vvddgev2wn5at0deare50advddr" timestamp="1743755397"&gt;317&lt;/key&gt;&lt;/foreign-keys&gt;&lt;ref-type name="Journal Article"&gt;17&lt;/ref-type&gt;&lt;contributors&gt;&lt;authors&gt;&lt;author&gt;Lin Teng Shee, F.&lt;/author&gt;&lt;author&gt;Arul, J.&lt;/author&gt;&lt;author&gt;Brunet, S.&lt;/author&gt;&lt;author&gt;Bazinet, L.&lt;/author&gt;&lt;/authors&gt;&lt;/contributors&gt;&lt;titles&gt;&lt;title&gt;Chitosan solubilization by bipolar membrane electroacidification: Reduction of membrane fouling&lt;/title&gt;&lt;secondary-title&gt;Journal of Membrane Science&lt;/secondary-title&gt;&lt;/titles&gt;&lt;periodical&gt;&lt;full-title&gt;Journal of Membrane Science&lt;/full-title&gt;&lt;/periodical&gt;&lt;pages&gt;29-35&lt;/pages&gt;&lt;volume&gt;290&lt;/volume&gt;&lt;number&gt;1-2&lt;/number&gt;&lt;section&gt;29&lt;/section&gt;&lt;dates&gt;&lt;year&gt;2007&lt;/year&gt;&lt;/dates&gt;&lt;isbn&gt;03767388&lt;/isbn&gt;&lt;urls&gt;&lt;/urls&gt;&lt;electronic-resource-num&gt;10.1016/j.memsci.2006.12.023&lt;/electronic-resource-num&gt;&lt;/record&gt;&lt;/Cite&gt;&lt;/EndNote&gt;</w:instrText>
      </w:r>
      <w:r w:rsidR="00603430">
        <w:rPr>
          <w:rFonts w:ascii="Times New Roman" w:hAnsi="Times New Roman" w:cs="Times New Roman"/>
          <w:color w:val="000000"/>
          <w:sz w:val="24"/>
        </w:rPr>
        <w:fldChar w:fldCharType="separate"/>
      </w:r>
      <w:r w:rsidR="00FB39FD" w:rsidRPr="00FB39FD">
        <w:rPr>
          <w:rFonts w:ascii="Times New Roman" w:hAnsi="Times New Roman" w:cs="Times New Roman"/>
          <w:noProof/>
          <w:color w:val="000000"/>
          <w:sz w:val="24"/>
          <w:vertAlign w:val="superscript"/>
        </w:rPr>
        <w:t>32, 33</w:t>
      </w:r>
      <w:r w:rsidR="00603430">
        <w:rPr>
          <w:rFonts w:ascii="Times New Roman" w:hAnsi="Times New Roman" w:cs="Times New Roman"/>
          <w:color w:val="000000"/>
          <w:sz w:val="24"/>
        </w:rPr>
        <w:fldChar w:fldCharType="end"/>
      </w:r>
      <w:r w:rsidR="004B501F">
        <w:rPr>
          <w:rFonts w:ascii="Times New Roman" w:hAnsi="Times New Roman" w:cs="Times New Roman" w:hint="eastAsia"/>
          <w:color w:val="000000"/>
          <w:sz w:val="24"/>
        </w:rPr>
        <w:t xml:space="preserve">. A </w:t>
      </w:r>
      <w:r w:rsidR="003C63E6">
        <w:rPr>
          <w:rFonts w:ascii="Times New Roman" w:hAnsi="Times New Roman" w:cs="Times New Roman" w:hint="eastAsia"/>
          <w:color w:val="000000"/>
          <w:sz w:val="24"/>
        </w:rPr>
        <w:t>high</w:t>
      </w:r>
      <w:r w:rsidR="004B501F">
        <w:rPr>
          <w:rFonts w:ascii="Times New Roman" w:hAnsi="Times New Roman" w:cs="Times New Roman" w:hint="eastAsia"/>
          <w:color w:val="000000"/>
          <w:sz w:val="24"/>
        </w:rPr>
        <w:t xml:space="preserve"> flow rate can </w:t>
      </w:r>
      <w:r w:rsidR="00984DCF">
        <w:rPr>
          <w:rFonts w:ascii="Times New Roman" w:hAnsi="Times New Roman" w:cs="Times New Roman" w:hint="eastAsia"/>
          <w:color w:val="000000"/>
          <w:sz w:val="24"/>
        </w:rPr>
        <w:t xml:space="preserve">enhance mixing near membrane/solution interface </w:t>
      </w:r>
      <w:r w:rsidR="009A425F">
        <w:rPr>
          <w:rFonts w:ascii="Times New Roman" w:hAnsi="Times New Roman" w:cs="Times New Roman" w:hint="eastAsia"/>
          <w:color w:val="000000"/>
          <w:sz w:val="24"/>
        </w:rPr>
        <w:t xml:space="preserve">to </w:t>
      </w:r>
      <w:r w:rsidR="00145055">
        <w:rPr>
          <w:rFonts w:ascii="Times New Roman" w:hAnsi="Times New Roman" w:cs="Times New Roman" w:hint="eastAsia"/>
          <w:color w:val="000000"/>
          <w:sz w:val="24"/>
        </w:rPr>
        <w:t>avoid</w:t>
      </w:r>
      <w:r w:rsidR="009A425F">
        <w:rPr>
          <w:rFonts w:ascii="Times New Roman" w:hAnsi="Times New Roman" w:cs="Times New Roman" w:hint="eastAsia"/>
          <w:color w:val="000000"/>
          <w:sz w:val="24"/>
        </w:rPr>
        <w:t xml:space="preserve"> </w:t>
      </w:r>
      <w:r w:rsidR="00145055">
        <w:rPr>
          <w:rFonts w:ascii="Times New Roman" w:hAnsi="Times New Roman" w:cs="Times New Roman" w:hint="eastAsia"/>
          <w:color w:val="000000"/>
          <w:sz w:val="24"/>
        </w:rPr>
        <w:t>ion</w:t>
      </w:r>
      <w:r w:rsidR="009A425F">
        <w:rPr>
          <w:rFonts w:ascii="Times New Roman" w:hAnsi="Times New Roman" w:cs="Times New Roman" w:hint="eastAsia"/>
          <w:color w:val="000000"/>
          <w:sz w:val="24"/>
        </w:rPr>
        <w:t xml:space="preserve"> </w:t>
      </w:r>
      <w:r w:rsidR="00145055">
        <w:rPr>
          <w:rFonts w:ascii="Times New Roman" w:hAnsi="Times New Roman" w:cs="Times New Roman"/>
          <w:color w:val="000000"/>
          <w:sz w:val="24"/>
        </w:rPr>
        <w:t>accumulation</w:t>
      </w:r>
      <w:r w:rsidR="00145055">
        <w:rPr>
          <w:rFonts w:ascii="Times New Roman" w:hAnsi="Times New Roman" w:cs="Times New Roman" w:hint="eastAsia"/>
          <w:color w:val="000000"/>
          <w:sz w:val="24"/>
        </w:rPr>
        <w:t>.</w:t>
      </w:r>
      <w:r w:rsidR="00E14A69">
        <w:rPr>
          <w:rFonts w:ascii="Times New Roman" w:hAnsi="Times New Roman" w:cs="Times New Roman" w:hint="eastAsia"/>
          <w:color w:val="000000"/>
          <w:sz w:val="24"/>
        </w:rPr>
        <w:t xml:space="preserve"> </w:t>
      </w:r>
      <w:r w:rsidR="00E14A69">
        <w:rPr>
          <w:rFonts w:ascii="Times New Roman" w:hAnsi="Times New Roman" w:cs="Times New Roman"/>
          <w:color w:val="000000"/>
          <w:sz w:val="24"/>
        </w:rPr>
        <w:t>I</w:t>
      </w:r>
      <w:r w:rsidR="00E14A69">
        <w:rPr>
          <w:rFonts w:ascii="Times New Roman" w:hAnsi="Times New Roman" w:cs="Times New Roman" w:hint="eastAsia"/>
          <w:color w:val="000000"/>
          <w:sz w:val="24"/>
        </w:rPr>
        <w:t>n terms of c</w:t>
      </w:r>
      <w:r w:rsidR="00067A46">
        <w:rPr>
          <w:rFonts w:ascii="Times New Roman" w:hAnsi="Times New Roman" w:cs="Times New Roman" w:hint="eastAsia"/>
          <w:color w:val="000000"/>
          <w:sz w:val="24"/>
        </w:rPr>
        <w:t>urrent density</w:t>
      </w:r>
      <w:r w:rsidR="00E14A69">
        <w:rPr>
          <w:rFonts w:ascii="Times New Roman" w:hAnsi="Times New Roman" w:cs="Times New Roman" w:hint="eastAsia"/>
          <w:color w:val="000000"/>
          <w:sz w:val="24"/>
        </w:rPr>
        <w:t>, it</w:t>
      </w:r>
      <w:r w:rsidR="00067A46">
        <w:rPr>
          <w:rFonts w:ascii="Times New Roman" w:hAnsi="Times New Roman" w:cs="Times New Roman" w:hint="eastAsia"/>
          <w:color w:val="000000"/>
          <w:sz w:val="24"/>
        </w:rPr>
        <w:t xml:space="preserve"> </w:t>
      </w:r>
      <w:r w:rsidR="003C5491">
        <w:rPr>
          <w:rFonts w:ascii="Times New Roman" w:hAnsi="Times New Roman" w:cs="Times New Roman" w:hint="eastAsia"/>
          <w:color w:val="000000"/>
          <w:sz w:val="24"/>
        </w:rPr>
        <w:t>is related to ion flux, which causes pH shifts near membrane surface</w:t>
      </w:r>
      <w:r w:rsidR="00574849">
        <w:rPr>
          <w:rFonts w:ascii="Times New Roman" w:hAnsi="Times New Roman" w:cs="Times New Roman" w:hint="eastAsia"/>
          <w:color w:val="000000"/>
          <w:sz w:val="24"/>
        </w:rPr>
        <w:t xml:space="preserve"> and scaling growth.</w:t>
      </w:r>
      <w:r w:rsidR="00FB39FD">
        <w:rPr>
          <w:rFonts w:ascii="Times New Roman" w:hAnsi="Times New Roman" w:cs="Times New Roman" w:hint="eastAsia"/>
          <w:color w:val="000000"/>
          <w:sz w:val="24"/>
        </w:rPr>
        <w:t xml:space="preserve"> </w:t>
      </w:r>
      <w:r w:rsidR="003E4C78">
        <w:rPr>
          <w:rFonts w:ascii="Times New Roman" w:hAnsi="Times New Roman" w:cs="Times New Roman" w:hint="eastAsia"/>
          <w:color w:val="000000"/>
          <w:sz w:val="24"/>
        </w:rPr>
        <w:t xml:space="preserve">Some studies </w:t>
      </w:r>
      <w:r w:rsidR="00C42A7F">
        <w:rPr>
          <w:rFonts w:ascii="Times New Roman" w:hAnsi="Times New Roman" w:cs="Times New Roman" w:hint="eastAsia"/>
          <w:color w:val="000000"/>
          <w:sz w:val="24"/>
        </w:rPr>
        <w:t>link</w:t>
      </w:r>
      <w:r w:rsidR="003E4C78">
        <w:rPr>
          <w:rFonts w:ascii="Times New Roman" w:hAnsi="Times New Roman" w:cs="Times New Roman" w:hint="eastAsia"/>
          <w:color w:val="000000"/>
          <w:sz w:val="24"/>
        </w:rPr>
        <w:t xml:space="preserve"> </w:t>
      </w:r>
      <w:r w:rsidR="00D4077B">
        <w:rPr>
          <w:rFonts w:ascii="Times New Roman" w:hAnsi="Times New Roman" w:cs="Times New Roman" w:hint="eastAsia"/>
          <w:color w:val="000000"/>
          <w:sz w:val="24"/>
        </w:rPr>
        <w:t>the s</w:t>
      </w:r>
      <w:r w:rsidR="00D4077B" w:rsidRPr="00D4077B">
        <w:rPr>
          <w:rFonts w:ascii="Times New Roman" w:hAnsi="Times New Roman" w:cs="Times New Roman"/>
          <w:color w:val="000000"/>
          <w:sz w:val="24"/>
        </w:rPr>
        <w:t xml:space="preserve">caling behavior </w:t>
      </w:r>
      <w:r w:rsidR="00D4077B">
        <w:rPr>
          <w:rFonts w:ascii="Times New Roman" w:hAnsi="Times New Roman" w:cs="Times New Roman" w:hint="eastAsia"/>
          <w:color w:val="000000"/>
          <w:sz w:val="24"/>
        </w:rPr>
        <w:t>with</w:t>
      </w:r>
      <w:r w:rsidR="00D4077B" w:rsidRPr="00D4077B">
        <w:rPr>
          <w:rFonts w:ascii="Times New Roman" w:hAnsi="Times New Roman" w:cs="Times New Roman"/>
          <w:color w:val="000000"/>
          <w:sz w:val="24"/>
        </w:rPr>
        <w:t xml:space="preserve"> properties of </w:t>
      </w:r>
      <w:r w:rsidR="00C42A7F">
        <w:rPr>
          <w:rFonts w:ascii="Times New Roman" w:hAnsi="Times New Roman" w:cs="Times New Roman" w:hint="eastAsia"/>
          <w:color w:val="000000"/>
          <w:sz w:val="24"/>
        </w:rPr>
        <w:t>IEMs</w:t>
      </w:r>
      <w:r w:rsidR="00D4077B" w:rsidRPr="00D4077B">
        <w:rPr>
          <w:rFonts w:ascii="Times New Roman" w:hAnsi="Times New Roman" w:cs="Times New Roman"/>
          <w:color w:val="000000"/>
          <w:sz w:val="24"/>
        </w:rPr>
        <w:t>, including ion selectivity</w:t>
      </w:r>
      <w:r w:rsidR="00944B5E">
        <w:rPr>
          <w:rFonts w:ascii="Times New Roman" w:hAnsi="Times New Roman" w:cs="Times New Roman"/>
          <w:color w:val="000000"/>
          <w:sz w:val="24"/>
        </w:rPr>
        <w:fldChar w:fldCharType="begin"/>
      </w:r>
      <w:r w:rsidR="00944B5E">
        <w:rPr>
          <w:rFonts w:ascii="Times New Roman" w:hAnsi="Times New Roman" w:cs="Times New Roman"/>
          <w:color w:val="000000"/>
          <w:sz w:val="24"/>
        </w:rPr>
        <w:instrText xml:space="preserve"> ADDIN EN.CITE &lt;EndNote&gt;&lt;Cite&gt;&lt;Author&gt;Reig&lt;/Author&gt;&lt;Year&gt;2016&lt;/Year&gt;&lt;RecNum&gt;161&lt;/RecNum&gt;&lt;DisplayText&gt;&lt;style face="superscript"&gt;14&lt;/style&gt;&lt;/DisplayText&gt;&lt;record&gt;&lt;rec-number&gt;161&lt;/rec-number&gt;&lt;foreign-keys&gt;&lt;key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944B5E">
        <w:rPr>
          <w:rFonts w:ascii="Times New Roman" w:hAnsi="Times New Roman" w:cs="Times New Roman"/>
          <w:color w:val="000000"/>
          <w:sz w:val="24"/>
        </w:rPr>
        <w:fldChar w:fldCharType="separate"/>
      </w:r>
      <w:r w:rsidR="00944B5E" w:rsidRPr="00944B5E">
        <w:rPr>
          <w:rFonts w:ascii="Times New Roman" w:hAnsi="Times New Roman" w:cs="Times New Roman"/>
          <w:noProof/>
          <w:color w:val="000000"/>
          <w:sz w:val="24"/>
          <w:vertAlign w:val="superscript"/>
        </w:rPr>
        <w:t>14</w:t>
      </w:r>
      <w:r w:rsidR="00944B5E">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xml:space="preserve">, </w:t>
      </w:r>
      <w:r w:rsidR="00DE088D" w:rsidRPr="00DE088D">
        <w:rPr>
          <w:rFonts w:ascii="Times New Roman" w:hAnsi="Times New Roman" w:cs="Times New Roman" w:hint="eastAsia"/>
          <w:color w:val="000000"/>
          <w:sz w:val="24"/>
        </w:rPr>
        <w:t>heterogeneity</w:t>
      </w:r>
      <w:r w:rsidR="00DE088D">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 </w:instrText>
      </w:r>
      <w:r w:rsidR="00290B30">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EN.CITE.DATA </w:instrText>
      </w:r>
      <w:r w:rsidR="00290B30">
        <w:rPr>
          <w:rFonts w:ascii="Times New Roman" w:hAnsi="Times New Roman" w:cs="Times New Roman"/>
          <w:color w:val="000000"/>
          <w:sz w:val="24"/>
        </w:rPr>
      </w:r>
      <w:r w:rsidR="00290B30">
        <w:rPr>
          <w:rFonts w:ascii="Times New Roman" w:hAnsi="Times New Roman" w:cs="Times New Roman"/>
          <w:color w:val="000000"/>
          <w:sz w:val="24"/>
        </w:rPr>
        <w:fldChar w:fldCharType="end"/>
      </w:r>
      <w:r w:rsidR="00DE088D">
        <w:rPr>
          <w:rFonts w:ascii="Times New Roman" w:hAnsi="Times New Roman" w:cs="Times New Roman"/>
          <w:color w:val="000000"/>
          <w:sz w:val="24"/>
        </w:rPr>
      </w:r>
      <w:r w:rsidR="00DE088D">
        <w:rPr>
          <w:rFonts w:ascii="Times New Roman" w:hAnsi="Times New Roman" w:cs="Times New Roman"/>
          <w:color w:val="000000"/>
          <w:sz w:val="24"/>
        </w:rPr>
        <w:fldChar w:fldCharType="separate"/>
      </w:r>
      <w:r w:rsidR="00290B30" w:rsidRPr="00290B30">
        <w:rPr>
          <w:rFonts w:ascii="Times New Roman" w:hAnsi="Times New Roman" w:cs="Times New Roman"/>
          <w:noProof/>
          <w:color w:val="000000"/>
          <w:sz w:val="24"/>
          <w:vertAlign w:val="superscript"/>
        </w:rPr>
        <w:t>34, 35</w:t>
      </w:r>
      <w:r w:rsidR="00DE088D">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and membrane</w:t>
      </w:r>
      <w:r w:rsidR="00F071F6">
        <w:rPr>
          <w:rFonts w:ascii="Times New Roman" w:hAnsi="Times New Roman" w:cs="Times New Roman" w:hint="eastAsia"/>
          <w:color w:val="000000"/>
          <w:sz w:val="24"/>
        </w:rPr>
        <w:t xml:space="preserve"> roughness</w:t>
      </w:r>
      <w:r w:rsidR="00A16A7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 </w:instrText>
      </w:r>
      <w:r w:rsidR="00D32D17">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EN.CITE.DATA </w:instrText>
      </w:r>
      <w:r w:rsidR="00D32D17">
        <w:rPr>
          <w:rFonts w:ascii="Times New Roman" w:hAnsi="Times New Roman" w:cs="Times New Roman"/>
          <w:color w:val="000000"/>
          <w:sz w:val="24"/>
        </w:rPr>
      </w:r>
      <w:r w:rsidR="00D32D17">
        <w:rPr>
          <w:rFonts w:ascii="Times New Roman" w:hAnsi="Times New Roman" w:cs="Times New Roman"/>
          <w:color w:val="000000"/>
          <w:sz w:val="24"/>
        </w:rPr>
        <w:fldChar w:fldCharType="end"/>
      </w:r>
      <w:r w:rsidR="00A16A72">
        <w:rPr>
          <w:rFonts w:ascii="Times New Roman" w:hAnsi="Times New Roman" w:cs="Times New Roman"/>
          <w:color w:val="000000"/>
          <w:sz w:val="24"/>
        </w:rPr>
      </w:r>
      <w:r w:rsidR="00A16A72">
        <w:rPr>
          <w:rFonts w:ascii="Times New Roman" w:hAnsi="Times New Roman" w:cs="Times New Roman"/>
          <w:color w:val="000000"/>
          <w:sz w:val="24"/>
        </w:rPr>
        <w:fldChar w:fldCharType="separate"/>
      </w:r>
      <w:r w:rsidR="00D32D17" w:rsidRPr="00D32D17">
        <w:rPr>
          <w:rFonts w:ascii="Times New Roman" w:hAnsi="Times New Roman" w:cs="Times New Roman"/>
          <w:noProof/>
          <w:color w:val="000000"/>
          <w:sz w:val="24"/>
          <w:vertAlign w:val="superscript"/>
        </w:rPr>
        <w:t>35, 36</w:t>
      </w:r>
      <w:r w:rsidR="00A16A72">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w:t>
      </w:r>
      <w:r w:rsidR="00D32D17">
        <w:rPr>
          <w:rFonts w:ascii="Times New Roman" w:hAnsi="Times New Roman" w:cs="Times New Roman" w:hint="eastAsia"/>
          <w:color w:val="000000"/>
          <w:sz w:val="24"/>
        </w:rPr>
        <w:t xml:space="preserve"> </w:t>
      </w:r>
      <w:r w:rsidR="00E8583E" w:rsidRPr="00E8583E">
        <w:rPr>
          <w:rFonts w:ascii="Times New Roman" w:hAnsi="Times New Roman" w:cs="Times New Roman"/>
          <w:color w:val="000000"/>
          <w:sz w:val="24"/>
        </w:rPr>
        <w:t xml:space="preserve">These </w:t>
      </w:r>
      <w:r w:rsidR="00E8583E">
        <w:rPr>
          <w:rFonts w:ascii="Times New Roman" w:hAnsi="Times New Roman" w:cs="Times New Roman" w:hint="eastAsia"/>
          <w:color w:val="000000"/>
          <w:sz w:val="24"/>
        </w:rPr>
        <w:t xml:space="preserve">studies </w:t>
      </w:r>
      <w:r w:rsidR="002030EF">
        <w:rPr>
          <w:rFonts w:ascii="Times New Roman" w:hAnsi="Times New Roman" w:cs="Times New Roman" w:hint="eastAsia"/>
          <w:color w:val="000000"/>
          <w:sz w:val="24"/>
        </w:rPr>
        <w:t xml:space="preserve">tried to </w:t>
      </w:r>
      <w:r w:rsidR="00083E60">
        <w:rPr>
          <w:rFonts w:ascii="Times New Roman" w:hAnsi="Times New Roman" w:cs="Times New Roman" w:hint="eastAsia"/>
          <w:color w:val="000000"/>
          <w:sz w:val="24"/>
        </w:rPr>
        <w:t xml:space="preserve">change surface properties of membranes to avoid scaling </w:t>
      </w:r>
      <w:r w:rsidR="00083E60">
        <w:rPr>
          <w:rFonts w:ascii="Times New Roman" w:hAnsi="Times New Roman" w:cs="Times New Roman"/>
          <w:color w:val="000000"/>
          <w:sz w:val="24"/>
        </w:rPr>
        <w:t>accumulation</w:t>
      </w:r>
      <w:r w:rsidR="00083E60">
        <w:rPr>
          <w:rFonts w:ascii="Times New Roman" w:hAnsi="Times New Roman" w:cs="Times New Roman" w:hint="eastAsia"/>
          <w:color w:val="000000"/>
          <w:sz w:val="24"/>
        </w:rPr>
        <w:t>.</w:t>
      </w:r>
    </w:p>
    <w:p w14:paraId="45F9298C" w14:textId="04C75F9F" w:rsidR="00086597" w:rsidRDefault="00AC06C7" w:rsidP="00A15EE3">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 xml:space="preserve">Scaling in BMED </w:t>
      </w:r>
      <w:r w:rsidR="009670E8">
        <w:rPr>
          <w:rFonts w:ascii="Times New Roman" w:hAnsi="Times New Roman" w:cs="Times New Roman" w:hint="eastAsia"/>
          <w:color w:val="000000"/>
          <w:sz w:val="24"/>
        </w:rPr>
        <w:t xml:space="preserve">is an unavoidable problem because of the presence of base chamber. </w:t>
      </w:r>
      <w:r w:rsidR="00AB701F" w:rsidRPr="00AB701F">
        <w:rPr>
          <w:rFonts w:ascii="Times New Roman" w:hAnsi="Times New Roman" w:cs="Times New Roman" w:hint="eastAsia"/>
          <w:color w:val="000000"/>
          <w:sz w:val="24"/>
        </w:rPr>
        <w:t>Previous studies have primarily focused on removing divalent ions prior to BMED treatment using pretreatment such as</w:t>
      </w:r>
      <w:r w:rsidR="00253A9D">
        <w:rPr>
          <w:rFonts w:ascii="Times New Roman" w:hAnsi="Times New Roman" w:cs="Times New Roman"/>
          <w:color w:val="000000"/>
          <w:sz w:val="24"/>
        </w:rPr>
        <w:t xml:space="preserve"> </w:t>
      </w:r>
      <w:r w:rsidR="00253A9D">
        <w:rPr>
          <w:rFonts w:ascii="Times New Roman" w:hAnsi="Times New Roman" w:cs="Times New Roman" w:hint="eastAsia"/>
          <w:color w:val="000000"/>
          <w:sz w:val="24"/>
        </w:rPr>
        <w:t>nano</w:t>
      </w:r>
      <w:r w:rsidR="00253A9D">
        <w:rPr>
          <w:rFonts w:ascii="Times New Roman" w:hAnsi="Times New Roman" w:cs="Times New Roman"/>
          <w:color w:val="000000"/>
          <w:sz w:val="24"/>
        </w:rPr>
        <w:t>filtration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 xml:space="preserve">chemical </w:t>
      </w:r>
      <w:r w:rsidR="00253A9D">
        <w:rPr>
          <w:rFonts w:ascii="Times New Roman" w:hAnsi="Times New Roman" w:cs="Times New Roman" w:hint="eastAsia"/>
          <w:color w:val="000000"/>
          <w:sz w:val="24"/>
        </w:rPr>
        <w:t>precipitation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ion exchange resins</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53A9D">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p</w:t>
      </w:r>
      <w:r w:rsidR="00253A9D" w:rsidRPr="00233D1A">
        <w:rPr>
          <w:rFonts w:ascii="Times New Roman" w:hAnsi="Times New Roman" w:cs="Times New Roman" w:hint="eastAsia"/>
          <w:color w:val="000000"/>
          <w:sz w:val="24"/>
        </w:rPr>
        <w:t>ellet reactor</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B94EC0">
        <w:rPr>
          <w:rFonts w:ascii="Times New Roman" w:hAnsi="Times New Roman" w:cs="Times New Roman"/>
          <w:color w:val="000000"/>
          <w:sz w:val="24"/>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253A9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26</w:t>
      </w:r>
      <w:r w:rsidR="00253A9D">
        <w:rPr>
          <w:rFonts w:ascii="Times New Roman" w:hAnsi="Times New Roman" w:cs="Times New Roman"/>
          <w:color w:val="000000"/>
          <w:sz w:val="24"/>
        </w:rPr>
        <w:fldChar w:fldCharType="end"/>
      </w:r>
      <w:r w:rsidR="00253A9D">
        <w:rPr>
          <w:rFonts w:ascii="Times New Roman" w:hAnsi="Times New Roman" w:cs="Times New Roman"/>
          <w:color w:val="000000"/>
          <w:sz w:val="24"/>
        </w:rPr>
        <w:t>.</w:t>
      </w:r>
      <w:r w:rsidR="00634057">
        <w:rPr>
          <w:rFonts w:ascii="Times New Roman" w:hAnsi="Times New Roman" w:cs="Times New Roman" w:hint="eastAsia"/>
          <w:color w:val="000000"/>
          <w:sz w:val="24"/>
        </w:rPr>
        <w:t xml:space="preserve"> </w:t>
      </w:r>
      <w:r w:rsidR="00711073" w:rsidRPr="00711073">
        <w:rPr>
          <w:rFonts w:ascii="Times New Roman" w:hAnsi="Times New Roman" w:cs="Times New Roman"/>
          <w:color w:val="000000"/>
          <w:sz w:val="24"/>
        </w:rPr>
        <w:t>While these strategies reduce</w:t>
      </w:r>
      <w:r w:rsidR="00086597">
        <w:rPr>
          <w:rFonts w:ascii="Times New Roman" w:hAnsi="Times New Roman" w:cs="Times New Roman" w:hint="eastAsia"/>
          <w:color w:val="000000"/>
          <w:sz w:val="24"/>
        </w:rPr>
        <w:t>d</w:t>
      </w:r>
      <w:r w:rsidR="00711073" w:rsidRPr="00711073">
        <w:rPr>
          <w:rFonts w:ascii="Times New Roman" w:hAnsi="Times New Roman" w:cs="Times New Roman"/>
          <w:color w:val="000000"/>
          <w:sz w:val="24"/>
        </w:rPr>
        <w:t xml:space="preserve"> the incidence of scaling, they often introduce additional complexity and cost. Moreover, </w:t>
      </w:r>
      <w:r w:rsidR="00A15EE3">
        <w:rPr>
          <w:rFonts w:ascii="Times New Roman" w:hAnsi="Times New Roman" w:cs="Times New Roman" w:hint="eastAsia"/>
          <w:color w:val="000000"/>
          <w:sz w:val="24"/>
        </w:rPr>
        <w:t>t</w:t>
      </w:r>
      <w:r w:rsidR="00A15EE3" w:rsidRPr="00A15EE3">
        <w:rPr>
          <w:rFonts w:ascii="Times New Roman" w:hAnsi="Times New Roman" w:cs="Times New Roman" w:hint="eastAsia"/>
          <w:color w:val="000000"/>
          <w:sz w:val="24"/>
        </w:rPr>
        <w:t>hey do not consider that more efficient methods</w:t>
      </w:r>
      <w:r w:rsidR="00A15EE3">
        <w:rPr>
          <w:rFonts w:ascii="Times New Roman" w:hAnsi="Times New Roman" w:cs="Times New Roman" w:hint="eastAsia"/>
          <w:color w:val="000000"/>
          <w:sz w:val="24"/>
        </w:rPr>
        <w:t xml:space="preserve"> can be designed according to scaling mechanisms</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on different location</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Therefore, a</w:t>
      </w:r>
      <w:r w:rsidR="00711073" w:rsidRPr="00711073">
        <w:rPr>
          <w:rFonts w:ascii="Times New Roman" w:hAnsi="Times New Roman" w:cs="Times New Roman"/>
          <w:color w:val="000000"/>
          <w:sz w:val="24"/>
        </w:rPr>
        <w:t xml:space="preserve"> mechanistic understanding of how scaling evolves—particularly how ion transport behaviors interact with scaling processes—</w:t>
      </w:r>
      <w:r w:rsidR="00A15EE3">
        <w:rPr>
          <w:rFonts w:ascii="Times New Roman" w:hAnsi="Times New Roman" w:cs="Times New Roman" w:hint="eastAsia"/>
          <w:color w:val="000000"/>
          <w:sz w:val="24"/>
        </w:rPr>
        <w:t>needs to be</w:t>
      </w:r>
      <w:r w:rsidR="00711073" w:rsidRPr="00711073">
        <w:rPr>
          <w:rFonts w:ascii="Times New Roman" w:hAnsi="Times New Roman" w:cs="Times New Roman"/>
          <w:color w:val="000000"/>
          <w:sz w:val="24"/>
        </w:rPr>
        <w:t xml:space="preserve"> explored. </w:t>
      </w:r>
      <w:r w:rsidR="00086597">
        <w:rPr>
          <w:rFonts w:ascii="Times New Roman" w:hAnsi="Times New Roman" w:cs="Times New Roman" w:hint="eastAsia"/>
          <w:color w:val="000000"/>
          <w:sz w:val="24"/>
        </w:rPr>
        <w:t>Currently</w:t>
      </w:r>
      <w:r w:rsidR="00711073" w:rsidRPr="00711073">
        <w:rPr>
          <w:rFonts w:ascii="Times New Roman" w:hAnsi="Times New Roman" w:cs="Times New Roman"/>
          <w:color w:val="000000"/>
          <w:sz w:val="24"/>
        </w:rPr>
        <w:t xml:space="preserve">, no studies have provided a comprehensive analysis </w:t>
      </w:r>
      <w:r w:rsidR="009972C1">
        <w:rPr>
          <w:rFonts w:ascii="Times New Roman" w:hAnsi="Times New Roman" w:cs="Times New Roman" w:hint="eastAsia"/>
          <w:color w:val="000000"/>
          <w:sz w:val="24"/>
        </w:rPr>
        <w:t>of the</w:t>
      </w:r>
      <w:r w:rsidR="009972C1" w:rsidRPr="009972C1">
        <w:rPr>
          <w:rFonts w:ascii="Times New Roman" w:hAnsi="Times New Roman" w:cs="Times New Roman" w:hint="eastAsia"/>
          <w:color w:val="000000"/>
          <w:sz w:val="24"/>
        </w:rPr>
        <w:t xml:space="preserve"> precipitation sequence in different chambers and on the </w:t>
      </w:r>
      <w:r w:rsidR="009972C1">
        <w:rPr>
          <w:rFonts w:ascii="Times New Roman" w:hAnsi="Times New Roman" w:cs="Times New Roman" w:hint="eastAsia"/>
          <w:color w:val="000000"/>
          <w:sz w:val="24"/>
        </w:rPr>
        <w:t>IEMs</w:t>
      </w:r>
      <w:r w:rsidR="00E06115">
        <w:rPr>
          <w:rFonts w:ascii="Times New Roman" w:hAnsi="Times New Roman" w:cs="Times New Roman" w:hint="eastAsia"/>
          <w:color w:val="000000"/>
          <w:sz w:val="24"/>
        </w:rPr>
        <w:t>.</w:t>
      </w:r>
    </w:p>
    <w:p w14:paraId="465403BC" w14:textId="5BD3F591" w:rsidR="00AB2850" w:rsidRPr="00485FD3" w:rsidRDefault="00EF194F" w:rsidP="009231B9">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throughout the 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lastRenderedPageBreak/>
        <w:t>explain</w:t>
      </w:r>
      <w:r w:rsidR="00EF58EB">
        <w:rPr>
          <w:rFonts w:ascii="Times New Roman" w:hAnsi="Times New Roman" w:cs="Times New Roman" w:hint="eastAsia"/>
          <w:color w:val="000000"/>
          <w:sz w:val="24"/>
        </w:rPr>
        <w:t xml:space="preserve"> the 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1"/>
    <w:p w14:paraId="3D364D2C" w14:textId="46C2E193" w:rsidR="0070229D" w:rsidRPr="00827F81" w:rsidRDefault="007E2D61" w:rsidP="00827F81">
      <w:pPr>
        <w:pStyle w:val="a3"/>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t>Material and Methods</w:t>
      </w:r>
    </w:p>
    <w:p w14:paraId="6645A3E4" w14:textId="7255E18C" w:rsidR="007A2B57" w:rsidRDefault="0040488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2DD282C0" w14:textId="4EF12D01" w:rsidR="002C0449" w:rsidRDefault="002C0449" w:rsidP="000B2DFF">
      <w:pPr>
        <w:spacing w:line="480" w:lineRule="auto"/>
        <w:ind w:firstLine="360"/>
        <w:rPr>
          <w:rFonts w:ascii="Times New Roman" w:hAnsi="Times New Roman" w:cs="Times New Roman"/>
          <w:sz w:val="24"/>
        </w:rPr>
      </w:pPr>
      <w:r w:rsidRPr="002C0449">
        <w:rPr>
          <w:rFonts w:ascii="Times New Roman" w:hAnsi="Times New Roman" w:cs="Times New Roman"/>
          <w:sz w:val="24"/>
        </w:rPr>
        <w:t xml:space="preserve">Commercial ion exchange membranes (IEMs) were used in this study. The bipolar membranes (BPMs) were CJBPM-1 (Kejia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were CSE and ASE, respectively (ASTOM Co., Japan). </w:t>
      </w:r>
      <w:r w:rsidR="00424345">
        <w:rPr>
          <w:rFonts w:ascii="Times New Roman" w:hAnsi="Times New Roman" w:cs="Times New Roman" w:hint="eastAsia"/>
          <w:sz w:val="24"/>
        </w:rPr>
        <w:t>The effective membrane area was</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13FB2166" w:rsidR="00E723B8" w:rsidRDefault="00E723B8" w:rsidP="00E723B8">
      <w:pPr>
        <w:spacing w:line="480" w:lineRule="auto"/>
        <w:ind w:firstLine="360"/>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Figure 1</w:t>
      </w:r>
      <w:r w:rsidRPr="00E723B8">
        <w:rPr>
          <w:rFonts w:ascii="Times New Roman" w:hAnsi="Times New Roman" w:cs="Times New Roman"/>
          <w:sz w:val="24"/>
        </w:rPr>
        <w:t xml:space="preserve">. The stack contained three repeating units, each consisting of one BPM, one AEM, and one CEM. An additional BPM was placed adjacent to the cathode. The complete assembly comprised two electrode chambers (ECs), three acid chambers (ACs), three </w:t>
      </w:r>
      <w:r w:rsidR="00CC4000">
        <w:rPr>
          <w:rFonts w:ascii="Times New Roman" w:hAnsi="Times New Roman" w:cs="Times New Roman" w:hint="eastAsia"/>
          <w:sz w:val="24"/>
        </w:rPr>
        <w:t>salt</w:t>
      </w:r>
      <w:r w:rsidRPr="00E723B8">
        <w:rPr>
          <w:rFonts w:ascii="Times New Roman" w:hAnsi="Times New Roman" w:cs="Times New Roman"/>
          <w:sz w:val="24"/>
        </w:rPr>
        <w:t xml:space="preserve"> chambers (</w:t>
      </w:r>
      <w:r w:rsidR="00CC4000">
        <w:rPr>
          <w:rFonts w:ascii="Times New Roman" w:hAnsi="Times New Roman" w:cs="Times New Roman"/>
          <w:sz w:val="24"/>
        </w:rPr>
        <w:t>SC</w:t>
      </w:r>
      <w:r w:rsidRPr="00E723B8">
        <w:rPr>
          <w:rFonts w:ascii="Times New Roman" w:hAnsi="Times New Roman" w:cs="Times New Roman"/>
          <w:sz w:val="24"/>
        </w:rPr>
        <w:t>s), and three base chambers (BCs). Each chamber had a thickness of 1 cm.</w:t>
      </w:r>
    </w:p>
    <w:p w14:paraId="41C38532" w14:textId="786F6820" w:rsidR="00404887" w:rsidRPr="00242E65" w:rsidRDefault="00EB1FB1" w:rsidP="00827BBE">
      <w:pPr>
        <w:spacing w:line="480" w:lineRule="auto"/>
        <w:rPr>
          <w:rFonts w:ascii="Times New Roman" w:hAnsi="Times New Roman" w:cs="Times New Roman"/>
          <w:b/>
          <w:bCs/>
          <w:sz w:val="24"/>
        </w:rPr>
      </w:pPr>
      <w:r>
        <w:rPr>
          <w:rFonts w:ascii="Times New Roman" w:hAnsi="Times New Roman" w:cs="Times New Roman"/>
          <w:b/>
          <w:bCs/>
          <w:noProof/>
          <w:sz w:val="24"/>
        </w:rPr>
        <w:lastRenderedPageBreak/>
        <w:drawing>
          <wp:inline distT="0" distB="0" distL="0" distR="0" wp14:anchorId="760F33C3" wp14:editId="3E0ED82B">
            <wp:extent cx="5682600" cy="2540683"/>
            <wp:effectExtent l="0" t="0" r="0" b="0"/>
            <wp:docPr id="107777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4538" cy="2554963"/>
                    </a:xfrm>
                    <a:prstGeom prst="rect">
                      <a:avLst/>
                    </a:prstGeom>
                    <a:noFill/>
                  </pic:spPr>
                </pic:pic>
              </a:graphicData>
            </a:graphic>
          </wp:inline>
        </w:drawing>
      </w:r>
    </w:p>
    <w:p w14:paraId="03006C03" w14:textId="2C23E219" w:rsidR="00404887" w:rsidRDefault="00404887" w:rsidP="004556C3">
      <w:pPr>
        <w:rPr>
          <w:rFonts w:ascii="Times New Roman" w:hAnsi="Times New Roman" w:cs="Times New Roman"/>
          <w:sz w:val="24"/>
        </w:rPr>
      </w:pPr>
      <w:r w:rsidRPr="00827BBE">
        <w:rPr>
          <w:rFonts w:ascii="Times New Roman" w:eastAsia="黑体" w:hAnsi="Times New Roman" w:cs="Times New Roman"/>
          <w:sz w:val="24"/>
        </w:rPr>
        <w:t xml:space="preserve">Figure </w:t>
      </w:r>
      <w:r w:rsidRPr="00827BBE">
        <w:rPr>
          <w:rFonts w:ascii="Times New Roman" w:eastAsia="黑体" w:hAnsi="Times New Roman" w:cs="Times New Roman"/>
          <w:sz w:val="24"/>
        </w:rPr>
        <w:fldChar w:fldCharType="begin"/>
      </w:r>
      <w:r w:rsidRPr="00827BBE">
        <w:rPr>
          <w:rFonts w:ascii="Times New Roman" w:eastAsia="黑体" w:hAnsi="Times New Roman" w:cs="Times New Roman"/>
          <w:sz w:val="24"/>
        </w:rPr>
        <w:instrText xml:space="preserve"> SEQ Figure \* ARABIC </w:instrText>
      </w:r>
      <w:r w:rsidRPr="00827BBE">
        <w:rPr>
          <w:rFonts w:ascii="Times New Roman" w:eastAsia="黑体" w:hAnsi="Times New Roman" w:cs="Times New Roman"/>
          <w:sz w:val="24"/>
        </w:rPr>
        <w:fldChar w:fldCharType="separate"/>
      </w:r>
      <w:r w:rsidR="00A768DB">
        <w:rPr>
          <w:rFonts w:ascii="Times New Roman" w:eastAsia="黑体" w:hAnsi="Times New Roman" w:cs="Times New Roman"/>
          <w:noProof/>
          <w:sz w:val="24"/>
        </w:rPr>
        <w:t>1</w:t>
      </w:r>
      <w:r w:rsidRPr="00827BBE">
        <w:rPr>
          <w:rFonts w:ascii="Times New Roman" w:eastAsia="黑体" w:hAnsi="Times New Roman" w:cs="Times New Roman"/>
          <w:sz w:val="24"/>
        </w:rPr>
        <w:fldChar w:fldCharType="end"/>
      </w:r>
      <w:r w:rsidRPr="00827BBE">
        <w:rPr>
          <w:rFonts w:ascii="Times New Roman" w:eastAsia="黑体" w:hAnsi="Times New Roman" w:cs="Times New Roman"/>
          <w:sz w:val="24"/>
        </w:rPr>
        <w:t xml:space="preserve"> </w:t>
      </w:r>
      <w:r w:rsidR="001724BD" w:rsidRPr="001724BD">
        <w:rPr>
          <w:rFonts w:ascii="Times New Roman" w:eastAsia="黑体" w:hAnsi="Times New Roman" w:cs="Times New Roman"/>
          <w:sz w:val="24"/>
        </w:rPr>
        <w:t>The configuration of lab-scale experimental BMED stack.</w:t>
      </w:r>
    </w:p>
    <w:p w14:paraId="5BDADB15" w14:textId="4F93EB61" w:rsidR="00B13440" w:rsidRPr="003245C1" w:rsidRDefault="00404887" w:rsidP="003245C1">
      <w:pPr>
        <w:pStyle w:val="a3"/>
        <w:numPr>
          <w:ilvl w:val="1"/>
          <w:numId w:val="1"/>
        </w:numPr>
        <w:spacing w:line="480" w:lineRule="auto"/>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7850E815" w14:textId="1BF2A811" w:rsidR="00EB0221" w:rsidRPr="00EB0221" w:rsidRDefault="00CB4745" w:rsidP="00B72B40">
      <w:pPr>
        <w:spacing w:line="480" w:lineRule="auto"/>
        <w:ind w:firstLine="360"/>
        <w:rPr>
          <w:rFonts w:ascii="Times New Roman" w:hAnsi="Times New Roman" w:cs="Times New Roman"/>
          <w:sz w:val="24"/>
        </w:rPr>
      </w:pPr>
      <w:r w:rsidRPr="00CB4745">
        <w:rPr>
          <w:rFonts w:ascii="Times New Roman" w:hAnsi="Times New Roman" w:cs="Times New Roman"/>
          <w:sz w:val="24"/>
        </w:rPr>
        <w:t>A closed-loop circulation system was employed due to the low current density used in the experiments</w:t>
      </w:r>
      <w:r w:rsidR="00EC4E6E"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&lt;EndNote&gt;&lt;Cite&gt;&lt;Author&gt;Cassaro&lt;/Author&gt;&lt;Year&gt;2023&lt;/Year&gt;&lt;RecNum&gt;103&lt;/RecNum&gt;&lt;DisplayText&gt;&lt;style face="superscript"&gt;38&lt;/style&gt;&lt;/DisplayText&gt;&lt;record&gt;&lt;rec-number&gt;103&lt;/rec-number&gt;&lt;foreign-keys&gt;&lt;key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EC4E6E"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38</w:t>
      </w:r>
      <w:r w:rsidR="00EC4E6E"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r w:rsidR="00EC4354" w:rsidRPr="00EC4354">
        <w:rPr>
          <w:rFonts w:ascii="Times New Roman" w:hAnsi="Times New Roman" w:cs="Times New Roman"/>
          <w:sz w:val="24"/>
        </w:rPr>
        <w:t>The setup consisted of four independent solution circuits: salt solution, base solution, acid solution, and electrode rinsing solution. The seawater brine (SWB) was prepared by doubling the concentration of synthetic seawater</w:t>
      </w:r>
      <w:r w:rsidR="00D47360">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D4736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D47360">
        <w:rPr>
          <w:rFonts w:ascii="Times New Roman" w:hAnsi="Times New Roman" w:cs="Times New Roman"/>
          <w:sz w:val="24"/>
        </w:rPr>
        <w:fldChar w:fldCharType="end"/>
      </w:r>
      <w:r w:rsidR="00EC4354" w:rsidRPr="00EC4354">
        <w:rPr>
          <w:rFonts w:ascii="Times New Roman" w:hAnsi="Times New Roman" w:cs="Times New Roman"/>
          <w:sz w:val="24"/>
        </w:rPr>
        <w:t xml:space="preserve">, with the detailed composition provided in </w:t>
      </w:r>
      <w:r w:rsidR="00EC4354" w:rsidRPr="00D47360">
        <w:rPr>
          <w:rFonts w:ascii="Times New Roman" w:hAnsi="Times New Roman" w:cs="Times New Roman"/>
          <w:b/>
          <w:bCs/>
          <w:sz w:val="24"/>
        </w:rPr>
        <w:t>Table S1</w:t>
      </w:r>
      <w:r w:rsidR="00EC4354" w:rsidRPr="00EC4354">
        <w:rPr>
          <w:rFonts w:ascii="Times New Roman" w:hAnsi="Times New Roman" w:cs="Times New Roman"/>
          <w:sz w:val="24"/>
        </w:rPr>
        <w:t>. For comparison, a NaCl solution with equivalent conductivity to the SWB was used as a baseline system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w:t>
      </w:r>
      <w:r w:rsidR="00B72B40">
        <w:rPr>
          <w:rFonts w:ascii="Times New Roman" w:hAnsi="Times New Roman" w:cs="Times New Roman"/>
          <w:sz w:val="24"/>
        </w:rPr>
        <w:t>initially</w:t>
      </w:r>
      <w:r w:rsidR="00B72B40">
        <w:rPr>
          <w:rFonts w:ascii="Times New Roman" w:hAnsi="Times New Roman" w:cs="Times New Roman" w:hint="eastAsia"/>
          <w:sz w:val="24"/>
        </w:rPr>
        <w:t xml:space="preserve"> </w:t>
      </w:r>
      <w:r w:rsidR="00743F39" w:rsidRPr="00743F39">
        <w:rPr>
          <w:rFonts w:ascii="Times New Roman" w:hAnsi="Times New Roman" w:cs="Times New Roman"/>
          <w:sz w:val="24"/>
        </w:rPr>
        <w:t xml:space="preserve">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Two peristaltic pumps (Lead Fluid, BT-600L-2 × YT15, China) maintained 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Titanium electrodes coated with ruthenium served as the anode and cathode. A constant current mode was adopted to ensure higher acid/base production rates and improved ion permselectivity</w:t>
      </w:r>
      <w:r w:rsidR="006D333C" w:rsidRPr="00EC4E6E">
        <w:rPr>
          <w:rFonts w:ascii="Times New Roman" w:hAnsi="Times New Roman" w:cs="Times New Roman" w:hint="eastAsia"/>
          <w:sz w:val="24"/>
        </w:rPr>
        <w:t xml:space="preserve"> </w:t>
      </w:r>
      <w:r w:rsidR="006D333C"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&lt;EndNote&gt;&lt;Cite&gt;&lt;Author&gt;Chen&lt;/Author&gt;&lt;Year&gt;2018&lt;/Year&gt;&lt;RecNum&gt;160&lt;/RecNum&gt;&lt;DisplayText&gt;&lt;style face="superscript"&gt;40&lt;/style&gt;&lt;/DisplayText&gt;&lt;record&gt;&lt;rec-number&gt;160&lt;/rec-number&gt;&lt;foreign-keys&gt;&lt;key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6D333C"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40</w:t>
      </w:r>
      <w:r w:rsidR="006D333C" w:rsidRPr="00EC4E6E">
        <w:rPr>
          <w:rFonts w:ascii="Times New Roman" w:hAnsi="Times New Roman" w:cs="Times New Roman"/>
          <w:sz w:val="24"/>
        </w:rPr>
        <w:fldChar w:fldCharType="end"/>
      </w:r>
      <w:r w:rsidR="00EB0221" w:rsidRPr="00EB0221">
        <w:rPr>
          <w:rFonts w:ascii="Times New Roman" w:hAnsi="Times New Roman" w:cs="Times New Roman"/>
          <w:sz w:val="24"/>
        </w:rPr>
        <w:t>. The applied current density was maintained at 15 mA/cm² using a DC power supply (A-BF SS-L603SPD, China). Each experimental run lasted for 9 hours and was repeated at least three times to ensure reproducibility.</w:t>
      </w:r>
    </w:p>
    <w:p w14:paraId="51854F85" w14:textId="1243EC55" w:rsidR="00EC4354" w:rsidRPr="006D333C" w:rsidRDefault="00EB0221" w:rsidP="006D333C">
      <w:pPr>
        <w:spacing w:line="480" w:lineRule="auto"/>
        <w:ind w:firstLine="360"/>
        <w:rPr>
          <w:rFonts w:ascii="Times New Roman" w:hAnsi="Times New Roman" w:cs="Times New Roman"/>
          <w:sz w:val="24"/>
        </w:rPr>
      </w:pPr>
      <w:r w:rsidRPr="00EB0221">
        <w:rPr>
          <w:rFonts w:ascii="Times New Roman" w:hAnsi="Times New Roman" w:cs="Times New Roman"/>
          <w:sz w:val="24"/>
        </w:rPr>
        <w:lastRenderedPageBreak/>
        <w:t>Prior to applying the current, the system was operated for 10 minutes to remove air bubbles, ensuring complete wetting of the membrane surfaces and minimizing potential performance disturbances.</w:t>
      </w:r>
    </w:p>
    <w:p w14:paraId="1E4040C8" w14:textId="04EAF354" w:rsidR="007A2B57" w:rsidRDefault="00E07EEB" w:rsidP="00827F81">
      <w:pPr>
        <w:pStyle w:val="a3"/>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0B2A5594" w14:textId="7EC4A555" w:rsidR="00344BF3" w:rsidRDefault="00344BF3" w:rsidP="00F71B24">
      <w:pPr>
        <w:pStyle w:val="a3"/>
        <w:numPr>
          <w:ilvl w:val="2"/>
          <w:numId w:val="1"/>
        </w:numPr>
        <w:spacing w:line="480" w:lineRule="auto"/>
        <w:ind w:firstLineChars="0"/>
        <w:outlineLvl w:val="2"/>
        <w:rPr>
          <w:rFonts w:ascii="Times New Roman" w:hAnsi="Times New Roman" w:cs="Times New Roman"/>
          <w:b/>
          <w:bCs/>
          <w:sz w:val="24"/>
        </w:rPr>
      </w:pPr>
      <w:r w:rsidRPr="00344BF3">
        <w:rPr>
          <w:rFonts w:ascii="Times New Roman" w:hAnsi="Times New Roman" w:cs="Times New Roman" w:hint="eastAsia"/>
          <w:b/>
          <w:bCs/>
          <w:sz w:val="24"/>
        </w:rPr>
        <w:t>Scaling Characterization</w:t>
      </w:r>
    </w:p>
    <w:p w14:paraId="184DD1D0" w14:textId="381D9CDA" w:rsidR="00EA73AB" w:rsidRDefault="00EA73AB" w:rsidP="009A777F">
      <w:pPr>
        <w:spacing w:line="480" w:lineRule="auto"/>
        <w:ind w:firstLine="420"/>
        <w:rPr>
          <w:rFonts w:ascii="Times New Roman" w:hAnsi="Times New Roman" w:cs="Times New Roman"/>
          <w:noProof/>
          <w:sz w:val="24"/>
        </w:rPr>
      </w:pPr>
      <w:r w:rsidRPr="00EA73AB">
        <w:rPr>
          <w:rFonts w:ascii="Times New Roman" w:hAnsi="Times New Roman" w:cs="Times New Roman"/>
          <w:noProof/>
          <w:sz w:val="24"/>
        </w:rPr>
        <w:t xml:space="preserve">Characterizing membrane scaling </w:t>
      </w:r>
      <w:r>
        <w:rPr>
          <w:rFonts w:ascii="Times New Roman" w:hAnsi="Times New Roman" w:cs="Times New Roman" w:hint="eastAsia"/>
          <w:noProof/>
          <w:sz w:val="24"/>
        </w:rPr>
        <w:t>was</w:t>
      </w:r>
      <w:r w:rsidRPr="00EA73AB">
        <w:rPr>
          <w:rFonts w:ascii="Times New Roman" w:hAnsi="Times New Roman" w:cs="Times New Roman"/>
          <w:noProof/>
          <w:sz w:val="24"/>
        </w:rPr>
        <w:t xml:space="preserve"> essential for visualizing deposit</w:t>
      </w:r>
      <w:r>
        <w:rPr>
          <w:rFonts w:ascii="Times New Roman" w:hAnsi="Times New Roman" w:cs="Times New Roman" w:hint="eastAsia"/>
          <w:noProof/>
          <w:sz w:val="24"/>
        </w:rPr>
        <w:t>s</w:t>
      </w:r>
      <w:r w:rsidRPr="00EA73AB">
        <w:rPr>
          <w:rFonts w:ascii="Times New Roman" w:hAnsi="Times New Roman" w:cs="Times New Roman"/>
          <w:noProof/>
          <w:sz w:val="24"/>
        </w:rPr>
        <w:t xml:space="preserve"> morphology and determining elemental composition. </w:t>
      </w:r>
      <w:r w:rsidR="0064293F">
        <w:rPr>
          <w:rFonts w:ascii="Times New Roman" w:hAnsi="Times New Roman" w:cs="Times New Roman" w:hint="eastAsia"/>
          <w:noProof/>
          <w:sz w:val="24"/>
        </w:rPr>
        <w:t>F</w:t>
      </w:r>
      <w:r w:rsidR="0064293F" w:rsidRPr="0064293F">
        <w:rPr>
          <w:rFonts w:ascii="Times New Roman" w:hAnsi="Times New Roman" w:cs="Times New Roman"/>
          <w:noProof/>
          <w:sz w:val="24"/>
        </w:rPr>
        <w:t>ield-emission</w:t>
      </w:r>
      <w:r w:rsidR="0064293F">
        <w:rPr>
          <w:rFonts w:ascii="Times New Roman" w:hAnsi="Times New Roman" w:cs="Times New Roman" w:hint="eastAsia"/>
          <w:noProof/>
          <w:sz w:val="24"/>
        </w:rPr>
        <w:t xml:space="preserve"> s</w:t>
      </w:r>
      <w:r w:rsidR="0064293F" w:rsidRPr="00EA73AB">
        <w:rPr>
          <w:rFonts w:ascii="Times New Roman" w:hAnsi="Times New Roman" w:cs="Times New Roman"/>
          <w:noProof/>
          <w:sz w:val="24"/>
        </w:rPr>
        <w:t xml:space="preserve">canning </w:t>
      </w:r>
      <w:r w:rsidRPr="00EA73AB">
        <w:rPr>
          <w:rFonts w:ascii="Times New Roman" w:hAnsi="Times New Roman" w:cs="Times New Roman"/>
          <w:noProof/>
          <w:sz w:val="24"/>
        </w:rPr>
        <w:t>electron microscopy (</w:t>
      </w:r>
      <w:r w:rsidR="0064293F">
        <w:rPr>
          <w:rFonts w:ascii="Times New Roman" w:hAnsi="Times New Roman" w:cs="Times New Roman" w:hint="eastAsia"/>
          <w:noProof/>
          <w:sz w:val="24"/>
        </w:rPr>
        <w:t>FE</w:t>
      </w:r>
      <w:r w:rsidRPr="00EA73AB">
        <w:rPr>
          <w:rFonts w:ascii="Times New Roman" w:hAnsi="Times New Roman" w:cs="Times New Roman"/>
          <w:noProof/>
          <w:sz w:val="24"/>
        </w:rPr>
        <w:t>SEM; JEOL-7200F, Japan) and energy-dispersive X-ray spectroscopy (</w:t>
      </w:r>
      <w:r>
        <w:rPr>
          <w:rFonts w:ascii="Times New Roman" w:hAnsi="Times New Roman" w:cs="Times New Roman"/>
          <w:noProof/>
          <w:sz w:val="24"/>
        </w:rPr>
        <w:t>ED</w:t>
      </w:r>
      <w:r w:rsidR="00050A48">
        <w:rPr>
          <w:rFonts w:ascii="Times New Roman" w:hAnsi="Times New Roman" w:cs="Times New Roman" w:hint="eastAsia"/>
          <w:noProof/>
          <w:sz w:val="24"/>
        </w:rPr>
        <w:t>X</w:t>
      </w:r>
      <w:r w:rsidRPr="00EA73AB">
        <w:rPr>
          <w:rFonts w:ascii="Times New Roman" w:hAnsi="Times New Roman" w:cs="Times New Roman"/>
          <w:noProof/>
          <w:sz w:val="24"/>
        </w:rPr>
        <w:t>; Oxford Instruments Aztec Standard X-max 50</w:t>
      </w:r>
      <w:r w:rsidR="00A73113">
        <w:rPr>
          <w:rFonts w:ascii="Times New Roman" w:hAnsi="Times New Roman" w:cs="Times New Roman" w:hint="eastAsia"/>
          <w:noProof/>
          <w:sz w:val="24"/>
        </w:rPr>
        <w:t>, UK</w:t>
      </w:r>
      <w:r w:rsidRPr="00EA73AB">
        <w:rPr>
          <w:rFonts w:ascii="Times New Roman" w:hAnsi="Times New Roman" w:cs="Times New Roman"/>
          <w:noProof/>
          <w:sz w:val="24"/>
        </w:rPr>
        <w:t>) were employed to examine membrane surfaces. Additionally, precipitated solids collected after BMED operation were analyzed using X-ray diffraction (XRD; Bruker D8) to identify crystalline phases.</w:t>
      </w:r>
    </w:p>
    <w:p w14:paraId="74474858" w14:textId="6317282E" w:rsidR="0080189E" w:rsidRDefault="00D25CEE" w:rsidP="00631EE2">
      <w:pPr>
        <w:spacing w:line="480" w:lineRule="auto"/>
        <w:ind w:firstLine="420"/>
        <w:rPr>
          <w:rFonts w:ascii="Times New Roman" w:hAnsi="Times New Roman" w:cs="Times New Roman"/>
          <w:noProof/>
          <w:sz w:val="24"/>
        </w:rPr>
      </w:pPr>
      <w:r w:rsidRPr="00D25CEE">
        <w:rPr>
          <w:rFonts w:ascii="Times New Roman" w:hAnsi="Times New Roman" w:cs="Times New Roman"/>
          <w:noProof/>
          <w:sz w:val="24"/>
        </w:rPr>
        <w:t xml:space="preserve">To assess the extent of scaling within the chambers, turbidity measurements were performed on the salt and base solutions. </w:t>
      </w:r>
      <w:r>
        <w:rPr>
          <w:rFonts w:ascii="Times New Roman" w:hAnsi="Times New Roman" w:cs="Times New Roman" w:hint="eastAsia"/>
          <w:noProof/>
          <w:sz w:val="24"/>
        </w:rPr>
        <w:t>30 mL</w:t>
      </w:r>
      <w:r w:rsidRPr="00D25CEE">
        <w:rPr>
          <w:rFonts w:ascii="Times New Roman" w:hAnsi="Times New Roman" w:cs="Times New Roman"/>
          <w:noProof/>
          <w:sz w:val="24"/>
        </w:rPr>
        <w:t xml:space="preserve"> of solution were sampled from the </w:t>
      </w:r>
      <w:r w:rsidR="00CC4000">
        <w:rPr>
          <w:rFonts w:ascii="Times New Roman" w:hAnsi="Times New Roman" w:cs="Times New Roman"/>
          <w:noProof/>
          <w:sz w:val="24"/>
        </w:rPr>
        <w:t>SC</w:t>
      </w:r>
      <w:r w:rsidRPr="00D25CEE">
        <w:rPr>
          <w:rFonts w:ascii="Times New Roman" w:hAnsi="Times New Roman" w:cs="Times New Roman"/>
          <w:noProof/>
          <w:sz w:val="24"/>
        </w:rPr>
        <w:t xml:space="preserve"> and BC both before and after the experiments. Turbidity was measured using a laboratory turbidimeter (2100N IS, HACH), with each sample analyzed in triplicate for accuracy.</w:t>
      </w:r>
    </w:p>
    <w:p w14:paraId="0B10D8D4" w14:textId="65E89D75" w:rsidR="00B11934" w:rsidRDefault="00D36668" w:rsidP="00A112C4">
      <w:pPr>
        <w:spacing w:line="480" w:lineRule="auto"/>
        <w:ind w:firstLine="420"/>
        <w:rPr>
          <w:rFonts w:ascii="Times New Roman" w:hAnsi="Times New Roman" w:cs="Times New Roman"/>
          <w:noProof/>
          <w:sz w:val="24"/>
        </w:rPr>
      </w:pPr>
      <w:r w:rsidRPr="00D36668">
        <w:rPr>
          <w:rFonts w:ascii="Times New Roman" w:hAnsi="Times New Roman" w:cs="Times New Roman"/>
          <w:noProof/>
          <w:sz w:val="24"/>
        </w:rPr>
        <w:t xml:space="preserve">In addition to qualitative characterization, quantitative analysis was conducted to evaluate scaling severity. </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calcualtion of</w:t>
      </w:r>
      <w:r w:rsidR="006A401F">
        <w:rPr>
          <w:rFonts w:ascii="Times New Roman" w:hAnsi="Times New Roman" w:cs="Times New Roman" w:hint="eastAsia"/>
          <w:noProof/>
          <w:sz w:val="24"/>
        </w:rPr>
        <w:t xml:space="preserve"> reduction </w:t>
      </w:r>
      <w:r w:rsidR="006A401F" w:rsidRPr="00192417">
        <w:rPr>
          <w:rFonts w:ascii="Times New Roman" w:hAnsi="Times New Roman" w:cs="Times New Roman"/>
          <w:noProof/>
          <w:sz w:val="24"/>
        </w:rPr>
        <w:t>ratio</w:t>
      </w:r>
      <w:r w:rsidR="006A401F">
        <w:rPr>
          <w:rFonts w:ascii="Times New Roman" w:hAnsi="Times New Roman" w:cs="Times New Roman" w:hint="eastAsia"/>
          <w:noProof/>
          <w:sz w:val="24"/>
        </w:rPr>
        <w:t xml:space="preserve"> of </w:t>
      </w:r>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r w:rsidR="006A401F" w:rsidRPr="00192417">
        <w:rPr>
          <w:rFonts w:ascii="Times New Roman" w:hAnsi="Times New Roman" w:cs="Times New Roman" w:hint="eastAsia"/>
          <w:sz w:val="24"/>
        </w:rPr>
        <w:t xml:space="preserve"> </w:t>
      </w:r>
      <w:r w:rsidR="006A401F">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w:r w:rsidR="00E16C43">
        <w:rPr>
          <w:rFonts w:ascii="Times New Roman" w:hAnsi="Times New Roman" w:cs="Times New Roman" w:hint="eastAsia"/>
          <w:noProof/>
          <w:sz w:val="24"/>
        </w:rPr>
        <w:t>%) and mass of scaling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scaling-Ca</m:t>
            </m:r>
          </m:sub>
        </m:sSub>
      </m:oMath>
      <w:r w:rsidR="00E16C43">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scaling-Mg</m:t>
            </m:r>
          </m:sub>
        </m:sSub>
      </m:oMath>
      <w:r w:rsidR="00E16C43">
        <w:rPr>
          <w:rFonts w:ascii="Times New Roman" w:hAnsi="Times New Roman" w:cs="Times New Roman" w:hint="eastAsia"/>
          <w:noProof/>
          <w:sz w:val="24"/>
        </w:rPr>
        <w:t>, mg)</w:t>
      </w:r>
      <w:r w:rsidR="00A112C4">
        <w:rPr>
          <w:rFonts w:ascii="Times New Roman" w:hAnsi="Times New Roman" w:cs="Times New Roman" w:hint="eastAsia"/>
          <w:noProof/>
          <w:sz w:val="24"/>
        </w:rPr>
        <w:t xml:space="preserve"> was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3B280EDC" w14:textId="77777777" w:rsidR="008D6325" w:rsidRPr="00645BEB" w:rsidRDefault="008D6325" w:rsidP="00F71B2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BMED Performance Analysis</w:t>
      </w:r>
    </w:p>
    <w:p w14:paraId="0ACEE8AA" w14:textId="22B601A8" w:rsidR="008D6325" w:rsidRPr="00645BEB" w:rsidRDefault="008D6325" w:rsidP="008D6325">
      <w:pPr>
        <w:spacing w:line="480" w:lineRule="auto"/>
        <w:ind w:right="-11" w:firstLine="400"/>
        <w:rPr>
          <w:rFonts w:ascii="Times New Roman" w:hAnsi="Times New Roman" w:cs="Times New Roman"/>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 xml:space="preserve">AC, BC and </w:t>
      </w:r>
      <w:r w:rsidR="00CC4000">
        <w:rPr>
          <w:rFonts w:ascii="Times New Roman" w:hAnsi="Times New Roman" w:cs="Times New Roman" w:hint="eastAsia"/>
          <w:color w:val="000000"/>
          <w:sz w:val="24"/>
        </w:rPr>
        <w:t>SC</w:t>
      </w:r>
      <w:r w:rsidRPr="00645BEB">
        <w:rPr>
          <w:rFonts w:ascii="Times New Roman" w:hAnsi="Times New Roman" w:cs="Times New Roman"/>
          <w:color w:val="000000"/>
          <w:sz w:val="24"/>
        </w:rPr>
        <w:t xml:space="preserve"> were recorded every five minutes using conductivity meters (Orion Star A212, </w:t>
      </w:r>
      <w:r w:rsidRPr="00645BEB">
        <w:rPr>
          <w:rFonts w:ascii="Times New Roman" w:hAnsi="Times New Roman" w:cs="Times New Roman"/>
          <w:color w:val="000000"/>
          <w:sz w:val="24"/>
        </w:rPr>
        <w:lastRenderedPageBreak/>
        <w:t xml:space="preserve">Thermo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w:t>
      </w:r>
      <w:r w:rsidR="00CC4000">
        <w:rPr>
          <w:rFonts w:ascii="Times New Roman" w:hAnsi="Times New Roman" w:cs="Times New Roman"/>
          <w:color w:val="000000"/>
          <w:sz w:val="24"/>
        </w:rPr>
        <w:t>SC</w:t>
      </w:r>
      <w:r w:rsidRPr="00645BEB">
        <w:rPr>
          <w:rFonts w:ascii="Times New Roman" w:hAnsi="Times New Roman" w:cs="Times New Roman"/>
          <w:color w:val="000000"/>
          <w:sz w:val="24"/>
        </w:rPr>
        <w:t xml:space="preserve"> was measured using a portable pH meter (Seven2Go pH/Ion Meter S8, Mettler Toledo, Singapore). Additionally, 0.5 mL samples were periodically </w:t>
      </w:r>
      <w:r>
        <w:rPr>
          <w:rFonts w:ascii="Times New Roman" w:hAnsi="Times New Roman" w:cs="Times New Roman" w:hint="eastAsia"/>
          <w:color w:val="000000"/>
          <w:sz w:val="24"/>
        </w:rPr>
        <w:t>collected</w:t>
      </w:r>
      <w:r w:rsidRPr="00645BEB">
        <w:rPr>
          <w:rFonts w:ascii="Times New Roman" w:hAnsi="Times New Roman" w:cs="Times New Roman"/>
          <w:color w:val="000000"/>
          <w:sz w:val="24"/>
        </w:rPr>
        <w:t xml:space="preserve"> from each chamber to quantify the concentration of divalent ions (</w:t>
      </w:r>
      <w:r>
        <w:rPr>
          <w:rFonts w:ascii="Times New Roman" w:hAnsi="Times New Roman" w:cs="Times New Roman" w:hint="eastAsia"/>
          <w:color w:val="000000"/>
          <w:sz w:val="24"/>
        </w:rPr>
        <w:t>i.e.</w:t>
      </w:r>
      <w:r w:rsidRPr="00645BEB">
        <w:rPr>
          <w:rFonts w:ascii="Times New Roman" w:hAnsi="Times New Roman" w:cs="Times New Roman"/>
          <w:color w:val="000000"/>
          <w:sz w:val="24"/>
        </w:rPr>
        <w:t>, Ca²⁺ and Mg²⁺) using inductively coupled plasma optical emission spectroscopy (ICP-OES, Vio 550Max, PerkinElmer).</w:t>
      </w:r>
    </w:p>
    <w:p w14:paraId="3EC073F6" w14:textId="77777777" w:rsidR="008D6325" w:rsidRDefault="008D6325" w:rsidP="008D6325">
      <w:pPr>
        <w:spacing w:line="480" w:lineRule="auto"/>
        <w:ind w:right="-11" w:firstLine="400"/>
        <w:rPr>
          <w:rFonts w:ascii="Times New Roman" w:hAnsi="Times New Roman" w:cs="Times New Roman"/>
          <w:noProof/>
          <w:sz w:val="24"/>
        </w:rPr>
      </w:pPr>
      <w:r>
        <w:rPr>
          <w:rFonts w:ascii="Times New Roman" w:hAnsi="Times New Roman" w:cs="Times New Roman" w:hint="eastAsia"/>
          <w:noProof/>
          <w:sz w:val="24"/>
        </w:rPr>
        <w:t>The stack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Pr>
          <w:rFonts w:ascii="Times New Roman" w:hAnsi="Times New Roman" w:cs="Times New Roman" w:hint="eastAsia"/>
          <w:noProof/>
          <w:color w:val="000000"/>
          <w:sz w:val="24"/>
        </w:rPr>
        <w:t>,</w:t>
      </w:r>
      <w:r w:rsidRPr="00491AA9">
        <w:rPr>
          <w:rFonts w:ascii="Times New Roman" w:hAnsi="Times New Roman" w:cs="Times New Roman"/>
          <w:noProof/>
          <w:color w:val="000000"/>
          <w:sz w:val="24"/>
        </w:rPr>
        <w:t xml:space="preserve"> Ω</w:t>
      </w:r>
      <w:r>
        <w:rPr>
          <w:rFonts w:ascii="Times New Roman" w:hAnsi="Times New Roman" w:cs="Times New Roman" w:hint="eastAsia"/>
          <w:noProof/>
          <w:color w:val="000000"/>
          <w:sz w:val="24"/>
        </w:rPr>
        <w:t xml:space="preserve">) </w:t>
      </w:r>
      <w:r>
        <w:rPr>
          <w:rFonts w:ascii="Times New Roman" w:hAnsi="Times New Roman" w:cs="Times New Roman" w:hint="eastAsia"/>
          <w:noProof/>
          <w:sz w:val="24"/>
        </w:rPr>
        <w:t>was calculated according to Ohm</w:t>
      </w:r>
      <w:r>
        <w:rPr>
          <w:rFonts w:ascii="Times New Roman" w:hAnsi="Times New Roman" w:cs="Times New Roman"/>
          <w:noProof/>
          <w:sz w:val="24"/>
        </w:rPr>
        <w:t>’</w:t>
      </w:r>
      <w:r>
        <w:rPr>
          <w:rFonts w:ascii="Times New Roman" w:hAnsi="Times New Roman" w:cs="Times New Roman" w:hint="eastAsia"/>
          <w:noProof/>
          <w:sz w:val="24"/>
        </w:rPr>
        <w:t>s Law with Eq. 1.</w:t>
      </w:r>
    </w:p>
    <w:p w14:paraId="782D72AA" w14:textId="77777777" w:rsidR="008D6325" w:rsidRPr="00491AA9" w:rsidRDefault="00000000" w:rsidP="008D632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1</m:t>
                  </m:r>
                </m:e>
              </m:d>
            </m:e>
          </m:eqArr>
        </m:oMath>
      </m:oMathPara>
    </w:p>
    <w:p w14:paraId="0294DCD9"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W</w:t>
      </w:r>
      <w:r>
        <w:rPr>
          <w:rFonts w:ascii="Times New Roman" w:hAnsi="Times New Roman" w:cs="Times New Roman" w:hint="eastAsia"/>
          <w:noProof/>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Pr>
          <w:rFonts w:ascii="Times New Roman" w:hAnsi="Times New Roman" w:cs="Times New Roman" w:hint="eastAsia"/>
          <w:noProof/>
          <w:color w:val="000000"/>
          <w:sz w:val="24"/>
        </w:rPr>
        <w:t>.</w:t>
      </w:r>
    </w:p>
    <w:p w14:paraId="23E91254"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ab/>
      </w:r>
      <w:r>
        <w:rPr>
          <w:rFonts w:ascii="Times New Roman" w:hAnsi="Times New Roman" w:cs="Times New Roman" w:hint="eastAsia"/>
          <w:noProof/>
          <w:color w:val="000000"/>
          <w:sz w:val="24"/>
        </w:rPr>
        <w:t xml:space="preserve">The stack resistance is the sum of electrode resistance, chamber resistance, and membrane resistance </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face="superscript"&gt;39, 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39, 41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Pr>
          <w:rFonts w:ascii="Times New Roman" w:hAnsi="Times New Roman" w:cs="Times New Roman" w:hint="eastAsia"/>
          <w:noProof/>
          <w:color w:val="000000"/>
          <w:sz w:val="24"/>
        </w:rPr>
        <w:t xml:space="preserve">) was 43.11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xml:space="preserve"> (details in </w:t>
      </w:r>
      <w:r w:rsidRPr="00E2288D">
        <w:rPr>
          <w:rFonts w:ascii="Times New Roman" w:hAnsi="Times New Roman" w:cs="Times New Roman" w:hint="eastAsia"/>
          <w:b/>
          <w:bCs/>
          <w:noProof/>
          <w:color w:val="000000"/>
          <w:sz w:val="24"/>
        </w:rPr>
        <w:t>Supporting Information S2</w:t>
      </w:r>
      <w:r>
        <w:rPr>
          <w:rFonts w:ascii="Times New Roman" w:hAnsi="Times New Roman" w:cs="Times New Roman" w:hint="eastAsia"/>
          <w:noProof/>
          <w:color w:val="000000"/>
          <w:sz w:val="24"/>
        </w:rPr>
        <w:t>). The chamber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Pr>
          <w:rFonts w:ascii="Times New Roman" w:hAnsi="Times New Roman" w:cs="Times New Roman" w:hint="eastAsia"/>
          <w:noProof/>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was calcualted by Eq. 2</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w:t>
      </w:r>
    </w:p>
    <w:p w14:paraId="3F70DB69" w14:textId="7869F781" w:rsidR="008D6325" w:rsidRPr="009A46E6" w:rsidRDefault="00000000" w:rsidP="008D6325">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rPr>
                      <w:rFonts w:ascii="Cambria Math" w:hAnsi="Cambria Math" w:cs="Times New Roman"/>
                      <w:noProof/>
                      <w:color w:val="000000"/>
                      <w:sz w:val="24"/>
                    </w:rPr>
                    <m:t>2</m:t>
                  </m:r>
                </m:e>
              </m:d>
              <m:ctrlPr>
                <w:rPr>
                  <w:rFonts w:ascii="Cambria Math" w:hAnsi="Cambria Math" w:cs="Times New Roman"/>
                  <w:i/>
                  <w:color w:val="000000"/>
                  <w:sz w:val="24"/>
                </w:rPr>
              </m:ctrlPr>
            </m:e>
          </m:eqArr>
        </m:oMath>
      </m:oMathPara>
    </w:p>
    <w:p w14:paraId="679E3325" w14:textId="323AF637"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r w:rsidRPr="00EC66F8">
        <w:rPr>
          <w:rFonts w:ascii="Times New Roman" w:hAnsi="Times New Roman" w:cs="Times New Roman" w:hint="eastAsia"/>
          <w:sz w:val="24"/>
        </w:rPr>
        <w:t xml:space="preserve"> is the effective membrane area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Pr>
          <w:rFonts w:ascii="Times New Roman" w:hAnsi="Times New Roman" w:cs="Times New Roman" w:hint="eastAsia"/>
          <w:sz w:val="24"/>
        </w:rPr>
        <w:t xml:space="preserve">AC, BC and </w:t>
      </w:r>
      <w:r w:rsidR="00CC4000">
        <w:rPr>
          <w:rFonts w:ascii="Times New Roman" w:hAnsi="Times New Roman" w:cs="Times New Roman" w:hint="eastAsia"/>
          <w:sz w:val="24"/>
        </w:rPr>
        <w:t>SC</w:t>
      </w:r>
      <w:r>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Pr>
          <w:rFonts w:ascii="Times New Roman" w:hAnsi="Times New Roman" w:cs="Times New Roman" w:hint="eastAsia"/>
          <w:sz w:val="24"/>
        </w:rPr>
        <w:t xml:space="preserve"> 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Pr>
          <w:rFonts w:ascii="Times New Roman" w:hAnsi="Times New Roman" w:cs="Times New Roman" w:hint="eastAsia"/>
          <w:sz w:val="24"/>
        </w:rPr>
        <w:t xml:space="preserve">of AC, BC and </w:t>
      </w:r>
      <w:r w:rsidR="00CC4000">
        <w:rPr>
          <w:rFonts w:ascii="Times New Roman" w:hAnsi="Times New Roman" w:cs="Times New Roman" w:hint="eastAsia"/>
          <w:sz w:val="24"/>
        </w:rPr>
        <w:t>SC</w:t>
      </w:r>
      <w:r w:rsidRPr="009E0206">
        <w:rPr>
          <w:rFonts w:ascii="Times New Roman" w:hAnsi="Times New Roman" w:cs="Times New Roman" w:hint="eastAsia"/>
          <w:sz w:val="24"/>
        </w:rPr>
        <w:t xml:space="preserve"> (S/m</w:t>
      </w:r>
      <w:r>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Pr="00972A67">
        <w:rPr>
          <w:rFonts w:ascii="Times New Roman" w:hAnsi="Times New Roman" w:cs="Times New Roman" w:hint="eastAsia"/>
          <w:b/>
          <w:bCs/>
          <w:sz w:val="24"/>
        </w:rPr>
        <w:t>S3</w:t>
      </w:r>
      <w:r>
        <w:rPr>
          <w:rFonts w:ascii="Times New Roman" w:hAnsi="Times New Roman" w:cs="Times New Roman" w:hint="eastAsia"/>
          <w:b/>
          <w:bCs/>
          <w:sz w:val="24"/>
        </w:rPr>
        <w:t xml:space="preserve"> and </w:t>
      </w:r>
      <w:r w:rsidR="00214236">
        <w:rPr>
          <w:rFonts w:ascii="Times New Roman" w:hAnsi="Times New Roman" w:cs="Times New Roman" w:hint="eastAsia"/>
          <w:b/>
          <w:bCs/>
          <w:sz w:val="24"/>
        </w:rPr>
        <w:t xml:space="preserve">Figure </w:t>
      </w:r>
      <w:r>
        <w:rPr>
          <w:rFonts w:ascii="Times New Roman" w:hAnsi="Times New Roman" w:cs="Times New Roman" w:hint="eastAsia"/>
          <w:b/>
          <w:bCs/>
          <w:sz w:val="24"/>
        </w:rPr>
        <w:t>2 a</w:t>
      </w:r>
      <w:r w:rsidRPr="009E0206">
        <w:rPr>
          <w:rFonts w:ascii="Times New Roman" w:hAnsi="Times New Roman" w:cs="Times New Roman" w:hint="eastAsia"/>
          <w:sz w:val="24"/>
        </w:rPr>
        <w:t>)</w:t>
      </w:r>
      <w:r>
        <w:rPr>
          <w:rFonts w:ascii="Times New Roman" w:hAnsi="Times New Roman" w:cs="Times New Roman" w:hint="eastAsia"/>
          <w:sz w:val="24"/>
        </w:rPr>
        <w:t>.</w:t>
      </w:r>
    </w:p>
    <w:p w14:paraId="3B1CF0C7" w14:textId="77777777"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The membrane resistance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Pr>
          <w:rFonts w:ascii="Times New Roman" w:hAnsi="Times New Roman" w:cs="Times New Roman" w:hint="eastAsia"/>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sz w:val="24"/>
        </w:rPr>
        <w:t xml:space="preserve">) was calculated by </w:t>
      </w:r>
      <w:r w:rsidRPr="00777079">
        <w:rPr>
          <w:rFonts w:ascii="Times New Roman" w:hAnsi="Times New Roman" w:cs="Times New Roman" w:hint="eastAsia"/>
          <w:b/>
          <w:bCs/>
          <w:sz w:val="24"/>
        </w:rPr>
        <w:t>Eq. 3</w:t>
      </w:r>
      <w:r>
        <w:rPr>
          <w:rFonts w:ascii="Times New Roman" w:hAnsi="Times New Roman" w:cs="Times New Roman" w:hint="eastAsia"/>
          <w:sz w:val="24"/>
        </w:rPr>
        <w:t>.</w:t>
      </w:r>
    </w:p>
    <w:p w14:paraId="6431D065" w14:textId="2FFE5D6A" w:rsidR="008D6325" w:rsidRPr="00F71B24" w:rsidRDefault="00000000" w:rsidP="00F71B24">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3</m:t>
                  </m:r>
                </m:e>
              </m:d>
              <m:ctrlPr>
                <w:rPr>
                  <w:rFonts w:ascii="Cambria Math" w:hAnsi="Cambria Math" w:cs="Times New Roman"/>
                  <w:i/>
                  <w:noProof/>
                  <w:color w:val="000000"/>
                  <w:sz w:val="24"/>
                </w:rPr>
              </m:ctrlPr>
            </m:e>
          </m:eqArr>
        </m:oMath>
      </m:oMathPara>
    </w:p>
    <w:p w14:paraId="5F4C79FA" w14:textId="4549B7F4"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0348D653" w14:textId="223FF726" w:rsidR="00357B6E" w:rsidRDefault="0018574E" w:rsidP="0018574E">
      <w:pPr>
        <w:pStyle w:val="a3"/>
        <w:numPr>
          <w:ilvl w:val="1"/>
          <w:numId w:val="1"/>
        </w:numPr>
        <w:spacing w:line="480" w:lineRule="auto"/>
        <w:ind w:firstLineChars="0"/>
        <w:outlineLvl w:val="1"/>
        <w:rPr>
          <w:rFonts w:ascii="Times New Roman" w:hAnsi="Times New Roman" w:cs="Times New Roman"/>
          <w:b/>
          <w:bCs/>
          <w:sz w:val="24"/>
        </w:rPr>
      </w:pPr>
      <w:r>
        <w:rPr>
          <w:rFonts w:ascii="Times New Roman" w:hAnsi="Times New Roman" w:cs="Times New Roman" w:hint="eastAsia"/>
          <w:b/>
          <w:bCs/>
          <w:sz w:val="24"/>
        </w:rPr>
        <w:t xml:space="preserve">Characterization of scaling in BMED </w:t>
      </w:r>
      <w:r w:rsidR="002A1250">
        <w:rPr>
          <w:rFonts w:ascii="Times New Roman" w:hAnsi="Times New Roman" w:cs="Times New Roman" w:hint="eastAsia"/>
          <w:b/>
          <w:bCs/>
          <w:sz w:val="24"/>
        </w:rPr>
        <w:t>treating SWB</w:t>
      </w:r>
    </w:p>
    <w:p w14:paraId="0F98DC04" w14:textId="5F5D40D8" w:rsidR="00642BCA" w:rsidRDefault="00A5606C" w:rsidP="00D43578">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After BMED tests, </w:t>
      </w:r>
      <w:r w:rsidR="00B72D4F">
        <w:rPr>
          <w:rFonts w:ascii="Times New Roman" w:hAnsi="Times New Roman" w:cs="Times New Roman" w:hint="eastAsia"/>
          <w:sz w:val="24"/>
        </w:rPr>
        <w:t xml:space="preserve">IEMs and solutions were characterized </w:t>
      </w:r>
      <w:r w:rsidR="00962BE6">
        <w:rPr>
          <w:rFonts w:ascii="Times New Roman" w:hAnsi="Times New Roman" w:cs="Times New Roman" w:hint="eastAsia"/>
          <w:sz w:val="24"/>
        </w:rPr>
        <w:t xml:space="preserve">by FESEM and </w:t>
      </w:r>
      <w:r w:rsidR="00ED708E" w:rsidRPr="00ED708E">
        <w:rPr>
          <w:rFonts w:ascii="Times New Roman" w:hAnsi="Times New Roman" w:cs="Times New Roman" w:hint="eastAsia"/>
          <w:sz w:val="24"/>
        </w:rPr>
        <w:t xml:space="preserve">turbidimeter </w:t>
      </w:r>
      <w:r w:rsidR="00B72D4F">
        <w:rPr>
          <w:rFonts w:ascii="Times New Roman" w:hAnsi="Times New Roman" w:cs="Times New Roman" w:hint="eastAsia"/>
          <w:sz w:val="24"/>
        </w:rPr>
        <w:t>to analyze the</w:t>
      </w:r>
      <w:r w:rsidR="00C82B08">
        <w:rPr>
          <w:rFonts w:ascii="Times New Roman" w:hAnsi="Times New Roman" w:cs="Times New Roman" w:hint="eastAsia"/>
          <w:sz w:val="24"/>
        </w:rPr>
        <w:t xml:space="preserve"> formation location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r w:rsidR="00ED708E">
        <w:rPr>
          <w:rFonts w:ascii="Times New Roman" w:hAnsi="Times New Roman" w:cs="Times New Roman" w:hint="eastAsia"/>
          <w:sz w:val="24"/>
        </w:rPr>
        <w:t>, respectively</w:t>
      </w:r>
      <w:r w:rsidR="00C82B08">
        <w:rPr>
          <w:rFonts w:ascii="Times New Roman" w:hAnsi="Times New Roman" w:cs="Times New Roman" w:hint="eastAsia"/>
          <w:sz w:val="24"/>
        </w:rPr>
        <w:t>.</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When treating NaCl, </w:t>
      </w:r>
      <w:r w:rsidR="00A91165" w:rsidRPr="00A91165">
        <w:rPr>
          <w:rFonts w:ascii="Times New Roman" w:hAnsi="Times New Roman" w:cs="Times New Roman" w:hint="eastAsia"/>
          <w:sz w:val="24"/>
        </w:rPr>
        <w:lastRenderedPageBreak/>
        <w:t xml:space="preserve">no </w:t>
      </w:r>
      <w:r w:rsidR="00A91165" w:rsidRPr="00A91165">
        <w:rPr>
          <w:rFonts w:ascii="Times New Roman" w:hAnsi="Times New Roman" w:cs="Times New Roman"/>
          <w:sz w:val="24"/>
        </w:rPr>
        <w:t>precipit</w:t>
      </w:r>
      <w:r w:rsidR="00A91165">
        <w:rPr>
          <w:rFonts w:ascii="Times New Roman" w:hAnsi="Times New Roman" w:cs="Times New Roman"/>
          <w:sz w:val="24"/>
        </w:rPr>
        <w:t>ate</w:t>
      </w:r>
      <w:r w:rsidR="00A91165" w:rsidRPr="00A91165">
        <w:rPr>
          <w:rFonts w:ascii="Times New Roman" w:hAnsi="Times New Roman" w:cs="Times New Roman" w:hint="eastAsia"/>
          <w:sz w:val="24"/>
        </w:rPr>
        <w:t xml:space="preserve"> </w:t>
      </w:r>
      <w:r w:rsidR="005C5C86" w:rsidRPr="00834992">
        <w:rPr>
          <w:rFonts w:ascii="Times New Roman" w:hAnsi="Times New Roman" w:cs="Times New Roman"/>
          <w:sz w:val="24"/>
        </w:rPr>
        <w:t>was visually inspected using photographic evidence</w:t>
      </w:r>
      <w:r w:rsidR="00EF4C35">
        <w:rPr>
          <w:rFonts w:ascii="Times New Roman" w:hAnsi="Times New Roman" w:cs="Times New Roman" w:hint="eastAsia"/>
          <w:sz w:val="24"/>
        </w:rPr>
        <w:t xml:space="preserve"> </w:t>
      </w:r>
      <w:r w:rsidR="00F421AB">
        <w:rPr>
          <w:rFonts w:ascii="Times New Roman" w:hAnsi="Times New Roman" w:cs="Times New Roman" w:hint="eastAsia"/>
          <w:sz w:val="24"/>
        </w:rPr>
        <w:t>(</w:t>
      </w:r>
      <w:r w:rsidR="00214236">
        <w:rPr>
          <w:rFonts w:ascii="Times New Roman" w:hAnsi="Times New Roman" w:cs="Times New Roman"/>
          <w:b/>
          <w:bCs/>
          <w:sz w:val="24"/>
        </w:rPr>
        <w:t xml:space="preserve">Figure </w:t>
      </w:r>
      <w:r w:rsidR="009E509F" w:rsidRPr="004556C3">
        <w:rPr>
          <w:rFonts w:ascii="Times New Roman" w:hAnsi="Times New Roman" w:cs="Times New Roman"/>
          <w:b/>
          <w:bCs/>
          <w:sz w:val="24"/>
        </w:rPr>
        <w:t>2</w:t>
      </w:r>
      <w:r w:rsidR="005C5C86" w:rsidRPr="004556C3">
        <w:rPr>
          <w:rFonts w:ascii="Times New Roman" w:hAnsi="Times New Roman" w:cs="Times New Roman"/>
          <w:b/>
          <w:bCs/>
          <w:sz w:val="24"/>
        </w:rPr>
        <w:t xml:space="preserve"> </w:t>
      </w:r>
      <w:r w:rsidR="00F421AB" w:rsidRPr="004556C3">
        <w:rPr>
          <w:rFonts w:ascii="Times New Roman" w:hAnsi="Times New Roman" w:cs="Times New Roman"/>
          <w:b/>
          <w:bCs/>
          <w:sz w:val="24"/>
        </w:rPr>
        <w:t>a</w:t>
      </w:r>
      <w:r w:rsidR="000547E7" w:rsidRPr="004556C3">
        <w:rPr>
          <w:rFonts w:ascii="Times New Roman" w:hAnsi="Times New Roman" w:cs="Times New Roman"/>
          <w:b/>
          <w:bCs/>
          <w:sz w:val="24"/>
        </w:rPr>
        <w:t xml:space="preserve">1, b1, </w:t>
      </w:r>
      <w:r w:rsidR="005C5C86" w:rsidRPr="004556C3">
        <w:rPr>
          <w:rFonts w:ascii="Times New Roman" w:hAnsi="Times New Roman" w:cs="Times New Roman"/>
          <w:b/>
          <w:bCs/>
          <w:sz w:val="24"/>
        </w:rPr>
        <w:t>c1,</w:t>
      </w:r>
      <w:r w:rsidR="000547E7" w:rsidRPr="004556C3">
        <w:rPr>
          <w:rFonts w:ascii="Times New Roman" w:hAnsi="Times New Roman" w:cs="Times New Roman"/>
          <w:b/>
          <w:bCs/>
          <w:sz w:val="24"/>
        </w:rPr>
        <w:t xml:space="preserve"> d1</w:t>
      </w:r>
      <w:r w:rsidR="00F421AB">
        <w:rPr>
          <w:rFonts w:ascii="Times New Roman" w:hAnsi="Times New Roman" w:cs="Times New Roman" w:hint="eastAsia"/>
          <w:sz w:val="24"/>
        </w:rPr>
        <w:t>)</w:t>
      </w:r>
      <w:r w:rsidR="00EF4C35">
        <w:rPr>
          <w:rFonts w:ascii="Times New Roman" w:hAnsi="Times New Roman" w:cs="Times New Roman" w:hint="eastAsia"/>
          <w:sz w:val="24"/>
        </w:rPr>
        <w:t xml:space="preserve"> and FESEM </w:t>
      </w:r>
      <w:r w:rsidR="00EF4C35" w:rsidRPr="00834992">
        <w:rPr>
          <w:rFonts w:ascii="Times New Roman" w:hAnsi="Times New Roman" w:cs="Times New Roman"/>
          <w:sz w:val="24"/>
        </w:rPr>
        <w:t>(</w:t>
      </w:r>
      <w:r w:rsidR="00214236">
        <w:rPr>
          <w:rFonts w:ascii="Times New Roman" w:hAnsi="Times New Roman" w:cs="Times New Roman"/>
          <w:b/>
          <w:bCs/>
          <w:sz w:val="24"/>
        </w:rPr>
        <w:t xml:space="preserve">Figure </w:t>
      </w:r>
      <w:r w:rsidR="00FC6D78" w:rsidRPr="004556C3">
        <w:rPr>
          <w:rFonts w:ascii="Times New Roman" w:hAnsi="Times New Roman" w:cs="Times New Roman"/>
          <w:b/>
          <w:bCs/>
          <w:sz w:val="24"/>
        </w:rPr>
        <w:t>S</w:t>
      </w:r>
      <w:r w:rsidR="00A57D5B" w:rsidRPr="004556C3">
        <w:rPr>
          <w:rFonts w:ascii="Times New Roman" w:hAnsi="Times New Roman" w:cs="Times New Roman"/>
          <w:b/>
          <w:bCs/>
          <w:sz w:val="24"/>
        </w:rPr>
        <w:t>5 a1</w:t>
      </w:r>
      <w:r w:rsidR="00CD7236" w:rsidRPr="004556C3">
        <w:rPr>
          <w:rFonts w:ascii="Times New Roman" w:hAnsi="Times New Roman" w:cs="Times New Roman"/>
          <w:b/>
          <w:bCs/>
          <w:sz w:val="24"/>
        </w:rPr>
        <w:t>, b1, c1, d1</w:t>
      </w:r>
      <w:r w:rsidR="00EF4C35" w:rsidRPr="00834992">
        <w:rPr>
          <w:rFonts w:ascii="Times New Roman" w:hAnsi="Times New Roman" w:cs="Times New Roman"/>
          <w:sz w:val="24"/>
        </w:rPr>
        <w:t>)</w:t>
      </w:r>
      <w:r w:rsidR="009F17E1">
        <w:rPr>
          <w:rFonts w:ascii="Times New Roman" w:hAnsi="Times New Roman" w:cs="Times New Roman" w:hint="eastAsia"/>
          <w:sz w:val="24"/>
        </w:rPr>
        <w:t>.</w:t>
      </w:r>
      <w:r w:rsidR="00A91165">
        <w:rPr>
          <w:rFonts w:ascii="Times New Roman" w:hAnsi="Times New Roman" w:cs="Times New Roman" w:hint="eastAsia"/>
          <w:sz w:val="24"/>
        </w:rPr>
        <w:t xml:space="preserve"> </w:t>
      </w:r>
      <w:r w:rsidR="009F17E1">
        <w:rPr>
          <w:rFonts w:ascii="Times New Roman" w:hAnsi="Times New Roman" w:cs="Times New Roman" w:hint="eastAsia"/>
          <w:sz w:val="24"/>
        </w:rPr>
        <w:t xml:space="preserve">For BMED of </w:t>
      </w:r>
      <w:r w:rsidR="00CD7236">
        <w:rPr>
          <w:rFonts w:ascii="Times New Roman" w:hAnsi="Times New Roman" w:cs="Times New Roman" w:hint="eastAsia"/>
          <w:sz w:val="24"/>
        </w:rPr>
        <w:t>SWB</w:t>
      </w:r>
      <w:r w:rsidR="009F17E1">
        <w:rPr>
          <w:rFonts w:ascii="Times New Roman" w:hAnsi="Times New Roman" w:cs="Times New Roman" w:hint="eastAsia"/>
          <w:sz w:val="24"/>
        </w:rPr>
        <w:t xml:space="preserve">, </w:t>
      </w:r>
      <w:r w:rsidR="00CD7236">
        <w:rPr>
          <w:rFonts w:ascii="Times New Roman" w:hAnsi="Times New Roman" w:cs="Times New Roman" w:hint="eastAsia"/>
          <w:sz w:val="24"/>
        </w:rPr>
        <w:t>although</w:t>
      </w:r>
      <w:r w:rsidR="00DE4178">
        <w:rPr>
          <w:rFonts w:ascii="Times New Roman" w:hAnsi="Times New Roman" w:cs="Times New Roman" w:hint="eastAsia"/>
          <w:sz w:val="24"/>
        </w:rPr>
        <w:t xml:space="preserve"> </w:t>
      </w:r>
      <w:r w:rsidR="009F17E1">
        <w:rPr>
          <w:rFonts w:ascii="Times New Roman" w:hAnsi="Times New Roman" w:cs="Times New Roman" w:hint="eastAsia"/>
          <w:sz w:val="24"/>
        </w:rPr>
        <w:t xml:space="preserve">no scaling </w:t>
      </w:r>
      <w:r w:rsidR="00044C9D">
        <w:rPr>
          <w:rFonts w:ascii="Times New Roman" w:hAnsi="Times New Roman" w:cs="Times New Roman" w:hint="eastAsia"/>
          <w:sz w:val="24"/>
        </w:rPr>
        <w:t xml:space="preserve">was </w:t>
      </w:r>
      <w:r w:rsidR="009F17E1">
        <w:rPr>
          <w:rFonts w:ascii="Times New Roman" w:hAnsi="Times New Roman" w:cs="Times New Roman" w:hint="eastAsia"/>
          <w:sz w:val="24"/>
        </w:rPr>
        <w:t xml:space="preserve">observed on AEM facing SC </w:t>
      </w:r>
      <w:r w:rsidR="009F17E1" w:rsidRPr="004556C3">
        <w:rPr>
          <w:rFonts w:ascii="Times New Roman" w:hAnsi="Times New Roman" w:cs="Times New Roman"/>
          <w:b/>
          <w:bCs/>
          <w:sz w:val="24"/>
        </w:rPr>
        <w:t>(</w:t>
      </w:r>
      <w:r w:rsidR="00214236">
        <w:rPr>
          <w:rFonts w:ascii="Times New Roman" w:hAnsi="Times New Roman" w:cs="Times New Roman"/>
          <w:b/>
          <w:bCs/>
          <w:sz w:val="24"/>
        </w:rPr>
        <w:t xml:space="preserve">Figure </w:t>
      </w:r>
      <w:r w:rsidR="009F17E1" w:rsidRPr="004556C3">
        <w:rPr>
          <w:rFonts w:ascii="Times New Roman" w:hAnsi="Times New Roman" w:cs="Times New Roman"/>
          <w:b/>
          <w:bCs/>
          <w:sz w:val="24"/>
        </w:rPr>
        <w:t>2</w:t>
      </w:r>
      <w:r w:rsidR="005C5C86" w:rsidRPr="004556C3">
        <w:rPr>
          <w:rFonts w:ascii="Times New Roman" w:hAnsi="Times New Roman" w:cs="Times New Roman"/>
          <w:b/>
          <w:bCs/>
          <w:sz w:val="24"/>
        </w:rPr>
        <w:t xml:space="preserve"> </w:t>
      </w:r>
      <w:r w:rsidR="009F17E1" w:rsidRPr="004556C3">
        <w:rPr>
          <w:rFonts w:ascii="Times New Roman" w:hAnsi="Times New Roman" w:cs="Times New Roman"/>
          <w:b/>
          <w:bCs/>
          <w:sz w:val="24"/>
        </w:rPr>
        <w:t>a2</w:t>
      </w:r>
      <w:r w:rsidR="009745EC" w:rsidRPr="004556C3">
        <w:rPr>
          <w:rFonts w:ascii="Times New Roman" w:hAnsi="Times New Roman" w:cs="Times New Roman"/>
          <w:b/>
          <w:bCs/>
          <w:sz w:val="24"/>
        </w:rPr>
        <w:t>-3</w:t>
      </w:r>
      <w:r w:rsidR="009F17E1">
        <w:rPr>
          <w:rFonts w:ascii="Times New Roman" w:hAnsi="Times New Roman" w:cs="Times New Roman" w:hint="eastAsia"/>
          <w:sz w:val="24"/>
        </w:rPr>
        <w:t xml:space="preserve">), </w:t>
      </w:r>
      <w:r w:rsidR="00044C9D">
        <w:rPr>
          <w:rFonts w:ascii="Times New Roman" w:hAnsi="Times New Roman" w:cs="Times New Roman" w:hint="eastAsia"/>
          <w:sz w:val="24"/>
        </w:rPr>
        <w:t xml:space="preserve">precipitates was </w:t>
      </w:r>
      <w:r w:rsidR="009E509F">
        <w:rPr>
          <w:rFonts w:ascii="Times New Roman" w:hAnsi="Times New Roman" w:cs="Times New Roman" w:hint="eastAsia"/>
          <w:sz w:val="24"/>
        </w:rPr>
        <w:t>observed on</w:t>
      </w:r>
      <w:r w:rsidR="00C63DE8">
        <w:rPr>
          <w:rFonts w:ascii="Times New Roman" w:hAnsi="Times New Roman" w:cs="Times New Roman" w:hint="eastAsia"/>
          <w:sz w:val="24"/>
        </w:rPr>
        <w:t xml:space="preserve"> both sides of the C</w:t>
      </w:r>
      <w:r w:rsidR="009E509F">
        <w:rPr>
          <w:rFonts w:ascii="Times New Roman" w:hAnsi="Times New Roman" w:cs="Times New Roman" w:hint="eastAsia"/>
          <w:sz w:val="24"/>
        </w:rPr>
        <w:t>EM (</w:t>
      </w:r>
      <w:r w:rsidR="00214236">
        <w:rPr>
          <w:rFonts w:ascii="Times New Roman" w:hAnsi="Times New Roman" w:cs="Times New Roman"/>
          <w:b/>
          <w:bCs/>
          <w:sz w:val="24"/>
        </w:rPr>
        <w:t xml:space="preserve">Figure </w:t>
      </w:r>
      <w:r w:rsidR="009E509F" w:rsidRPr="004556C3">
        <w:rPr>
          <w:rFonts w:ascii="Times New Roman" w:hAnsi="Times New Roman" w:cs="Times New Roman"/>
          <w:b/>
          <w:bCs/>
          <w:sz w:val="24"/>
        </w:rPr>
        <w:t>2</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b2</w:t>
      </w:r>
      <w:r w:rsidR="009745EC" w:rsidRPr="004556C3">
        <w:rPr>
          <w:rFonts w:ascii="Times New Roman" w:hAnsi="Times New Roman" w:cs="Times New Roman"/>
          <w:b/>
          <w:bCs/>
          <w:sz w:val="24"/>
        </w:rPr>
        <w:t>-3</w:t>
      </w:r>
      <w:r w:rsidR="00C63DE8" w:rsidRPr="004556C3">
        <w:rPr>
          <w:rFonts w:ascii="Times New Roman" w:hAnsi="Times New Roman" w:cs="Times New Roman"/>
          <w:b/>
          <w:bCs/>
          <w:sz w:val="24"/>
        </w:rPr>
        <w:t xml:space="preserve"> and</w:t>
      </w:r>
      <w:r w:rsidR="000547E7" w:rsidRPr="004556C3">
        <w:rPr>
          <w:rFonts w:ascii="Times New Roman" w:hAnsi="Times New Roman" w:cs="Times New Roman"/>
          <w:b/>
          <w:bCs/>
          <w:sz w:val="24"/>
        </w:rPr>
        <w:t xml:space="preserve"> c2</w:t>
      </w:r>
      <w:r w:rsidR="009745EC" w:rsidRPr="004556C3">
        <w:rPr>
          <w:rFonts w:ascii="Times New Roman" w:hAnsi="Times New Roman" w:cs="Times New Roman"/>
          <w:b/>
          <w:bCs/>
          <w:sz w:val="24"/>
        </w:rPr>
        <w:t>-3</w:t>
      </w:r>
      <w:r w:rsidR="00C63DE8">
        <w:rPr>
          <w:rFonts w:ascii="Times New Roman" w:hAnsi="Times New Roman" w:cs="Times New Roman" w:hint="eastAsia"/>
          <w:sz w:val="24"/>
        </w:rPr>
        <w:t xml:space="preserve">) and BPM facing </w:t>
      </w:r>
      <w:r w:rsidR="002B61B4">
        <w:rPr>
          <w:rFonts w:ascii="Times New Roman" w:hAnsi="Times New Roman" w:cs="Times New Roman" w:hint="eastAsia"/>
          <w:sz w:val="24"/>
        </w:rPr>
        <w:t>BC (</w:t>
      </w:r>
      <w:r w:rsidR="00214236">
        <w:rPr>
          <w:rFonts w:ascii="Times New Roman" w:hAnsi="Times New Roman" w:cs="Times New Roman"/>
          <w:b/>
          <w:bCs/>
          <w:sz w:val="24"/>
        </w:rPr>
        <w:t xml:space="preserve">Figure </w:t>
      </w:r>
      <w:r w:rsidR="002B61B4" w:rsidRPr="004556C3">
        <w:rPr>
          <w:rFonts w:ascii="Times New Roman" w:hAnsi="Times New Roman" w:cs="Times New Roman"/>
          <w:b/>
          <w:bCs/>
          <w:sz w:val="24"/>
        </w:rPr>
        <w:t>2</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d2</w:t>
      </w:r>
      <w:r w:rsidR="00283C9E" w:rsidRPr="004556C3">
        <w:rPr>
          <w:rFonts w:ascii="Times New Roman" w:hAnsi="Times New Roman" w:cs="Times New Roman"/>
          <w:b/>
          <w:bCs/>
          <w:sz w:val="24"/>
        </w:rPr>
        <w:t>-3</w:t>
      </w:r>
      <w:r w:rsidR="000547E7">
        <w:rPr>
          <w:rFonts w:ascii="Times New Roman" w:hAnsi="Times New Roman" w:cs="Times New Roman" w:hint="eastAsia"/>
          <w:sz w:val="24"/>
        </w:rPr>
        <w:t xml:space="preserve">) </w:t>
      </w:r>
      <w:r w:rsidR="009E509F">
        <w:rPr>
          <w:rFonts w:ascii="Times New Roman" w:hAnsi="Times New Roman" w:cs="Times New Roman" w:hint="eastAsia"/>
          <w:sz w:val="24"/>
        </w:rPr>
        <w:t xml:space="preserve">after BMED </w:t>
      </w:r>
      <w:r w:rsidR="004A14BB">
        <w:rPr>
          <w:rFonts w:ascii="Times New Roman" w:hAnsi="Times New Roman" w:cs="Times New Roman" w:hint="eastAsia"/>
          <w:sz w:val="24"/>
        </w:rPr>
        <w:t>treating</w:t>
      </w:r>
      <w:r w:rsidR="009E509F">
        <w:rPr>
          <w:rFonts w:ascii="Times New Roman" w:hAnsi="Times New Roman" w:cs="Times New Roman" w:hint="eastAsia"/>
          <w:sz w:val="24"/>
        </w:rPr>
        <w:t xml:space="preserve"> SWB</w:t>
      </w:r>
      <w:r w:rsidR="00ED708E">
        <w:rPr>
          <w:rFonts w:ascii="Times New Roman" w:hAnsi="Times New Roman" w:cs="Times New Roman" w:hint="eastAsia"/>
          <w:sz w:val="24"/>
        </w:rPr>
        <w:t xml:space="preserve">, </w:t>
      </w:r>
      <w:r w:rsidR="00DE4178">
        <w:rPr>
          <w:rFonts w:ascii="Times New Roman" w:hAnsi="Times New Roman" w:cs="Times New Roman" w:hint="eastAsia"/>
          <w:sz w:val="24"/>
        </w:rPr>
        <w:t>suggesting</w:t>
      </w:r>
      <w:r w:rsidR="00ED708E">
        <w:rPr>
          <w:rFonts w:ascii="Times New Roman" w:hAnsi="Times New Roman" w:cs="Times New Roman" w:hint="eastAsia"/>
          <w:sz w:val="24"/>
        </w:rPr>
        <w:t xml:space="preserve"> the formation of scaling</w:t>
      </w:r>
      <w:r w:rsidR="002B61B4">
        <w:rPr>
          <w:rFonts w:ascii="Times New Roman" w:hAnsi="Times New Roman" w:cs="Times New Roman" w:hint="eastAsia"/>
          <w:sz w:val="24"/>
        </w:rPr>
        <w:t xml:space="preserve"> on the CEM and BPM</w:t>
      </w:r>
      <w:r w:rsidR="009E509F">
        <w:rPr>
          <w:rFonts w:ascii="Times New Roman" w:hAnsi="Times New Roman" w:cs="Times New Roman" w:hint="eastAsia"/>
          <w:sz w:val="24"/>
        </w:rPr>
        <w:t>.</w:t>
      </w:r>
      <w:r w:rsidR="00DE4178">
        <w:rPr>
          <w:rFonts w:ascii="Times New Roman" w:hAnsi="Times New Roman" w:cs="Times New Roman" w:hint="eastAsia"/>
          <w:sz w:val="24"/>
        </w:rPr>
        <w:t xml:space="preserve"> </w:t>
      </w:r>
      <w:r w:rsidR="00DA2F7D">
        <w:rPr>
          <w:rFonts w:ascii="Times New Roman" w:hAnsi="Times New Roman" w:cs="Times New Roman" w:hint="eastAsia"/>
          <w:sz w:val="24"/>
        </w:rPr>
        <w:t xml:space="preserve">Moreover, compared </w:t>
      </w:r>
      <w:r w:rsidR="009D7D6E">
        <w:rPr>
          <w:rFonts w:ascii="Times New Roman" w:hAnsi="Times New Roman" w:cs="Times New Roman" w:hint="eastAsia"/>
          <w:sz w:val="24"/>
        </w:rPr>
        <w:t xml:space="preserve">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S3</w:t>
      </w:r>
      <w:r w:rsidR="00D43578" w:rsidRPr="00D43578">
        <w:rPr>
          <w:rFonts w:ascii="Times New Roman" w:hAnsi="Times New Roman" w:cs="Times New Roman" w:hint="eastAsia"/>
          <w:b/>
          <w:bCs/>
          <w:sz w:val="24"/>
        </w:rPr>
        <w:t xml:space="preserve"> a1 a2</w:t>
      </w:r>
      <w:r w:rsidR="00D43578">
        <w:rPr>
          <w:rFonts w:ascii="Times New Roman" w:hAnsi="Times New Roman" w:cs="Times New Roman" w:hint="eastAsia"/>
          <w:sz w:val="24"/>
        </w:rPr>
        <w:t>)</w:t>
      </w:r>
      <w:r w:rsidR="003352BC">
        <w:rPr>
          <w:rFonts w:ascii="Times New Roman" w:hAnsi="Times New Roman" w:cs="Times New Roman" w:hint="eastAsia"/>
          <w:sz w:val="24"/>
        </w:rPr>
        <w:t xml:space="preserve">, </w:t>
      </w:r>
      <w:r w:rsidR="00CC4000">
        <w:rPr>
          <w:rFonts w:ascii="Times New Roman" w:hAnsi="Times New Roman" w:cs="Times New Roman" w:hint="eastAsia"/>
          <w:sz w:val="24"/>
        </w:rPr>
        <w:t>SC</w:t>
      </w:r>
      <w:r w:rsidR="009C30EC" w:rsidRPr="009C30EC">
        <w:rPr>
          <w:rFonts w:ascii="Times New Roman" w:hAnsi="Times New Roman" w:cs="Times New Roman" w:hint="eastAsia"/>
          <w:sz w:val="24"/>
        </w:rPr>
        <w:t xml:space="preserve"> and BC became visibly turbid</w:t>
      </w:r>
      <w:r w:rsidR="009C30EC">
        <w:rPr>
          <w:rFonts w:ascii="Times New Roman" w:hAnsi="Times New Roman" w:cs="Times New Roman" w:hint="eastAsia"/>
          <w:sz w:val="24"/>
        </w:rPr>
        <w:t xml:space="preserve"> w</w:t>
      </w:r>
      <w:r w:rsidR="009C30EC" w:rsidRPr="009C30EC">
        <w:rPr>
          <w:rFonts w:ascii="Times New Roman" w:hAnsi="Times New Roman" w:cs="Times New Roman" w:hint="eastAsia"/>
          <w:sz w:val="24"/>
        </w:rPr>
        <w:t>hen processing SWB</w:t>
      </w:r>
      <w:r w:rsidR="00D43578">
        <w:rPr>
          <w:rFonts w:ascii="Times New Roman" w:hAnsi="Times New Roman" w:cs="Times New Roman" w:hint="eastAsia"/>
          <w:sz w:val="24"/>
        </w:rPr>
        <w:t xml:space="preserve"> </w:t>
      </w:r>
      <w:r w:rsidR="00D43578">
        <w:rPr>
          <w:rFonts w:ascii="Times New Roman" w:hAnsi="Times New Roman" w:cs="Times New Roman" w:hint="eastAsia"/>
          <w:b/>
          <w:bCs/>
          <w:sz w:val="24"/>
        </w:rPr>
        <w:t>(</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S3</w:t>
      </w:r>
      <w:r w:rsidR="00D43578" w:rsidRPr="00A8413C">
        <w:rPr>
          <w:rFonts w:ascii="Times New Roman" w:hAnsi="Times New Roman" w:cs="Times New Roman" w:hint="eastAsia"/>
          <w:b/>
          <w:bCs/>
          <w:sz w:val="24"/>
        </w:rPr>
        <w:t xml:space="preserve"> b1 b2</w:t>
      </w:r>
      <w:r w:rsidR="00D43578">
        <w:rPr>
          <w:rFonts w:ascii="Times New Roman" w:hAnsi="Times New Roman" w:cs="Times New Roman" w:hint="eastAsia"/>
          <w:b/>
          <w:bCs/>
          <w:sz w:val="24"/>
        </w:rPr>
        <w:t>)</w:t>
      </w:r>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 xml:space="preserve">he turbidity of solution in the </w:t>
      </w:r>
      <w:r w:rsidR="00CC4000">
        <w:rPr>
          <w:rFonts w:ascii="Times New Roman" w:hAnsi="Times New Roman" w:cs="Times New Roman" w:hint="eastAsia"/>
          <w:sz w:val="24"/>
        </w:rPr>
        <w:t>SC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suspended particles</w:t>
      </w:r>
      <w:r w:rsidR="00984BD8">
        <w:rPr>
          <w:rFonts w:ascii="Times New Roman" w:hAnsi="Times New Roman" w:cs="Times New Roman" w:hint="eastAsia"/>
          <w:sz w:val="24"/>
        </w:rPr>
        <w:t xml:space="preserve"> </w:t>
      </w:r>
      <w:r w:rsidR="009D7D6E">
        <w:rPr>
          <w:rFonts w:ascii="Times New Roman" w:hAnsi="Times New Roman" w:cs="Times New Roman" w:hint="eastAsia"/>
          <w:sz w:val="24"/>
        </w:rPr>
        <w:t>were formed in 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29D24EE4" w14:textId="759CCAF0" w:rsidR="00092425" w:rsidRPr="002A22CB" w:rsidRDefault="00631331" w:rsidP="007C452D">
      <w:pPr>
        <w:spacing w:line="480" w:lineRule="auto"/>
        <w:ind w:firstLine="360"/>
        <w:rPr>
          <w:rFonts w:ascii="Times New Roman" w:hAnsi="Times New Roman" w:cs="Times New Roman"/>
          <w:sz w:val="24"/>
        </w:rPr>
      </w:pPr>
      <w:r w:rsidRPr="00631331">
        <w:rPr>
          <w:rFonts w:ascii="Times New Roman" w:hAnsi="Times New Roman" w:cs="Times New Roman"/>
          <w:sz w:val="24"/>
        </w:rPr>
        <w:t>The EDX results, which revealed the elemental distribution on membranes after BMED treatment of NaCl and</w:t>
      </w:r>
      <w:r>
        <w:rPr>
          <w:rFonts w:ascii="Times New Roman" w:hAnsi="Times New Roman" w:cs="Times New Roman" w:hint="eastAsia"/>
          <w:sz w:val="24"/>
        </w:rPr>
        <w:t xml:space="preserve"> </w:t>
      </w:r>
      <w:r w:rsidRPr="00631331">
        <w:rPr>
          <w:rFonts w:ascii="Times New Roman" w:hAnsi="Times New Roman" w:cs="Times New Roman"/>
          <w:sz w:val="24"/>
        </w:rPr>
        <w:t>SWB, were consistent with the observed scaling during operation.</w:t>
      </w:r>
      <w:r w:rsidR="00D33B40">
        <w:rPr>
          <w:rFonts w:ascii="Times New Roman" w:hAnsi="Times New Roman" w:cs="Times New Roman" w:hint="eastAsia"/>
          <w:sz w:val="24"/>
        </w:rPr>
        <w:t xml:space="preserve"> </w:t>
      </w:r>
      <w:r w:rsidR="000D62F9">
        <w:rPr>
          <w:rFonts w:ascii="Times New Roman" w:hAnsi="Times New Roman" w:cs="Times New Roman" w:hint="eastAsia"/>
          <w:sz w:val="24"/>
        </w:rPr>
        <w:t xml:space="preserve">Since no scaling observed on the AEM after BMED of SWB, </w:t>
      </w:r>
      <w:r w:rsidR="00C528DA">
        <w:rPr>
          <w:rFonts w:ascii="Times New Roman" w:hAnsi="Times New Roman" w:cs="Times New Roman" w:hint="eastAsia"/>
          <w:sz w:val="24"/>
        </w:rPr>
        <w:t xml:space="preserve">no Mg and Ca distribution was observed </w:t>
      </w:r>
      <w:r w:rsidR="000D62F9">
        <w:rPr>
          <w:rFonts w:ascii="Times New Roman" w:hAnsi="Times New Roman" w:cs="Times New Roman" w:hint="eastAsia"/>
          <w:sz w:val="24"/>
        </w:rPr>
        <w:t>(</w:t>
      </w:r>
      <w:r w:rsidR="00214236">
        <w:rPr>
          <w:rFonts w:ascii="Times New Roman" w:hAnsi="Times New Roman" w:cs="Times New Roman"/>
          <w:b/>
          <w:bCs/>
          <w:sz w:val="24"/>
        </w:rPr>
        <w:t xml:space="preserve">Figure </w:t>
      </w:r>
      <w:r w:rsidR="00227930" w:rsidRPr="004556C3">
        <w:rPr>
          <w:rFonts w:ascii="Times New Roman" w:hAnsi="Times New Roman" w:cs="Times New Roman"/>
          <w:b/>
          <w:bCs/>
          <w:sz w:val="24"/>
        </w:rPr>
        <w:t>a4-a</w:t>
      </w:r>
      <w:r w:rsidR="00020165" w:rsidRPr="004556C3">
        <w:rPr>
          <w:rFonts w:ascii="Times New Roman" w:hAnsi="Times New Roman" w:cs="Times New Roman"/>
          <w:b/>
          <w:bCs/>
          <w:sz w:val="24"/>
        </w:rPr>
        <w:t>5</w:t>
      </w:r>
      <w:r w:rsidR="00227930">
        <w:rPr>
          <w:rFonts w:ascii="Times New Roman" w:hAnsi="Times New Roman" w:cs="Times New Roman" w:hint="eastAsia"/>
          <w:sz w:val="24"/>
        </w:rPr>
        <w:t>)</w:t>
      </w:r>
      <w:r w:rsidR="00020165">
        <w:rPr>
          <w:rFonts w:ascii="Times New Roman" w:hAnsi="Times New Roman" w:cs="Times New Roman" w:hint="eastAsia"/>
          <w:sz w:val="24"/>
        </w:rPr>
        <w:t xml:space="preserve"> and</w:t>
      </w:r>
      <w:r w:rsidR="00AF1353">
        <w:rPr>
          <w:rFonts w:ascii="Times New Roman" w:hAnsi="Times New Roman" w:cs="Times New Roman" w:hint="eastAsia"/>
          <w:sz w:val="24"/>
        </w:rPr>
        <w:t xml:space="preserve"> </w:t>
      </w:r>
      <w:r w:rsidR="008869F9">
        <w:rPr>
          <w:rFonts w:ascii="Times New Roman" w:hAnsi="Times New Roman" w:cs="Times New Roman"/>
          <w:sz w:val="24"/>
        </w:rPr>
        <w:t>the atomic</w:t>
      </w:r>
      <w:r w:rsidR="00020165">
        <w:rPr>
          <w:rFonts w:ascii="Times New Roman" w:hAnsi="Times New Roman" w:cs="Times New Roman" w:hint="eastAsia"/>
          <w:sz w:val="24"/>
        </w:rPr>
        <w:t xml:space="preserve"> ratios of carbon and oxygen </w:t>
      </w:r>
      <w:r w:rsidR="00384FA2">
        <w:rPr>
          <w:rFonts w:ascii="Times New Roman" w:hAnsi="Times New Roman" w:cs="Times New Roman" w:hint="eastAsia"/>
          <w:sz w:val="24"/>
        </w:rPr>
        <w:t>(</w:t>
      </w:r>
      <w:r w:rsidR="00214236">
        <w:rPr>
          <w:rFonts w:ascii="Times New Roman" w:hAnsi="Times New Roman" w:cs="Times New Roman"/>
          <w:b/>
          <w:bCs/>
          <w:sz w:val="24"/>
        </w:rPr>
        <w:t xml:space="preserve">Figure </w:t>
      </w:r>
      <w:r w:rsidR="00384FA2" w:rsidRPr="004556C3">
        <w:rPr>
          <w:rFonts w:ascii="Times New Roman" w:hAnsi="Times New Roman" w:cs="Times New Roman"/>
          <w:b/>
          <w:bCs/>
          <w:sz w:val="24"/>
        </w:rPr>
        <w:t>2</w:t>
      </w:r>
      <w:r w:rsidR="006559F5" w:rsidRPr="004556C3">
        <w:rPr>
          <w:rFonts w:ascii="Times New Roman" w:hAnsi="Times New Roman" w:cs="Times New Roman"/>
          <w:b/>
          <w:bCs/>
          <w:sz w:val="24"/>
        </w:rPr>
        <w:t xml:space="preserve"> </w:t>
      </w:r>
      <w:r w:rsidR="00384FA2" w:rsidRPr="004556C3">
        <w:rPr>
          <w:rFonts w:ascii="Times New Roman" w:hAnsi="Times New Roman" w:cs="Times New Roman"/>
          <w:b/>
          <w:bCs/>
          <w:sz w:val="24"/>
        </w:rPr>
        <w:t>a6</w:t>
      </w:r>
      <w:r w:rsidR="00384FA2">
        <w:rPr>
          <w:rFonts w:ascii="Times New Roman" w:hAnsi="Times New Roman" w:cs="Times New Roman" w:hint="eastAsia"/>
          <w:sz w:val="24"/>
        </w:rPr>
        <w:t xml:space="preserve">) </w:t>
      </w:r>
      <w:r w:rsidR="00AF1353">
        <w:rPr>
          <w:rFonts w:ascii="Times New Roman" w:hAnsi="Times New Roman" w:cs="Times New Roman" w:hint="eastAsia"/>
          <w:sz w:val="24"/>
        </w:rPr>
        <w:t xml:space="preserve">was similar </w:t>
      </w:r>
      <w:r w:rsidR="00B46E24">
        <w:rPr>
          <w:rFonts w:ascii="Times New Roman" w:hAnsi="Times New Roman" w:cs="Times New Roman" w:hint="eastAsia"/>
          <w:sz w:val="24"/>
        </w:rPr>
        <w:t>as the pristine AEM (</w:t>
      </w:r>
      <w:r w:rsidR="00214236">
        <w:rPr>
          <w:rFonts w:ascii="Times New Roman" w:hAnsi="Times New Roman" w:cs="Times New Roman" w:hint="eastAsia"/>
          <w:sz w:val="24"/>
        </w:rPr>
        <w:t xml:space="preserve">Figure </w:t>
      </w:r>
      <w:r w:rsidR="00B46E24">
        <w:rPr>
          <w:rFonts w:ascii="Times New Roman" w:hAnsi="Times New Roman" w:cs="Times New Roman" w:hint="eastAsia"/>
          <w:sz w:val="24"/>
        </w:rPr>
        <w:t>S</w:t>
      </w:r>
      <w:r w:rsidR="008869F9">
        <w:rPr>
          <w:rFonts w:ascii="Times New Roman" w:hAnsi="Times New Roman" w:cs="Times New Roman" w:hint="eastAsia"/>
          <w:sz w:val="24"/>
        </w:rPr>
        <w:t>4</w:t>
      </w:r>
      <w:r w:rsidR="00B46E24">
        <w:rPr>
          <w:rFonts w:ascii="Times New Roman" w:hAnsi="Times New Roman" w:cs="Times New Roman" w:hint="eastAsia"/>
          <w:sz w:val="24"/>
        </w:rPr>
        <w:t>a)</w:t>
      </w:r>
      <w:r w:rsidR="00636FA8">
        <w:rPr>
          <w:rFonts w:ascii="Times New Roman" w:hAnsi="Times New Roman" w:cs="Times New Roman" w:hint="eastAsia"/>
          <w:sz w:val="24"/>
        </w:rPr>
        <w:t xml:space="preserve">. Compared to the pristine </w:t>
      </w:r>
      <w:r w:rsidR="00227930">
        <w:rPr>
          <w:rFonts w:ascii="Times New Roman" w:hAnsi="Times New Roman" w:cs="Times New Roman" w:hint="eastAsia"/>
          <w:sz w:val="24"/>
        </w:rPr>
        <w:t>C</w:t>
      </w:r>
      <w:r w:rsidR="00636FA8">
        <w:rPr>
          <w:rFonts w:ascii="Times New Roman" w:hAnsi="Times New Roman" w:cs="Times New Roman" w:hint="eastAsia"/>
          <w:sz w:val="24"/>
        </w:rPr>
        <w:t>EM (</w:t>
      </w:r>
      <w:r w:rsidR="00214236">
        <w:rPr>
          <w:rFonts w:ascii="Times New Roman" w:hAnsi="Times New Roman" w:cs="Times New Roman"/>
          <w:b/>
          <w:bCs/>
          <w:sz w:val="24"/>
        </w:rPr>
        <w:t xml:space="preserve">Figure </w:t>
      </w:r>
      <w:r w:rsidR="00636FA8" w:rsidRPr="004556C3">
        <w:rPr>
          <w:rFonts w:ascii="Times New Roman" w:hAnsi="Times New Roman" w:cs="Times New Roman"/>
          <w:b/>
          <w:bCs/>
          <w:sz w:val="24"/>
        </w:rPr>
        <w:t>S</w:t>
      </w:r>
      <w:r w:rsidR="008869F9" w:rsidRPr="004556C3">
        <w:rPr>
          <w:rFonts w:ascii="Times New Roman" w:hAnsi="Times New Roman" w:cs="Times New Roman"/>
          <w:b/>
          <w:bCs/>
          <w:sz w:val="24"/>
        </w:rPr>
        <w:t>4</w:t>
      </w:r>
      <w:r w:rsidR="00227930" w:rsidRPr="004556C3">
        <w:rPr>
          <w:rFonts w:ascii="Times New Roman" w:hAnsi="Times New Roman" w:cs="Times New Roman"/>
          <w:b/>
          <w:bCs/>
          <w:sz w:val="24"/>
        </w:rPr>
        <w:t>b</w:t>
      </w:r>
      <w:r w:rsidR="00636FA8">
        <w:rPr>
          <w:rFonts w:ascii="Times New Roman" w:hAnsi="Times New Roman" w:cs="Times New Roman" w:hint="eastAsia"/>
          <w:sz w:val="24"/>
        </w:rPr>
        <w:t xml:space="preserve">), </w:t>
      </w:r>
      <w:r w:rsidR="00DE7F04">
        <w:rPr>
          <w:rFonts w:ascii="Times New Roman" w:hAnsi="Times New Roman" w:cs="Times New Roman" w:hint="eastAsia"/>
          <w:sz w:val="24"/>
        </w:rPr>
        <w:t xml:space="preserve">clear </w:t>
      </w:r>
      <w:r w:rsidR="00200E9D">
        <w:rPr>
          <w:rFonts w:ascii="Times New Roman" w:hAnsi="Times New Roman" w:cs="Times New Roman" w:hint="eastAsia"/>
          <w:sz w:val="24"/>
        </w:rPr>
        <w:t xml:space="preserve">Ca and Mg </w:t>
      </w:r>
      <w:r w:rsidR="00DE7F04">
        <w:rPr>
          <w:rFonts w:ascii="Times New Roman" w:hAnsi="Times New Roman" w:cs="Times New Roman" w:hint="eastAsia"/>
          <w:sz w:val="24"/>
        </w:rPr>
        <w:t xml:space="preserve">distributions </w:t>
      </w:r>
      <w:r w:rsidR="009A6279">
        <w:rPr>
          <w:rFonts w:ascii="Times New Roman" w:hAnsi="Times New Roman" w:cs="Times New Roman" w:hint="eastAsia"/>
          <w:sz w:val="24"/>
        </w:rPr>
        <w:t xml:space="preserve">were </w:t>
      </w:r>
      <w:r w:rsidR="000F1459">
        <w:rPr>
          <w:rFonts w:ascii="Times New Roman" w:hAnsi="Times New Roman" w:cs="Times New Roman" w:hint="eastAsia"/>
          <w:sz w:val="24"/>
        </w:rPr>
        <w:t xml:space="preserve">observed on </w:t>
      </w:r>
      <w:r w:rsidR="00881C55">
        <w:rPr>
          <w:rFonts w:ascii="Times New Roman" w:hAnsi="Times New Roman" w:cs="Times New Roman" w:hint="eastAsia"/>
          <w:sz w:val="24"/>
        </w:rPr>
        <w:t>both sides of the used CEM</w:t>
      </w:r>
      <w:r w:rsidR="005D6EB3">
        <w:rPr>
          <w:rFonts w:ascii="Times New Roman" w:hAnsi="Times New Roman" w:cs="Times New Roman" w:hint="eastAsia"/>
          <w:sz w:val="24"/>
        </w:rPr>
        <w:t xml:space="preserve"> in BMED of </w:t>
      </w:r>
      <w:r w:rsidR="00DE7F04">
        <w:rPr>
          <w:rFonts w:ascii="Times New Roman" w:hAnsi="Times New Roman" w:cs="Times New Roman" w:hint="eastAsia"/>
          <w:sz w:val="24"/>
        </w:rPr>
        <w:t>SWB</w:t>
      </w:r>
      <w:r w:rsidR="005D6EB3">
        <w:rPr>
          <w:rFonts w:ascii="Times New Roman" w:hAnsi="Times New Roman" w:cs="Times New Roman" w:hint="eastAsia"/>
          <w:sz w:val="24"/>
        </w:rPr>
        <w:t xml:space="preserve"> (</w:t>
      </w:r>
      <w:r w:rsidR="00214236">
        <w:rPr>
          <w:rFonts w:ascii="Times New Roman" w:hAnsi="Times New Roman" w:cs="Times New Roman"/>
          <w:b/>
          <w:bCs/>
          <w:sz w:val="24"/>
        </w:rPr>
        <w:t xml:space="preserve">Figure </w:t>
      </w:r>
      <w:r w:rsidR="003B0E45" w:rsidRPr="004556C3">
        <w:rPr>
          <w:rFonts w:ascii="Times New Roman" w:hAnsi="Times New Roman" w:cs="Times New Roman"/>
          <w:b/>
          <w:bCs/>
          <w:sz w:val="24"/>
        </w:rPr>
        <w:t>2</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b4-b5</w:t>
      </w:r>
      <w:r w:rsidR="003B0E45">
        <w:rPr>
          <w:rFonts w:ascii="Times New Roman" w:hAnsi="Times New Roman" w:cs="Times New Roman" w:hint="eastAsia"/>
          <w:sz w:val="24"/>
        </w:rPr>
        <w:t xml:space="preserve"> and </w:t>
      </w:r>
      <w:r w:rsidR="00214236">
        <w:rPr>
          <w:rFonts w:ascii="Times New Roman" w:hAnsi="Times New Roman" w:cs="Times New Roman"/>
          <w:b/>
          <w:bCs/>
          <w:sz w:val="24"/>
        </w:rPr>
        <w:t xml:space="preserve">Figure </w:t>
      </w:r>
      <w:r w:rsidR="003B0E45" w:rsidRPr="004556C3">
        <w:rPr>
          <w:rFonts w:ascii="Times New Roman" w:hAnsi="Times New Roman" w:cs="Times New Roman"/>
          <w:b/>
          <w:bCs/>
          <w:sz w:val="24"/>
        </w:rPr>
        <w:t>2</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c4-c5</w:t>
      </w:r>
      <w:r w:rsidR="003B0E45">
        <w:rPr>
          <w:rFonts w:ascii="Times New Roman" w:hAnsi="Times New Roman" w:cs="Times New Roman" w:hint="eastAsia"/>
          <w:sz w:val="24"/>
        </w:rPr>
        <w:t>)</w:t>
      </w:r>
      <w:r w:rsidR="00801725">
        <w:rPr>
          <w:rFonts w:ascii="Times New Roman" w:hAnsi="Times New Roman" w:cs="Times New Roman" w:hint="eastAsia"/>
          <w:sz w:val="24"/>
        </w:rPr>
        <w:t xml:space="preserve">. </w:t>
      </w:r>
      <w:r w:rsidR="008F78AB">
        <w:rPr>
          <w:rFonts w:ascii="Times New Roman" w:hAnsi="Times New Roman" w:cs="Times New Roman" w:hint="eastAsia"/>
          <w:sz w:val="24"/>
        </w:rPr>
        <w:t xml:space="preserve">The </w:t>
      </w:r>
      <w:r w:rsidR="008F78AB">
        <w:rPr>
          <w:rFonts w:ascii="Times New Roman" w:hAnsi="Times New Roman" w:cs="Times New Roman"/>
          <w:sz w:val="24"/>
        </w:rPr>
        <w:t>atomic</w:t>
      </w:r>
      <w:r w:rsidR="008F78AB">
        <w:rPr>
          <w:rFonts w:ascii="Times New Roman" w:hAnsi="Times New Roman" w:cs="Times New Roman" w:hint="eastAsia"/>
          <w:sz w:val="24"/>
        </w:rPr>
        <w:t xml:space="preserve"> percentage of Mg and Ca increased from </w:t>
      </w:r>
      <w:r w:rsidR="00663011">
        <w:rPr>
          <w:rFonts w:ascii="Times New Roman" w:hAnsi="Times New Roman" w:cs="Times New Roman" w:hint="eastAsia"/>
          <w:sz w:val="24"/>
        </w:rPr>
        <w:t>~0</w:t>
      </w:r>
      <w:r w:rsidR="003E7C1B">
        <w:rPr>
          <w:rFonts w:ascii="Times New Roman" w:hAnsi="Times New Roman" w:cs="Times New Roman" w:hint="eastAsia"/>
          <w:sz w:val="24"/>
        </w:rPr>
        <w:t xml:space="preserve"> to </w:t>
      </w:r>
      <w:r w:rsidR="00663011">
        <w:rPr>
          <w:rFonts w:ascii="Times New Roman" w:hAnsi="Times New Roman" w:cs="Times New Roman" w:hint="eastAsia"/>
          <w:sz w:val="24"/>
        </w:rPr>
        <w:t>~</w:t>
      </w:r>
      <w:r w:rsidR="003E7C1B">
        <w:rPr>
          <w:rFonts w:ascii="Times New Roman" w:hAnsi="Times New Roman" w:cs="Times New Roman" w:hint="eastAsia"/>
          <w:sz w:val="24"/>
        </w:rPr>
        <w:t>9</w:t>
      </w:r>
      <w:r w:rsidR="00663011">
        <w:rPr>
          <w:rFonts w:ascii="Times New Roman" w:hAnsi="Times New Roman" w:cs="Times New Roman" w:hint="eastAsia"/>
          <w:sz w:val="24"/>
        </w:rPr>
        <w:t xml:space="preserve"> % (</w:t>
      </w:r>
      <w:r w:rsidR="00214236">
        <w:rPr>
          <w:rFonts w:ascii="Times New Roman" w:hAnsi="Times New Roman" w:cs="Times New Roman"/>
          <w:b/>
          <w:bCs/>
          <w:sz w:val="24"/>
        </w:rPr>
        <w:t xml:space="preserve">Figure </w:t>
      </w:r>
      <w:r w:rsidR="00663011" w:rsidRPr="004556C3">
        <w:rPr>
          <w:rFonts w:ascii="Times New Roman" w:hAnsi="Times New Roman" w:cs="Times New Roman"/>
          <w:b/>
          <w:bCs/>
          <w:sz w:val="24"/>
        </w:rPr>
        <w:t>2 b6, c6</w:t>
      </w:r>
      <w:r w:rsidR="0042396C">
        <w:rPr>
          <w:rFonts w:ascii="Times New Roman" w:hAnsi="Times New Roman" w:cs="Times New Roman" w:hint="eastAsia"/>
          <w:sz w:val="24"/>
        </w:rPr>
        <w:t>)</w:t>
      </w:r>
      <w:r w:rsidR="00663011">
        <w:rPr>
          <w:rFonts w:ascii="Times New Roman" w:hAnsi="Times New Roman" w:cs="Times New Roman" w:hint="eastAsia"/>
          <w:sz w:val="24"/>
        </w:rPr>
        <w:t>.</w:t>
      </w:r>
      <w:r w:rsidR="00C049DF">
        <w:rPr>
          <w:rFonts w:ascii="Times New Roman" w:hAnsi="Times New Roman" w:cs="Times New Roman" w:hint="eastAsia"/>
          <w:sz w:val="24"/>
        </w:rPr>
        <w:t xml:space="preserve">In </w:t>
      </w:r>
      <w:r w:rsidR="00C049DF">
        <w:rPr>
          <w:rFonts w:ascii="Times New Roman" w:hAnsi="Times New Roman" w:cs="Times New Roman"/>
          <w:sz w:val="24"/>
        </w:rPr>
        <w:t>contrast</w:t>
      </w:r>
      <w:r w:rsidR="00C049DF">
        <w:rPr>
          <w:rFonts w:ascii="Times New Roman" w:hAnsi="Times New Roman" w:cs="Times New Roman" w:hint="eastAsia"/>
          <w:sz w:val="24"/>
        </w:rPr>
        <w:t>,</w:t>
      </w:r>
      <w:r w:rsidR="00801725">
        <w:rPr>
          <w:rFonts w:ascii="Times New Roman" w:hAnsi="Times New Roman" w:cs="Times New Roman" w:hint="eastAsia"/>
          <w:sz w:val="24"/>
        </w:rPr>
        <w:t xml:space="preserve"> </w:t>
      </w:r>
      <w:r w:rsidR="00D93E2A">
        <w:rPr>
          <w:rFonts w:ascii="Times New Roman" w:hAnsi="Times New Roman" w:cs="Times New Roman" w:hint="eastAsia"/>
          <w:sz w:val="24"/>
        </w:rPr>
        <w:t xml:space="preserve">only Ca </w:t>
      </w:r>
      <w:r w:rsidR="00A87C7D">
        <w:rPr>
          <w:rFonts w:ascii="Times New Roman" w:hAnsi="Times New Roman" w:cs="Times New Roman" w:hint="eastAsia"/>
          <w:sz w:val="24"/>
        </w:rPr>
        <w:t xml:space="preserve">distribution </w:t>
      </w:r>
      <w:r w:rsidR="00C049DF">
        <w:rPr>
          <w:rFonts w:ascii="Times New Roman" w:hAnsi="Times New Roman" w:cs="Times New Roman" w:hint="eastAsia"/>
          <w:sz w:val="24"/>
        </w:rPr>
        <w:t xml:space="preserve">was </w:t>
      </w:r>
      <w:r w:rsidR="00D93E2A">
        <w:rPr>
          <w:rFonts w:ascii="Times New Roman" w:hAnsi="Times New Roman" w:cs="Times New Roman" w:hint="eastAsia"/>
          <w:sz w:val="24"/>
        </w:rPr>
        <w:t xml:space="preserve">observed on the </w:t>
      </w:r>
      <w:r w:rsidR="00D93E2A">
        <w:rPr>
          <w:rFonts w:ascii="Times New Roman" w:hAnsi="Times New Roman" w:cs="Times New Roman"/>
          <w:sz w:val="24"/>
        </w:rPr>
        <w:t>surface</w:t>
      </w:r>
      <w:r w:rsidR="00D93E2A">
        <w:rPr>
          <w:rFonts w:ascii="Times New Roman" w:hAnsi="Times New Roman" w:cs="Times New Roman" w:hint="eastAsia"/>
          <w:sz w:val="24"/>
        </w:rPr>
        <w:t xml:space="preserve"> of BPM (</w:t>
      </w:r>
      <w:r w:rsidR="00214236">
        <w:rPr>
          <w:rFonts w:ascii="Times New Roman" w:hAnsi="Times New Roman" w:cs="Times New Roman"/>
          <w:b/>
          <w:bCs/>
          <w:sz w:val="24"/>
        </w:rPr>
        <w:t xml:space="preserve">Figure </w:t>
      </w:r>
      <w:r w:rsidR="00D93E2A" w:rsidRPr="004556C3">
        <w:rPr>
          <w:rFonts w:ascii="Times New Roman" w:hAnsi="Times New Roman" w:cs="Times New Roman"/>
          <w:b/>
          <w:bCs/>
          <w:sz w:val="24"/>
        </w:rPr>
        <w:t>d4-d</w:t>
      </w:r>
      <w:r w:rsidR="00FD111A" w:rsidRPr="004556C3">
        <w:rPr>
          <w:rFonts w:ascii="Times New Roman" w:hAnsi="Times New Roman" w:cs="Times New Roman"/>
          <w:b/>
          <w:bCs/>
          <w:sz w:val="24"/>
        </w:rPr>
        <w:t>5</w:t>
      </w:r>
      <w:r w:rsidR="00D93E2A">
        <w:rPr>
          <w:rFonts w:ascii="Times New Roman" w:hAnsi="Times New Roman" w:cs="Times New Roman" w:hint="eastAsia"/>
          <w:sz w:val="24"/>
        </w:rPr>
        <w:t>)</w:t>
      </w:r>
      <w:r w:rsidR="00B035BD">
        <w:rPr>
          <w:rFonts w:ascii="Times New Roman" w:hAnsi="Times New Roman" w:cs="Times New Roman" w:hint="eastAsia"/>
          <w:sz w:val="24"/>
        </w:rPr>
        <w:t>.</w:t>
      </w:r>
      <w:r w:rsidR="00153CC3">
        <w:rPr>
          <w:rFonts w:ascii="Times New Roman" w:hAnsi="Times New Roman" w:cs="Times New Roman" w:hint="eastAsia"/>
          <w:sz w:val="24"/>
        </w:rPr>
        <w:t xml:space="preserve"> </w:t>
      </w:r>
      <w:r w:rsidR="00B035BD" w:rsidRPr="0015036C">
        <w:rPr>
          <w:rFonts w:ascii="Times New Roman" w:hAnsi="Times New Roman" w:cs="Times New Roman"/>
          <w:sz w:val="24"/>
        </w:rPr>
        <w:t xml:space="preserve">1.8% Ca was detected on the BPM </w:t>
      </w:r>
      <w:r w:rsidR="00B035BD">
        <w:rPr>
          <w:rFonts w:ascii="Times New Roman" w:hAnsi="Times New Roman" w:cs="Times New Roman" w:hint="eastAsia"/>
          <w:sz w:val="24"/>
        </w:rPr>
        <w:t xml:space="preserve">facing BC while the </w:t>
      </w:r>
      <w:r w:rsidR="00FD111A">
        <w:rPr>
          <w:rFonts w:ascii="Times New Roman" w:hAnsi="Times New Roman" w:cs="Times New Roman" w:hint="eastAsia"/>
          <w:sz w:val="24"/>
        </w:rPr>
        <w:t>composition</w:t>
      </w:r>
      <w:r w:rsidR="00FD111A" w:rsidRPr="0015036C">
        <w:rPr>
          <w:rFonts w:ascii="Times New Roman" w:hAnsi="Times New Roman" w:cs="Times New Roman"/>
          <w:sz w:val="24"/>
        </w:rPr>
        <w:t xml:space="preserve"> of Mg </w:t>
      </w:r>
      <w:r w:rsidR="00FD111A">
        <w:rPr>
          <w:rFonts w:ascii="Times New Roman" w:hAnsi="Times New Roman" w:cs="Times New Roman" w:hint="eastAsia"/>
          <w:sz w:val="24"/>
        </w:rPr>
        <w:t>remained zero</w:t>
      </w:r>
      <w:r w:rsidR="00FD111A" w:rsidRPr="0015036C">
        <w:rPr>
          <w:rFonts w:ascii="Times New Roman" w:hAnsi="Times New Roman" w:cs="Times New Roman"/>
          <w:sz w:val="24"/>
        </w:rPr>
        <w:t xml:space="preserve"> </w:t>
      </w:r>
      <w:r w:rsidR="00FD111A">
        <w:rPr>
          <w:rFonts w:ascii="Times New Roman" w:hAnsi="Times New Roman" w:cs="Times New Roman" w:hint="eastAsia"/>
          <w:sz w:val="24"/>
        </w:rPr>
        <w:t>(</w:t>
      </w:r>
      <w:r w:rsidR="00214236">
        <w:rPr>
          <w:rFonts w:ascii="Times New Roman" w:hAnsi="Times New Roman" w:cs="Times New Roman"/>
          <w:b/>
          <w:bCs/>
          <w:sz w:val="24"/>
        </w:rPr>
        <w:t xml:space="preserve">Figure </w:t>
      </w:r>
      <w:r w:rsidR="00B50539" w:rsidRPr="004556C3">
        <w:rPr>
          <w:rFonts w:ascii="Times New Roman" w:hAnsi="Times New Roman" w:cs="Times New Roman"/>
          <w:b/>
          <w:bCs/>
          <w:sz w:val="24"/>
        </w:rPr>
        <w:t xml:space="preserve">2 </w:t>
      </w:r>
      <w:r w:rsidR="00FD111A" w:rsidRPr="004556C3">
        <w:rPr>
          <w:rFonts w:ascii="Times New Roman" w:hAnsi="Times New Roman" w:cs="Times New Roman"/>
          <w:b/>
          <w:bCs/>
          <w:sz w:val="24"/>
        </w:rPr>
        <w:t>d6</w:t>
      </w:r>
      <w:r w:rsidR="00FD111A">
        <w:rPr>
          <w:rFonts w:ascii="Times New Roman" w:hAnsi="Times New Roman" w:cs="Times New Roman" w:hint="eastAsia"/>
          <w:sz w:val="24"/>
        </w:rPr>
        <w:t xml:space="preserve">) </w:t>
      </w:r>
      <w:r w:rsidR="00153CC3">
        <w:rPr>
          <w:rFonts w:ascii="Times New Roman" w:hAnsi="Times New Roman" w:cs="Times New Roman" w:hint="eastAsia"/>
          <w:sz w:val="24"/>
        </w:rPr>
        <w:t>compared to the pristine BPM (</w:t>
      </w:r>
      <w:r w:rsidR="00214236">
        <w:rPr>
          <w:rFonts w:ascii="Times New Roman" w:hAnsi="Times New Roman" w:cs="Times New Roman" w:hint="eastAsia"/>
          <w:sz w:val="24"/>
        </w:rPr>
        <w:t xml:space="preserve">Figure </w:t>
      </w:r>
      <w:r w:rsidR="00153CC3">
        <w:rPr>
          <w:rFonts w:ascii="Times New Roman" w:hAnsi="Times New Roman" w:cs="Times New Roman" w:hint="eastAsia"/>
          <w:sz w:val="24"/>
        </w:rPr>
        <w:t>S</w:t>
      </w:r>
      <w:r w:rsidR="00B50539">
        <w:rPr>
          <w:rFonts w:ascii="Times New Roman" w:hAnsi="Times New Roman" w:cs="Times New Roman" w:hint="eastAsia"/>
          <w:sz w:val="24"/>
        </w:rPr>
        <w:t>4</w:t>
      </w:r>
      <w:r w:rsidR="00153CC3">
        <w:rPr>
          <w:rFonts w:ascii="Times New Roman" w:hAnsi="Times New Roman" w:cs="Times New Roman" w:hint="eastAsia"/>
          <w:sz w:val="24"/>
        </w:rPr>
        <w:t>c)</w:t>
      </w:r>
      <w:r w:rsidR="00D93E2A">
        <w:rPr>
          <w:rFonts w:ascii="Times New Roman" w:hAnsi="Times New Roman" w:cs="Times New Roman" w:hint="eastAsia"/>
          <w:sz w:val="24"/>
        </w:rPr>
        <w:t xml:space="preserve">, which will be discussed in detail in </w:t>
      </w:r>
      <w:r w:rsidR="00A87C7D">
        <w:rPr>
          <w:rFonts w:ascii="Times New Roman" w:hAnsi="Times New Roman" w:cs="Times New Roman"/>
          <w:sz w:val="24"/>
        </w:rPr>
        <w:t>the next</w:t>
      </w:r>
      <w:r w:rsidR="00A87C7D">
        <w:rPr>
          <w:rFonts w:ascii="Times New Roman" w:hAnsi="Times New Roman" w:cs="Times New Roman" w:hint="eastAsia"/>
          <w:sz w:val="24"/>
        </w:rPr>
        <w:t xml:space="preserve"> section</w:t>
      </w:r>
      <w:r w:rsidR="0095118B">
        <w:rPr>
          <w:rFonts w:ascii="Times New Roman" w:hAnsi="Times New Roman" w:cs="Times New Roman" w:hint="eastAsia"/>
          <w:sz w:val="24"/>
        </w:rPr>
        <w:t>.</w:t>
      </w:r>
    </w:p>
    <w:p w14:paraId="37E5656D" w14:textId="11DFD1DA" w:rsidR="00B27201" w:rsidRDefault="00B27201" w:rsidP="00EA6D56">
      <w:pPr>
        <w:spacing w:line="480" w:lineRule="auto"/>
        <w:ind w:firstLine="420"/>
        <w:rPr>
          <w:rFonts w:ascii="Times New Roman" w:hAnsi="Times New Roman" w:cs="Times New Roman"/>
          <w:sz w:val="24"/>
        </w:rPr>
      </w:pPr>
    </w:p>
    <w:p w14:paraId="039CEC50" w14:textId="2EAAA072" w:rsidR="00247712" w:rsidRPr="007730EE" w:rsidRDefault="007730EE" w:rsidP="00247712">
      <w:pPr>
        <w:keepNext/>
        <w:spacing w:line="480" w:lineRule="auto"/>
        <w:rPr>
          <w:rFonts w:hint="eastAsia"/>
        </w:rPr>
      </w:pPr>
      <w:ins w:id="2" w:author="#NI YUQIN#" w:date="2025-04-28T13:48:00Z" w16du:dateUtc="2025-04-28T05:48:00Z">
        <w:r>
          <w:rPr>
            <w:rFonts w:hint="eastAsia"/>
            <w:noProof/>
          </w:rPr>
          <w:lastRenderedPageBreak/>
          <w:drawing>
            <wp:inline distT="0" distB="0" distL="0" distR="0" wp14:anchorId="1334DFB0" wp14:editId="74C990F8">
              <wp:extent cx="5755409" cy="2759415"/>
              <wp:effectExtent l="0" t="0" r="0" b="3175"/>
              <wp:docPr id="1458585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8802" cy="2780220"/>
                      </a:xfrm>
                      <a:prstGeom prst="rect">
                        <a:avLst/>
                      </a:prstGeom>
                      <a:noFill/>
                    </pic:spPr>
                  </pic:pic>
                </a:graphicData>
              </a:graphic>
            </wp:inline>
          </w:drawing>
        </w:r>
      </w:ins>
    </w:p>
    <w:p w14:paraId="375C06B3" w14:textId="6E99CC4E" w:rsidR="009B54DB" w:rsidRPr="0067631F" w:rsidRDefault="00247712" w:rsidP="00EE570D">
      <w:pPr>
        <w:pStyle w:val="aa"/>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A768DB">
        <w:rPr>
          <w:rFonts w:ascii="Times New Roman" w:hAnsi="Times New Roman" w:cs="Times New Roman"/>
          <w:noProof/>
          <w:sz w:val="24"/>
          <w:szCs w:val="24"/>
        </w:rPr>
        <w:t>2</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SEM and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analysis of membrane surfaces. AEM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(a1) NaCl and (a2) SWB; (a3)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(a4) Mg and (a5) Ca; (a6)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(b1) NaCl and (b2) SWB; (b3)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(b4) Mg and (b5) Ca; (b6)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BC: Photograph after tests in (c1) NaCl and (c2) SWB; (c3)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(c4) Mg and (c5) Ca; (c6)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BPM facing BC: Photograph after tests in (d1) NaCl and (d2) SWB; (d3)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(d4) Mg and (d5) Ca; (d6)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(AC: acid chamber;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w:t>
      </w:r>
      <w:r w:rsidR="007730EE">
        <w:rPr>
          <w:rFonts w:ascii="Times New Roman" w:hAnsi="Times New Roman" w:cs="Times New Roman" w:hint="eastAsia"/>
          <w:sz w:val="24"/>
          <w:szCs w:val="24"/>
        </w:rPr>
        <w:t>salt</w:t>
      </w:r>
      <w:r w:rsidR="0067631F" w:rsidRPr="0067631F">
        <w:rPr>
          <w:rFonts w:ascii="Times New Roman" w:hAnsi="Times New Roman" w:cs="Times New Roman"/>
          <w:sz w:val="24"/>
          <w:szCs w:val="24"/>
        </w:rPr>
        <w:t xml:space="preserve"> chamber; BC: base chamber).</w:t>
      </w:r>
    </w:p>
    <w:p w14:paraId="78ADDEBB" w14:textId="0D3CC091" w:rsidR="00907900" w:rsidRDefault="002B5B57" w:rsidP="00184719">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Powders from scaling experiments were collected for </w:t>
      </w:r>
      <w:r w:rsidR="00907900" w:rsidRPr="001C44BC">
        <w:rPr>
          <w:rFonts w:ascii="Times New Roman" w:hAnsi="Times New Roman" w:cs="Times New Roman" w:hint="eastAsia"/>
          <w:sz w:val="24"/>
        </w:rPr>
        <w:t xml:space="preserve">XRD analysis to </w:t>
      </w:r>
      <w:r w:rsidR="00907900" w:rsidRPr="001C44BC">
        <w:rPr>
          <w:rFonts w:ascii="Times New Roman" w:hAnsi="Times New Roman" w:cs="Times New Roman"/>
          <w:sz w:val="24"/>
        </w:rPr>
        <w:t>identify</w:t>
      </w:r>
      <w:r w:rsidR="00907900" w:rsidRPr="001C44BC">
        <w:rPr>
          <w:rFonts w:ascii="Times New Roman" w:hAnsi="Times New Roman" w:cs="Times New Roman" w:hint="eastAsia"/>
          <w:sz w:val="24"/>
        </w:rPr>
        <w:t xml:space="preserve"> </w:t>
      </w:r>
      <w:r w:rsidR="00907900" w:rsidRPr="001C44BC">
        <w:rPr>
          <w:rFonts w:ascii="Times New Roman" w:hAnsi="Times New Roman" w:cs="Times New Roman"/>
          <w:sz w:val="24"/>
        </w:rPr>
        <w:t>the</w:t>
      </w:r>
      <w:r w:rsidR="00907900" w:rsidRPr="001C44BC">
        <w:rPr>
          <w:rFonts w:ascii="Times New Roman" w:hAnsi="Times New Roman" w:cs="Times New Roman" w:hint="eastAsia"/>
          <w:sz w:val="24"/>
        </w:rPr>
        <w:t xml:space="preserve"> type of scaling (</w:t>
      </w:r>
      <w:r w:rsidR="00214236">
        <w:rPr>
          <w:rFonts w:ascii="Times New Roman" w:hAnsi="Times New Roman" w:cs="Times New Roman"/>
          <w:b/>
          <w:bCs/>
          <w:sz w:val="24"/>
        </w:rPr>
        <w:t xml:space="preserve">Figure </w:t>
      </w:r>
      <w:r w:rsidR="00907900" w:rsidRPr="001C44BC">
        <w:rPr>
          <w:rFonts w:ascii="Times New Roman" w:hAnsi="Times New Roman" w:cs="Times New Roman"/>
          <w:b/>
          <w:bCs/>
          <w:sz w:val="24"/>
        </w:rPr>
        <w:t>S</w:t>
      </w:r>
      <w:r w:rsidR="009A424B">
        <w:rPr>
          <w:rFonts w:ascii="Times New Roman" w:hAnsi="Times New Roman" w:cs="Times New Roman" w:hint="eastAsia"/>
          <w:b/>
          <w:bCs/>
          <w:sz w:val="24"/>
        </w:rPr>
        <w:t>6</w:t>
      </w:r>
      <w:r w:rsidR="00907900" w:rsidRPr="001C44BC">
        <w:rPr>
          <w:rFonts w:ascii="Times New Roman" w:hAnsi="Times New Roman" w:cs="Times New Roman" w:hint="eastAsia"/>
          <w:sz w:val="24"/>
        </w:rPr>
        <w:t xml:space="preserve">). </w:t>
      </w:r>
      <w:r w:rsidR="00A45646">
        <w:rPr>
          <w:rFonts w:ascii="Times New Roman" w:hAnsi="Times New Roman" w:cs="Times New Roman" w:hint="eastAsia"/>
          <w:sz w:val="24"/>
        </w:rPr>
        <w:t>The appeared p</w:t>
      </w:r>
      <w:r w:rsidR="00907900" w:rsidRPr="001C44BC">
        <w:rPr>
          <w:rFonts w:ascii="Times New Roman" w:hAnsi="Times New Roman" w:cs="Times New Roman" w:hint="eastAsia"/>
          <w:sz w:val="24"/>
        </w:rPr>
        <w:t xml:space="preserve">eaks </w:t>
      </w:r>
      <w:r w:rsidR="00A45646">
        <w:rPr>
          <w:rFonts w:ascii="Times New Roman" w:hAnsi="Times New Roman" w:cs="Times New Roman" w:hint="eastAsia"/>
          <w:sz w:val="24"/>
        </w:rPr>
        <w:t>show</w:t>
      </w:r>
      <w:r w:rsidR="00C85C7A">
        <w:rPr>
          <w:rFonts w:ascii="Times New Roman" w:hAnsi="Times New Roman" w:cs="Times New Roman" w:hint="eastAsia"/>
          <w:sz w:val="24"/>
        </w:rPr>
        <w:t>ed</w:t>
      </w:r>
      <w:r w:rsidR="00907900" w:rsidRPr="001C44BC">
        <w:rPr>
          <w:rFonts w:ascii="Times New Roman" w:hAnsi="Times New Roman" w:cs="Times New Roman" w:hint="eastAsia"/>
          <w:sz w:val="24"/>
        </w:rPr>
        <w:t xml:space="preserve"> the presence of Mg(OH)</w:t>
      </w:r>
      <w:r w:rsidR="00907900" w:rsidRPr="001C44BC">
        <w:rPr>
          <w:rFonts w:ascii="Times New Roman" w:hAnsi="Times New Roman" w:cs="Times New Roman"/>
          <w:sz w:val="24"/>
          <w:vertAlign w:val="subscript"/>
        </w:rPr>
        <w:t>2</w:t>
      </w:r>
      <w:r w:rsidR="00907900" w:rsidRPr="001C44BC">
        <w:rPr>
          <w:rFonts w:ascii="Times New Roman" w:hAnsi="Times New Roman" w:cs="Times New Roman" w:hint="eastAsia"/>
          <w:sz w:val="24"/>
        </w:rPr>
        <w:t xml:space="preserve"> in the form of brucite crystals</w:t>
      </w:r>
      <w:r w:rsidR="00A45646">
        <w:rPr>
          <w:rFonts w:ascii="Times New Roman" w:hAnsi="Times New Roman" w:cs="Times New Roman" w:hint="eastAsia"/>
          <w:sz w:val="24"/>
        </w:rPr>
        <w:t>,</w:t>
      </w:r>
      <w:r w:rsidR="005775C3">
        <w:rPr>
          <w:rFonts w:ascii="Times New Roman" w:hAnsi="Times New Roman" w:cs="Times New Roman" w:hint="eastAsia"/>
          <w:sz w:val="24"/>
        </w:rPr>
        <w:t xml:space="preserve"> </w:t>
      </w:r>
      <w:r w:rsidR="00184719">
        <w:rPr>
          <w:rFonts w:ascii="Times New Roman" w:hAnsi="Times New Roman" w:cs="Times New Roman" w:hint="eastAsia"/>
          <w:sz w:val="24"/>
        </w:rPr>
        <w:t>Ca(OH)</w:t>
      </w:r>
      <w:r w:rsidR="00184719" w:rsidRPr="00184719">
        <w:rPr>
          <w:rFonts w:ascii="Times New Roman" w:hAnsi="Times New Roman" w:cs="Times New Roman" w:hint="eastAsia"/>
          <w:sz w:val="24"/>
          <w:vertAlign w:val="subscript"/>
        </w:rPr>
        <w:t>2</w:t>
      </w:r>
      <w:r w:rsidR="00A45646">
        <w:rPr>
          <w:rFonts w:ascii="Times New Roman" w:hAnsi="Times New Roman" w:cs="Times New Roman" w:hint="eastAsia"/>
          <w:sz w:val="24"/>
        </w:rPr>
        <w:t xml:space="preserve"> in </w:t>
      </w:r>
      <w:r w:rsidR="00A45646">
        <w:rPr>
          <w:rFonts w:ascii="Times New Roman" w:hAnsi="Times New Roman" w:cs="Times New Roman"/>
          <w:sz w:val="24"/>
        </w:rPr>
        <w:t>the</w:t>
      </w:r>
      <w:r w:rsidR="00A45646">
        <w:rPr>
          <w:rFonts w:ascii="Times New Roman" w:hAnsi="Times New Roman" w:cs="Times New Roman" w:hint="eastAsia"/>
          <w:sz w:val="24"/>
        </w:rPr>
        <w:t xml:space="preserve"> form of portlandite</w:t>
      </w:r>
      <w:r w:rsidR="0094499D">
        <w:rPr>
          <w:rFonts w:ascii="Times New Roman" w:hAnsi="Times New Roman" w:cs="Times New Roman" w:hint="eastAsia"/>
          <w:sz w:val="24"/>
        </w:rPr>
        <w:t>, and</w:t>
      </w:r>
      <w:r w:rsidR="0094499D" w:rsidRPr="0094499D">
        <w:rPr>
          <w:rFonts w:ascii="Times New Roman" w:hAnsi="Times New Roman" w:cs="Times New Roman" w:hint="eastAsia"/>
          <w:sz w:val="24"/>
        </w:rPr>
        <w:t xml:space="preserve"> </w:t>
      </w:r>
      <w:r w:rsidR="0094499D">
        <w:rPr>
          <w:rFonts w:ascii="Times New Roman" w:hAnsi="Times New Roman" w:cs="Times New Roman" w:hint="eastAsia"/>
          <w:sz w:val="24"/>
        </w:rPr>
        <w:t>CaCO</w:t>
      </w:r>
      <w:r w:rsidR="0094499D" w:rsidRPr="00184719">
        <w:rPr>
          <w:rFonts w:ascii="Times New Roman" w:hAnsi="Times New Roman" w:cs="Times New Roman" w:hint="eastAsia"/>
          <w:sz w:val="24"/>
          <w:vertAlign w:val="subscript"/>
        </w:rPr>
        <w:t>3</w:t>
      </w:r>
      <w:r w:rsidR="0094499D">
        <w:rPr>
          <w:rFonts w:ascii="Times New Roman" w:hAnsi="Times New Roman" w:cs="Times New Roman" w:hint="eastAsia"/>
          <w:sz w:val="24"/>
        </w:rPr>
        <w:t xml:space="preserve"> in the form of calcite</w:t>
      </w:r>
      <w:r w:rsidR="00A45646">
        <w:rPr>
          <w:rFonts w:ascii="Times New Roman" w:hAnsi="Times New Roman" w:cs="Times New Roman" w:hint="eastAsia"/>
          <w:sz w:val="24"/>
        </w:rPr>
        <w:t>.</w:t>
      </w:r>
      <w:r w:rsidR="00184719">
        <w:rPr>
          <w:rFonts w:ascii="Times New Roman" w:hAnsi="Times New Roman" w:cs="Times New Roman" w:hint="eastAsia"/>
          <w:sz w:val="24"/>
        </w:rPr>
        <w:t xml:space="preserve"> </w:t>
      </w:r>
      <w:r w:rsidR="0094499D">
        <w:rPr>
          <w:rFonts w:ascii="Times New Roman" w:hAnsi="Times New Roman" w:cs="Times New Roman" w:hint="eastAsia"/>
          <w:sz w:val="24"/>
        </w:rPr>
        <w:t xml:space="preserve">The formation of </w:t>
      </w:r>
      <w:r w:rsidR="0094499D" w:rsidRPr="001C44BC">
        <w:rPr>
          <w:rFonts w:ascii="Times New Roman" w:hAnsi="Times New Roman" w:cs="Times New Roman" w:hint="eastAsia"/>
          <w:sz w:val="24"/>
        </w:rPr>
        <w:t>Mg(OH)</w:t>
      </w:r>
      <w:r w:rsidR="0094499D" w:rsidRPr="001C44BC">
        <w:rPr>
          <w:rFonts w:ascii="Times New Roman" w:hAnsi="Times New Roman" w:cs="Times New Roman"/>
          <w:sz w:val="24"/>
          <w:vertAlign w:val="subscript"/>
        </w:rPr>
        <w:t>2</w:t>
      </w:r>
      <w:r w:rsidR="0094499D">
        <w:rPr>
          <w:rFonts w:ascii="Times New Roman" w:hAnsi="Times New Roman" w:cs="Times New Roman" w:hint="eastAsia"/>
          <w:sz w:val="24"/>
        </w:rPr>
        <w:t xml:space="preserve"> and Ca(OH)</w:t>
      </w:r>
      <w:r w:rsidR="0094499D" w:rsidRPr="00184719">
        <w:rPr>
          <w:rFonts w:ascii="Times New Roman" w:hAnsi="Times New Roman" w:cs="Times New Roman" w:hint="eastAsia"/>
          <w:sz w:val="24"/>
          <w:vertAlign w:val="subscript"/>
        </w:rPr>
        <w:t>2</w:t>
      </w:r>
      <w:r w:rsidR="0094499D">
        <w:rPr>
          <w:rFonts w:ascii="Times New Roman" w:hAnsi="Times New Roman" w:cs="Times New Roman" w:hint="eastAsia"/>
          <w:sz w:val="24"/>
        </w:rPr>
        <w:t xml:space="preserve"> </w:t>
      </w:r>
      <w:r w:rsidR="00C85C7A">
        <w:rPr>
          <w:rFonts w:ascii="Times New Roman" w:hAnsi="Times New Roman" w:cs="Times New Roman" w:hint="eastAsia"/>
          <w:sz w:val="24"/>
        </w:rPr>
        <w:t>was</w:t>
      </w:r>
      <w:r w:rsidR="0094499D">
        <w:rPr>
          <w:rFonts w:ascii="Times New Roman" w:hAnsi="Times New Roman" w:cs="Times New Roman" w:hint="eastAsia"/>
          <w:sz w:val="24"/>
        </w:rPr>
        <w:t xml:space="preserve"> due to the reaction of divalent ions and the produced</w:t>
      </w:r>
      <w:r w:rsidR="00135A2C">
        <w:rPr>
          <w:rFonts w:ascii="Times New Roman" w:hAnsi="Times New Roman" w:cs="Times New Roman" w:hint="eastAsia"/>
          <w:sz w:val="24"/>
        </w:rPr>
        <w:t xml:space="preserve"> </w:t>
      </w:r>
      <w:r w:rsidR="00C85C7A">
        <w:rPr>
          <w:rFonts w:ascii="Times New Roman" w:hAnsi="Times New Roman" w:cs="Times New Roman" w:hint="eastAsia"/>
          <w:sz w:val="24"/>
        </w:rPr>
        <w:t>OH</w:t>
      </w:r>
      <w:r w:rsidR="00C85C7A" w:rsidRPr="00135A2C">
        <w:rPr>
          <w:rFonts w:ascii="Times New Roman" w:hAnsi="Times New Roman" w:cs="Times New Roman" w:hint="eastAsia"/>
          <w:sz w:val="24"/>
          <w:vertAlign w:val="superscript"/>
        </w:rPr>
        <w:t>-</w:t>
      </w:r>
      <w:r w:rsidR="00250D90">
        <w:rPr>
          <w:rFonts w:ascii="Times New Roman" w:hAnsi="Times New Roman" w:cs="Times New Roman" w:hint="eastAsia"/>
          <w:sz w:val="24"/>
        </w:rPr>
        <w:t xml:space="preserve">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1.8</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11</w:t>
      </w:r>
      <w:r w:rsidR="00250D90">
        <w:rPr>
          <w:rFonts w:ascii="Times New Roman" w:hAnsi="Times New Roman" w:cs="Times New Roman" w:hint="eastAsia"/>
          <w:sz w:val="24"/>
        </w:rPr>
        <w:t xml:space="preserve"> for </w:t>
      </w:r>
      <w:r w:rsidR="00250D90" w:rsidRPr="001C44BC">
        <w:rPr>
          <w:rFonts w:ascii="Times New Roman" w:hAnsi="Times New Roman" w:cs="Times New Roman" w:hint="eastAsia"/>
          <w:sz w:val="24"/>
        </w:rPr>
        <w:t>Mg(OH)</w:t>
      </w:r>
      <w:r w:rsidR="00250D90" w:rsidRPr="001C44BC">
        <w:rPr>
          <w:rFonts w:ascii="Times New Roman" w:hAnsi="Times New Roman" w:cs="Times New Roman"/>
          <w:sz w:val="24"/>
          <w:vertAlign w:val="subscript"/>
        </w:rPr>
        <w:t>2</w:t>
      </w:r>
      <w:r w:rsidR="00250D90">
        <w:rPr>
          <w:rFonts w:ascii="Times New Roman" w:hAnsi="Times New Roman" w:cs="Times New Roman" w:hint="eastAsia"/>
          <w:sz w:val="24"/>
        </w:rPr>
        <w:t xml:space="preserve"> and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6</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6</w:t>
      </w:r>
      <w:r w:rsidR="00250D90">
        <w:rPr>
          <w:rFonts w:ascii="Times New Roman" w:hAnsi="Times New Roman" w:cs="Times New Roman" w:hint="eastAsia"/>
          <w:sz w:val="24"/>
        </w:rPr>
        <w:t xml:space="preserve"> for Ca(OH)</w:t>
      </w:r>
      <w:r w:rsidR="00250D90" w:rsidRPr="00247D14">
        <w:rPr>
          <w:rFonts w:ascii="Times New Roman" w:hAnsi="Times New Roman" w:cs="Times New Roman" w:hint="eastAsia"/>
          <w:sz w:val="24"/>
          <w:vertAlign w:val="subscript"/>
        </w:rPr>
        <w:t>2</w:t>
      </w:r>
      <w:r w:rsidR="000727A0" w:rsidRPr="00135A2C">
        <w:rPr>
          <w:rFonts w:ascii="Times New Roman" w:hAnsi="Times New Roman" w:cs="Times New Roman" w:hint="eastAsia"/>
          <w:sz w:val="24"/>
        </w:rPr>
        <w:t xml:space="preserve"> at</w:t>
      </w:r>
      <w:r w:rsidR="000727A0">
        <w:rPr>
          <w:rFonts w:ascii="Times New Roman" w:hAnsi="Times New Roman" w:cs="Times New Roman" w:hint="eastAsia"/>
          <w:sz w:val="24"/>
        </w:rPr>
        <w:t xml:space="preserve"> 25</w:t>
      </w:r>
      <w:r w:rsidR="000727A0" w:rsidRPr="00135A2C">
        <w:rPr>
          <w:rFonts w:ascii="Times New Roman" w:hAnsi="Times New Roman" w:cs="Times New Roman"/>
          <w:sz w:val="24"/>
        </w:rPr>
        <w:t xml:space="preserve"> ℃</w:t>
      </w:r>
      <w:r w:rsidR="00250D90">
        <w:rPr>
          <w:rFonts w:ascii="Times New Roman" w:hAnsi="Times New Roman" w:cs="Times New Roman" w:hint="eastAsia"/>
          <w:sz w:val="24"/>
        </w:rPr>
        <w:t xml:space="preserve">) </w:t>
      </w:r>
      <w:r w:rsidR="00573206">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 </w:instrText>
      </w:r>
      <w:r w:rsidR="00135A2C">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EN.CITE.DATA </w:instrText>
      </w:r>
      <w:r w:rsidR="00135A2C">
        <w:rPr>
          <w:rFonts w:ascii="Times New Roman" w:hAnsi="Times New Roman" w:cs="Times New Roman"/>
          <w:sz w:val="24"/>
        </w:rPr>
      </w:r>
      <w:r w:rsidR="00135A2C">
        <w:rPr>
          <w:rFonts w:ascii="Times New Roman" w:hAnsi="Times New Roman" w:cs="Times New Roman"/>
          <w:sz w:val="24"/>
        </w:rPr>
        <w:fldChar w:fldCharType="end"/>
      </w:r>
      <w:r w:rsidR="00573206">
        <w:rPr>
          <w:rFonts w:ascii="Times New Roman" w:hAnsi="Times New Roman" w:cs="Times New Roman"/>
          <w:sz w:val="24"/>
        </w:rPr>
      </w:r>
      <w:r w:rsidR="00573206">
        <w:rPr>
          <w:rFonts w:ascii="Times New Roman" w:hAnsi="Times New Roman" w:cs="Times New Roman"/>
          <w:sz w:val="24"/>
        </w:rPr>
        <w:fldChar w:fldCharType="separate"/>
      </w:r>
      <w:r w:rsidR="00135A2C" w:rsidRPr="00135A2C">
        <w:rPr>
          <w:rFonts w:ascii="Times New Roman" w:hAnsi="Times New Roman" w:cs="Times New Roman"/>
          <w:noProof/>
          <w:sz w:val="24"/>
          <w:vertAlign w:val="superscript"/>
        </w:rPr>
        <w:t>34, 42, 43</w:t>
      </w:r>
      <w:r w:rsidR="00573206">
        <w:rPr>
          <w:rFonts w:ascii="Times New Roman" w:hAnsi="Times New Roman" w:cs="Times New Roman"/>
          <w:sz w:val="24"/>
        </w:rPr>
        <w:fldChar w:fldCharType="end"/>
      </w:r>
      <w:r w:rsidR="0094499D">
        <w:rPr>
          <w:rFonts w:ascii="Times New Roman" w:hAnsi="Times New Roman" w:cs="Times New Roman" w:hint="eastAsia"/>
          <w:sz w:val="24"/>
        </w:rPr>
        <w:t xml:space="preserv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364EAC">
        <w:rPr>
          <w:rFonts w:ascii="Times New Roman" w:hAnsi="Times New Roman" w:cs="Times New Roman" w:hint="eastAsia"/>
          <w:sz w:val="24"/>
        </w:rPr>
        <w:t xml:space="preserve">, which further </w:t>
      </w:r>
      <w:r w:rsidR="00135A2C">
        <w:rPr>
          <w:rFonts w:ascii="Times New Roman" w:hAnsi="Times New Roman" w:cs="Times New Roman"/>
          <w:sz w:val="24"/>
        </w:rPr>
        <w:t>reacted</w:t>
      </w:r>
      <w:r w:rsidR="00364EAC">
        <w:rPr>
          <w:rFonts w:ascii="Times New Roman" w:hAnsi="Times New Roman" w:cs="Times New Roman" w:hint="eastAsia"/>
          <w:sz w:val="24"/>
        </w:rPr>
        <w:t xml:space="preserve"> with Ca</w:t>
      </w:r>
      <w:r w:rsidR="00364EAC">
        <w:rPr>
          <w:rFonts w:ascii="Times New Roman" w:hAnsi="Times New Roman" w:cs="Times New Roman" w:hint="eastAsia"/>
          <w:sz w:val="24"/>
          <w:vertAlign w:val="superscript"/>
        </w:rPr>
        <w:t>2+</w:t>
      </w:r>
      <w:r w:rsidR="00364EAC">
        <w:rPr>
          <w:rFonts w:ascii="Times New Roman" w:hAnsi="Times New Roman" w:cs="Times New Roman" w:hint="eastAsia"/>
          <w:sz w:val="24"/>
        </w:rPr>
        <w:t xml:space="preserve"> to form CaCO</w:t>
      </w:r>
      <w:r w:rsidR="00364EAC" w:rsidRPr="00B65E58">
        <w:rPr>
          <w:rFonts w:ascii="Times New Roman" w:hAnsi="Times New Roman" w:cs="Times New Roman" w:hint="eastAsia"/>
          <w:sz w:val="24"/>
          <w:vertAlign w:val="subscript"/>
        </w:rPr>
        <w:t>3</w:t>
      </w:r>
      <w:r w:rsidR="00364EAC">
        <w:rPr>
          <w:rFonts w:ascii="Times New Roman" w:hAnsi="Times New Roman" w:cs="Times New Roman" w:hint="eastAsia"/>
          <w:sz w:val="24"/>
        </w:rPr>
        <w:t xml:space="preserve"> (</w:t>
      </w:r>
      <w:r w:rsidR="00364EAC" w:rsidRPr="00FB06AC">
        <w:rPr>
          <w:rFonts w:ascii="Times New Roman" w:hAnsi="Times New Roman" w:cs="Times New Roman"/>
          <w:sz w:val="24"/>
        </w:rPr>
        <w:t>K</w:t>
      </w:r>
      <w:r w:rsidR="00364EAC" w:rsidRPr="00FB06AC">
        <w:rPr>
          <w:rFonts w:ascii="Times New Roman" w:hAnsi="Times New Roman" w:cs="Times New Roman"/>
          <w:sz w:val="24"/>
          <w:vertAlign w:val="subscript"/>
        </w:rPr>
        <w:t>sp</w:t>
      </w:r>
      <w:r w:rsidR="00364EAC" w:rsidRPr="00FB06AC">
        <w:rPr>
          <w:rFonts w:ascii="Times New Roman" w:hAnsi="Times New Roman" w:cs="Times New Roman"/>
          <w:sz w:val="24"/>
        </w:rPr>
        <w:t xml:space="preserve"> =</w:t>
      </w:r>
      <w:r w:rsidR="00364EAC" w:rsidRPr="00FB06AC">
        <w:rPr>
          <w:rFonts w:ascii="Times New Roman" w:hAnsi="Times New Roman" w:cs="Times New Roman" w:hint="eastAsia"/>
          <w:sz w:val="24"/>
        </w:rPr>
        <w:t xml:space="preserve"> 4.7</w:t>
      </w:r>
      <w:r w:rsidR="00364EAC" w:rsidRPr="00FB06AC">
        <w:rPr>
          <w:rFonts w:ascii="Times New Roman" w:hAnsi="Times New Roman" w:cs="Times New Roman"/>
          <w:sz w:val="24"/>
        </w:rPr>
        <w:t xml:space="preserve"> × 10</w:t>
      </w:r>
      <w:r w:rsidR="00364EAC" w:rsidRPr="00FB06AC">
        <w:rPr>
          <w:rFonts w:ascii="Times New Roman" w:hAnsi="Times New Roman" w:cs="Times New Roman"/>
          <w:sz w:val="24"/>
          <w:vertAlign w:val="superscript"/>
        </w:rPr>
        <w:t>-9</w:t>
      </w:r>
      <w:r w:rsidR="00364EAC">
        <w:rPr>
          <w:rFonts w:ascii="Times New Roman" w:hAnsi="Times New Roman" w:cs="Times New Roman" w:hint="eastAsia"/>
          <w:sz w:val="24"/>
        </w:rPr>
        <w:t xml:space="preserve"> for CaCO</w:t>
      </w:r>
      <w:r w:rsidR="00364EAC" w:rsidRPr="00247D14">
        <w:rPr>
          <w:rFonts w:ascii="Times New Roman" w:hAnsi="Times New Roman" w:cs="Times New Roman" w:hint="eastAsia"/>
          <w:sz w:val="24"/>
          <w:vertAlign w:val="subscript"/>
        </w:rPr>
        <w:t>3</w:t>
      </w:r>
      <w:r w:rsidR="00364EAC">
        <w:rPr>
          <w:rFonts w:ascii="Times New Roman" w:hAnsi="Times New Roman" w:cs="Times New Roman" w:hint="eastAsia"/>
          <w:sz w:val="24"/>
        </w:rPr>
        <w:t>)</w:t>
      </w:r>
      <w:r w:rsidR="00B65E58">
        <w:rPr>
          <w:rFonts w:ascii="Times New Roman" w:hAnsi="Times New Roman" w:cs="Times New Roman" w:hint="eastAsia"/>
          <w:sz w:val="24"/>
        </w:rPr>
        <w:t>.</w:t>
      </w:r>
      <w:r w:rsidR="006E20C3">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w:t>
      </w:r>
      <w:r w:rsidR="007D0CE0">
        <w:rPr>
          <w:rFonts w:ascii="Times New Roman" w:hAnsi="Times New Roman" w:cs="Times New Roman" w:hint="eastAsia"/>
          <w:sz w:val="24"/>
        </w:rPr>
        <w:t>consist</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with the EDX results which show</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the increase in the Mg and Ca element </w:t>
      </w:r>
      <w:r w:rsidR="001D7CB0">
        <w:rPr>
          <w:rFonts w:ascii="Times New Roman" w:hAnsi="Times New Roman" w:cs="Times New Roman" w:hint="eastAsia"/>
          <w:sz w:val="24"/>
        </w:rPr>
        <w:t>on membrane surfaces with scaling</w:t>
      </w:r>
      <w:r w:rsidR="004361C8">
        <w:rPr>
          <w:rFonts w:ascii="Times New Roman" w:hAnsi="Times New Roman" w:cs="Times New Roman" w:hint="eastAsia"/>
          <w:sz w:val="24"/>
        </w:rPr>
        <w:t>.</w:t>
      </w:r>
    </w:p>
    <w:p w14:paraId="2D28BA35" w14:textId="379D7E6C" w:rsidR="00D67B8E" w:rsidRDefault="00D67B8E" w:rsidP="0018574E">
      <w:pPr>
        <w:pStyle w:val="a3"/>
        <w:numPr>
          <w:ilvl w:val="1"/>
          <w:numId w:val="1"/>
        </w:numPr>
        <w:spacing w:line="480" w:lineRule="auto"/>
        <w:ind w:firstLineChars="0"/>
        <w:outlineLvl w:val="1"/>
        <w:rPr>
          <w:rFonts w:ascii="Times New Roman" w:hAnsi="Times New Roman" w:cs="Times New Roman"/>
          <w:b/>
          <w:bCs/>
          <w:sz w:val="24"/>
        </w:rPr>
      </w:pPr>
      <w:r>
        <w:rPr>
          <w:rFonts w:ascii="Times New Roman" w:hAnsi="Times New Roman" w:cs="Times New Roman" w:hint="eastAsia"/>
          <w:b/>
          <w:bCs/>
          <w:sz w:val="24"/>
        </w:rPr>
        <w:t xml:space="preserve">Scaling </w:t>
      </w:r>
      <w:r>
        <w:rPr>
          <w:rFonts w:ascii="Times New Roman" w:hAnsi="Times New Roman" w:cs="Times New Roman"/>
          <w:b/>
          <w:bCs/>
          <w:sz w:val="24"/>
        </w:rPr>
        <w:t>mechanism</w:t>
      </w:r>
      <w:r>
        <w:rPr>
          <w:rFonts w:ascii="Times New Roman" w:hAnsi="Times New Roman" w:cs="Times New Roman" w:hint="eastAsia"/>
          <w:b/>
          <w:bCs/>
          <w:sz w:val="24"/>
        </w:rPr>
        <w:t xml:space="preserve"> in BMED</w:t>
      </w:r>
      <w:r w:rsidR="004702C6">
        <w:rPr>
          <w:rFonts w:ascii="Times New Roman" w:hAnsi="Times New Roman" w:cs="Times New Roman" w:hint="eastAsia"/>
          <w:b/>
          <w:bCs/>
          <w:sz w:val="24"/>
        </w:rPr>
        <w:t xml:space="preserve"> </w:t>
      </w:r>
      <w:r w:rsidR="00834992">
        <w:rPr>
          <w:rFonts w:ascii="Times New Roman" w:hAnsi="Times New Roman" w:cs="Times New Roman" w:hint="eastAsia"/>
          <w:b/>
          <w:bCs/>
          <w:sz w:val="24"/>
        </w:rPr>
        <w:t>treating SWB</w:t>
      </w:r>
    </w:p>
    <w:p w14:paraId="10FFFBA9" w14:textId="6DAACCD0" w:rsidR="006C2D91" w:rsidRPr="00834992" w:rsidRDefault="00AF60CC" w:rsidP="00834992">
      <w:pPr>
        <w:spacing w:line="480" w:lineRule="auto"/>
        <w:rPr>
          <w:rFonts w:ascii="Times New Roman" w:hAnsi="Times New Roman" w:cs="Times New Roman"/>
          <w:sz w:val="24"/>
        </w:rPr>
      </w:pPr>
      <w:r w:rsidRPr="00834992">
        <w:rPr>
          <w:rFonts w:ascii="Times New Roman" w:hAnsi="Times New Roman" w:cs="Times New Roman"/>
          <w:sz w:val="24"/>
        </w:rPr>
        <w:lastRenderedPageBreak/>
        <w:t xml:space="preserve"> </w:t>
      </w:r>
      <w:r w:rsidR="00D8346A" w:rsidRPr="00834992">
        <w:rPr>
          <w:rFonts w:ascii="Times New Roman" w:hAnsi="Times New Roman" w:cs="Times New Roman"/>
          <w:sz w:val="24"/>
        </w:rPr>
        <w:t xml:space="preserve">To gain a deeper understanding of the observed </w:t>
      </w:r>
      <w:r w:rsidR="00D8346A">
        <w:rPr>
          <w:rFonts w:ascii="Times New Roman" w:hAnsi="Times New Roman" w:cs="Times New Roman" w:hint="eastAsia"/>
          <w:sz w:val="24"/>
        </w:rPr>
        <w:t>scaling</w:t>
      </w:r>
      <w:r w:rsidR="00D8346A" w:rsidRPr="00834992">
        <w:rPr>
          <w:rFonts w:ascii="Times New Roman" w:hAnsi="Times New Roman" w:cs="Times New Roman"/>
          <w:sz w:val="24"/>
        </w:rPr>
        <w:t xml:space="preserve"> behavior, </w:t>
      </w:r>
      <w:r w:rsidR="00D8346A">
        <w:rPr>
          <w:rFonts w:ascii="Times New Roman" w:hAnsi="Times New Roman" w:cs="Times New Roman" w:hint="eastAsia"/>
          <w:sz w:val="24"/>
        </w:rPr>
        <w:t>this</w:t>
      </w:r>
      <w:r w:rsidR="00D8346A" w:rsidRPr="00834992">
        <w:rPr>
          <w:rFonts w:ascii="Times New Roman" w:hAnsi="Times New Roman" w:cs="Times New Roman"/>
          <w:sz w:val="24"/>
        </w:rPr>
        <w:t xml:space="preserve"> section will delve deeper into the potential mechanisms of</w:t>
      </w:r>
      <w:r w:rsidR="00834992">
        <w:rPr>
          <w:rFonts w:ascii="Times New Roman" w:hAnsi="Times New Roman" w:cs="Times New Roman" w:hint="eastAsia"/>
          <w:sz w:val="24"/>
        </w:rPr>
        <w:t xml:space="preserve"> scaling</w:t>
      </w:r>
      <w:r w:rsidR="00D8346A" w:rsidRPr="00834992">
        <w:rPr>
          <w:rFonts w:ascii="Times New Roman" w:hAnsi="Times New Roman" w:cs="Times New Roman"/>
          <w:sz w:val="24"/>
        </w:rPr>
        <w:t xml:space="preserve"> within the BMED stack.</w:t>
      </w:r>
    </w:p>
    <w:p w14:paraId="70D7652F" w14:textId="170DC0E9" w:rsidR="000F2502" w:rsidRDefault="00CE1204" w:rsidP="00630C5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 xml:space="preserve">pH changes and </w:t>
      </w:r>
      <w:r w:rsidR="0075222D">
        <w:rPr>
          <w:rFonts w:ascii="Times New Roman" w:hAnsi="Times New Roman" w:cs="Times New Roman" w:hint="eastAsia"/>
          <w:b/>
          <w:bCs/>
          <w:sz w:val="24"/>
        </w:rPr>
        <w:t>divalent cation</w:t>
      </w:r>
      <w:r w:rsidR="000F2502">
        <w:rPr>
          <w:rFonts w:ascii="Times New Roman" w:hAnsi="Times New Roman" w:cs="Times New Roman" w:hint="eastAsia"/>
          <w:b/>
          <w:bCs/>
          <w:sz w:val="24"/>
        </w:rPr>
        <w:t xml:space="preserve"> loss</w:t>
      </w:r>
    </w:p>
    <w:p w14:paraId="7AC3F9A6" w14:textId="0D43FF8F" w:rsidR="00D305BB" w:rsidRDefault="00D305BB" w:rsidP="009C4B4C">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According to the </w:t>
      </w:r>
      <w:r w:rsidR="00087F76">
        <w:rPr>
          <w:rFonts w:ascii="Times New Roman" w:hAnsi="Times New Roman" w:cs="Times New Roman" w:hint="eastAsia"/>
          <w:sz w:val="24"/>
        </w:rPr>
        <w:t xml:space="preserve">elemental results of scaling, we measured pH changes </w:t>
      </w:r>
      <w:r w:rsidR="006F0D29">
        <w:rPr>
          <w:rFonts w:ascii="Times New Roman" w:hAnsi="Times New Roman" w:cs="Times New Roman" w:hint="eastAsia"/>
          <w:sz w:val="24"/>
        </w:rPr>
        <w:t>(i.e., the concentration of OH</w:t>
      </w:r>
      <w:r w:rsidR="006F0D29">
        <w:rPr>
          <w:rFonts w:ascii="Times New Roman" w:hAnsi="Times New Roman" w:cs="Times New Roman" w:hint="eastAsia"/>
          <w:sz w:val="24"/>
          <w:vertAlign w:val="superscript"/>
        </w:rPr>
        <w:t>-</w:t>
      </w:r>
      <w:r w:rsidR="006F0D29">
        <w:rPr>
          <w:rFonts w:ascii="Times New Roman" w:hAnsi="Times New Roman" w:cs="Times New Roman" w:hint="eastAsia"/>
          <w:sz w:val="24"/>
        </w:rPr>
        <w:t xml:space="preserve">) </w:t>
      </w:r>
      <w:r w:rsidR="00087F76">
        <w:rPr>
          <w:rFonts w:ascii="Times New Roman" w:hAnsi="Times New Roman" w:cs="Times New Roman" w:hint="eastAsia"/>
          <w:sz w:val="24"/>
        </w:rPr>
        <w:t xml:space="preserve">and scaling </w:t>
      </w:r>
      <w:r w:rsidR="004A7081">
        <w:rPr>
          <w:rFonts w:ascii="Times New Roman" w:hAnsi="Times New Roman" w:cs="Times New Roman"/>
          <w:sz w:val="24"/>
        </w:rPr>
        <w:t>precursors</w:t>
      </w:r>
      <w:r w:rsidR="00087F76">
        <w:rPr>
          <w:rFonts w:ascii="Times New Roman" w:hAnsi="Times New Roman" w:cs="Times New Roman" w:hint="eastAsia"/>
          <w:sz w:val="24"/>
        </w:rPr>
        <w:t xml:space="preserve"> </w:t>
      </w:r>
      <w:r w:rsidR="006F0D29">
        <w:rPr>
          <w:rFonts w:ascii="Times New Roman" w:hAnsi="Times New Roman" w:cs="Times New Roman" w:hint="eastAsia"/>
          <w:sz w:val="24"/>
        </w:rPr>
        <w:t>(i.e., Ca</w:t>
      </w:r>
      <w:r w:rsidR="006F0D29">
        <w:rPr>
          <w:rFonts w:ascii="Times New Roman" w:hAnsi="Times New Roman" w:cs="Times New Roman" w:hint="eastAsia"/>
          <w:sz w:val="24"/>
          <w:vertAlign w:val="superscript"/>
        </w:rPr>
        <w:t>2+</w:t>
      </w:r>
      <w:r w:rsidR="006F0D29">
        <w:rPr>
          <w:rFonts w:ascii="Times New Roman" w:hAnsi="Times New Roman" w:cs="Times New Roman" w:hint="eastAsia"/>
          <w:sz w:val="24"/>
        </w:rPr>
        <w:t xml:space="preserve"> and Mg</w:t>
      </w:r>
      <w:r w:rsidR="006F0D29">
        <w:rPr>
          <w:rFonts w:ascii="Times New Roman" w:hAnsi="Times New Roman" w:cs="Times New Roman" w:hint="eastAsia"/>
          <w:sz w:val="24"/>
          <w:vertAlign w:val="superscript"/>
        </w:rPr>
        <w:t>2+</w:t>
      </w:r>
      <w:r w:rsidR="006F0D29">
        <w:rPr>
          <w:rFonts w:ascii="Times New Roman" w:hAnsi="Times New Roman" w:cs="Times New Roman" w:hint="eastAsia"/>
          <w:sz w:val="24"/>
        </w:rPr>
        <w:t xml:space="preserve">) </w:t>
      </w:r>
      <w:r w:rsidR="00087F76">
        <w:rPr>
          <w:rFonts w:ascii="Times New Roman" w:hAnsi="Times New Roman" w:cs="Times New Roman" w:hint="eastAsia"/>
          <w:sz w:val="24"/>
        </w:rPr>
        <w:t xml:space="preserve">in </w:t>
      </w:r>
      <w:r w:rsidR="004A7081">
        <w:rPr>
          <w:rFonts w:ascii="Times New Roman" w:hAnsi="Times New Roman" w:cs="Times New Roman" w:hint="eastAsia"/>
          <w:sz w:val="24"/>
        </w:rPr>
        <w:t>the</w:t>
      </w:r>
      <w:r w:rsidR="00087F76">
        <w:rPr>
          <w:rFonts w:ascii="Times New Roman" w:hAnsi="Times New Roman" w:cs="Times New Roman" w:hint="eastAsia"/>
          <w:sz w:val="24"/>
        </w:rPr>
        <w:t xml:space="preserve"> BMED</w:t>
      </w:r>
      <w:r w:rsidR="004A7081">
        <w:rPr>
          <w:rFonts w:ascii="Times New Roman" w:hAnsi="Times New Roman" w:cs="Times New Roman" w:hint="eastAsia"/>
          <w:sz w:val="24"/>
        </w:rPr>
        <w:t xml:space="preserve"> system to better understand the mechanism of scaling</w:t>
      </w:r>
      <w:r w:rsidR="00087F76">
        <w:rPr>
          <w:rFonts w:ascii="Times New Roman" w:hAnsi="Times New Roman" w:cs="Times New Roman" w:hint="eastAsia"/>
          <w:sz w:val="24"/>
        </w:rPr>
        <w:t>.</w:t>
      </w:r>
    </w:p>
    <w:p w14:paraId="7BA0492A" w14:textId="77777777" w:rsidR="00CF5E54" w:rsidRDefault="00C56539" w:rsidP="00D460A8">
      <w:pPr>
        <w:keepNext/>
        <w:spacing w:line="480" w:lineRule="auto"/>
        <w:jc w:val="center"/>
        <w:rPr>
          <w:rFonts w:hint="eastAsia"/>
        </w:rPr>
      </w:pPr>
      <w:r>
        <w:rPr>
          <w:rFonts w:ascii="Times New Roman" w:hAnsi="Times New Roman" w:cs="Times New Roman"/>
          <w:noProof/>
          <w:sz w:val="24"/>
        </w:rPr>
        <w:drawing>
          <wp:inline distT="0" distB="0" distL="0" distR="0" wp14:anchorId="5C1B2D7C" wp14:editId="177E9D4A">
            <wp:extent cx="2279650" cy="4605333"/>
            <wp:effectExtent l="0" t="0" r="0" b="5080"/>
            <wp:docPr id="73277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7342" cy="4620872"/>
                    </a:xfrm>
                    <a:prstGeom prst="rect">
                      <a:avLst/>
                    </a:prstGeom>
                    <a:noFill/>
                  </pic:spPr>
                </pic:pic>
              </a:graphicData>
            </a:graphic>
          </wp:inline>
        </w:drawing>
      </w:r>
    </w:p>
    <w:p w14:paraId="38742A87" w14:textId="505CC6BB" w:rsidR="00924728" w:rsidRDefault="00CF5E54" w:rsidP="007E2E0B">
      <w:pPr>
        <w:pStyle w:val="aa"/>
        <w:spacing w:after="240"/>
        <w:rPr>
          <w:rFonts w:ascii="Times New Roman" w:hAnsi="Times New Roman" w:cs="Times New Roman"/>
          <w:sz w:val="24"/>
        </w:rPr>
      </w:pPr>
      <w:r w:rsidRPr="00A235E9">
        <w:rPr>
          <w:rFonts w:ascii="Times New Roman" w:hAnsi="Times New Roman" w:cs="Times New Roman"/>
          <w:sz w:val="24"/>
          <w:szCs w:val="24"/>
        </w:rPr>
        <w:t xml:space="preserve">Figure </w:t>
      </w:r>
      <w:r w:rsidRPr="00A235E9">
        <w:rPr>
          <w:rFonts w:ascii="Times New Roman" w:hAnsi="Times New Roman" w:cs="Times New Roman"/>
          <w:sz w:val="24"/>
          <w:szCs w:val="24"/>
        </w:rPr>
        <w:fldChar w:fldCharType="begin"/>
      </w:r>
      <w:r w:rsidRPr="00A235E9">
        <w:rPr>
          <w:rFonts w:ascii="Times New Roman" w:hAnsi="Times New Roman" w:cs="Times New Roman"/>
          <w:sz w:val="24"/>
          <w:szCs w:val="24"/>
        </w:rPr>
        <w:instrText xml:space="preserve"> SEQ Figure \* ARABIC </w:instrText>
      </w:r>
      <w:r w:rsidRPr="00A235E9">
        <w:rPr>
          <w:rFonts w:ascii="Times New Roman" w:hAnsi="Times New Roman" w:cs="Times New Roman"/>
          <w:sz w:val="24"/>
          <w:szCs w:val="24"/>
        </w:rPr>
        <w:fldChar w:fldCharType="separate"/>
      </w:r>
      <w:r w:rsidR="00A768DB">
        <w:rPr>
          <w:rFonts w:ascii="Times New Roman" w:hAnsi="Times New Roman" w:cs="Times New Roman"/>
          <w:noProof/>
          <w:sz w:val="24"/>
          <w:szCs w:val="24"/>
        </w:rPr>
        <w:t>3</w:t>
      </w:r>
      <w:r w:rsidRPr="00A235E9">
        <w:rPr>
          <w:rFonts w:ascii="Times New Roman" w:hAnsi="Times New Roman" w:cs="Times New Roman"/>
          <w:sz w:val="24"/>
          <w:szCs w:val="24"/>
        </w:rPr>
        <w:fldChar w:fldCharType="end"/>
      </w:r>
      <w:r w:rsidRPr="00CF5E54">
        <w:rPr>
          <w:rFonts w:ascii="Times New Roman" w:hAnsi="Times New Roman" w:cs="Times New Roman"/>
          <w:sz w:val="24"/>
          <w:szCs w:val="24"/>
        </w:rPr>
        <w:t xml:space="preserve"> pH ch</w:t>
      </w:r>
      <w:r>
        <w:rPr>
          <w:rFonts w:ascii="Times New Roman" w:hAnsi="Times New Roman" w:cs="Times New Roman" w:hint="eastAsia"/>
          <w:sz w:val="24"/>
        </w:rPr>
        <w:t xml:space="preserve">anges in </w:t>
      </w:r>
      <w:r w:rsidR="00A235E9">
        <w:rPr>
          <w:rFonts w:ascii="Times New Roman" w:hAnsi="Times New Roman" w:cs="Times New Roman" w:hint="eastAsia"/>
          <w:sz w:val="24"/>
        </w:rPr>
        <w:t xml:space="preserve">(a) AC; (b) BC; (c) SC in </w:t>
      </w:r>
      <w:r>
        <w:rPr>
          <w:rFonts w:ascii="Times New Roman" w:hAnsi="Times New Roman" w:cs="Times New Roman" w:hint="eastAsia"/>
          <w:sz w:val="24"/>
        </w:rPr>
        <w:t>the BMED system.</w:t>
      </w:r>
    </w:p>
    <w:p w14:paraId="17F5D69F" w14:textId="0F6A1637" w:rsidR="00A75A2E" w:rsidRDefault="00214236" w:rsidP="006C70EE">
      <w:pPr>
        <w:spacing w:line="480" w:lineRule="auto"/>
        <w:ind w:firstLine="420"/>
        <w:rPr>
          <w:rFonts w:ascii="Times New Roman" w:hAnsi="Times New Roman" w:cs="Times New Roman"/>
          <w:sz w:val="24"/>
        </w:rPr>
      </w:pPr>
      <w:r>
        <w:rPr>
          <w:rFonts w:ascii="Times New Roman" w:hAnsi="Times New Roman" w:cs="Times New Roman"/>
          <w:b/>
          <w:bCs/>
          <w:sz w:val="24"/>
        </w:rPr>
        <w:t xml:space="preserve">Figure </w:t>
      </w:r>
      <w:r w:rsidR="00CE7411" w:rsidRPr="00CE7411">
        <w:rPr>
          <w:rFonts w:ascii="Times New Roman" w:hAnsi="Times New Roman" w:cs="Times New Roman"/>
          <w:b/>
          <w:bCs/>
          <w:sz w:val="24"/>
        </w:rPr>
        <w:t>3</w:t>
      </w:r>
      <w:r w:rsidR="00CE7411" w:rsidRPr="00D460A8">
        <w:rPr>
          <w:rFonts w:ascii="Times New Roman" w:hAnsi="Times New Roman" w:cs="Times New Roman"/>
          <w:b/>
          <w:bCs/>
          <w:sz w:val="24"/>
        </w:rPr>
        <w:t xml:space="preserve"> a,</w:t>
      </w:r>
      <w:r w:rsidR="00CE7411">
        <w:rPr>
          <w:rFonts w:ascii="Times New Roman" w:hAnsi="Times New Roman" w:cs="Times New Roman" w:hint="eastAsia"/>
          <w:b/>
          <w:bCs/>
          <w:sz w:val="24"/>
        </w:rPr>
        <w:t xml:space="preserve"> </w:t>
      </w:r>
      <w:r w:rsidR="00CE7411" w:rsidRPr="00D460A8">
        <w:rPr>
          <w:rFonts w:ascii="Times New Roman" w:hAnsi="Times New Roman" w:cs="Times New Roman"/>
          <w:b/>
          <w:bCs/>
          <w:sz w:val="24"/>
        </w:rPr>
        <w:t>b</w:t>
      </w:r>
      <w:r w:rsidR="00CE7411" w:rsidRPr="00CE7411">
        <w:rPr>
          <w:rFonts w:ascii="Times New Roman" w:hAnsi="Times New Roman" w:cs="Times New Roman"/>
          <w:sz w:val="24"/>
        </w:rPr>
        <w:t xml:space="preserve"> shows that the pH of the </w:t>
      </w:r>
      <w:r w:rsidR="00CE7411">
        <w:rPr>
          <w:rFonts w:ascii="Times New Roman" w:hAnsi="Times New Roman" w:cs="Times New Roman" w:hint="eastAsia"/>
          <w:sz w:val="24"/>
        </w:rPr>
        <w:t>AC</w:t>
      </w:r>
      <w:r w:rsidR="00CE7411" w:rsidRPr="00CE7411">
        <w:rPr>
          <w:rFonts w:ascii="Times New Roman" w:hAnsi="Times New Roman" w:cs="Times New Roman"/>
          <w:sz w:val="24"/>
        </w:rPr>
        <w:t xml:space="preserve"> remained below 2, while that of the </w:t>
      </w:r>
      <w:r w:rsidR="00CE7411">
        <w:rPr>
          <w:rFonts w:ascii="Times New Roman" w:hAnsi="Times New Roman" w:cs="Times New Roman" w:hint="eastAsia"/>
          <w:sz w:val="24"/>
        </w:rPr>
        <w:t>BC</w:t>
      </w:r>
      <w:r w:rsidR="00CE7411" w:rsidRPr="00CE7411">
        <w:rPr>
          <w:rFonts w:ascii="Times New Roman" w:hAnsi="Times New Roman" w:cs="Times New Roman"/>
          <w:sz w:val="24"/>
        </w:rPr>
        <w:t xml:space="preserve"> exceeded 12 throughout the BMED process for both NaCl and </w:t>
      </w:r>
      <w:r w:rsidR="00CE7411">
        <w:rPr>
          <w:rFonts w:ascii="Times New Roman" w:hAnsi="Times New Roman" w:cs="Times New Roman" w:hint="eastAsia"/>
          <w:sz w:val="24"/>
        </w:rPr>
        <w:t>SWB</w:t>
      </w:r>
      <w:r w:rsidR="00CE7411" w:rsidRPr="00CE7411">
        <w:rPr>
          <w:rFonts w:ascii="Times New Roman" w:hAnsi="Times New Roman" w:cs="Times New Roman"/>
          <w:sz w:val="24"/>
        </w:rPr>
        <w:t xml:space="preserve">. In contrast, the </w:t>
      </w:r>
      <w:r w:rsidR="00CE7411">
        <w:rPr>
          <w:rFonts w:ascii="Times New Roman" w:hAnsi="Times New Roman" w:cs="Times New Roman" w:hint="eastAsia"/>
          <w:sz w:val="24"/>
        </w:rPr>
        <w:t>SC</w:t>
      </w:r>
      <w:r w:rsidR="00CE7411" w:rsidRPr="00CE7411">
        <w:rPr>
          <w:rFonts w:ascii="Times New Roman" w:hAnsi="Times New Roman" w:cs="Times New Roman"/>
          <w:sz w:val="24"/>
        </w:rPr>
        <w:t xml:space="preserve"> exhibited distinct pH trends depending on the feed composition. When NaCl was used, the pH in the SC </w:t>
      </w:r>
      <w:r w:rsidR="00CE7411" w:rsidRPr="00CE7411">
        <w:rPr>
          <w:rFonts w:ascii="Times New Roman" w:hAnsi="Times New Roman" w:cs="Times New Roman"/>
          <w:sz w:val="24"/>
        </w:rPr>
        <w:lastRenderedPageBreak/>
        <w:t>decreased from 6.39 to 2.19, indicating acidification. However, when SWB was treated, the pH of the SC increased and remained above 9 after 4 hours</w:t>
      </w:r>
      <w:r w:rsidR="00E70B0A">
        <w:rPr>
          <w:rFonts w:ascii="Times New Roman" w:hAnsi="Times New Roman" w:cs="Times New Roman" w:hint="eastAsia"/>
          <w:sz w:val="24"/>
        </w:rPr>
        <w:t>.</w:t>
      </w:r>
      <w:r w:rsidR="00943673" w:rsidRPr="00943673">
        <w:t xml:space="preserve"> </w:t>
      </w:r>
      <w:r w:rsidR="00943673" w:rsidRPr="00943673">
        <w:rPr>
          <w:rFonts w:ascii="Times New Roman" w:hAnsi="Times New Roman" w:cs="Times New Roman"/>
          <w:sz w:val="24"/>
        </w:rPr>
        <w:t xml:space="preserve">The gaps between the pH values of the </w:t>
      </w:r>
      <w:r w:rsidR="000F478C">
        <w:rPr>
          <w:rFonts w:ascii="Times New Roman" w:hAnsi="Times New Roman" w:cs="Times New Roman" w:hint="eastAsia"/>
          <w:sz w:val="24"/>
        </w:rPr>
        <w:t>AC and BC</w:t>
      </w:r>
      <w:r w:rsidR="00943673" w:rsidRPr="00943673">
        <w:rPr>
          <w:rFonts w:ascii="Times New Roman" w:hAnsi="Times New Roman" w:cs="Times New Roman"/>
          <w:sz w:val="24"/>
        </w:rPr>
        <w:t xml:space="preserve">, as well as the </w:t>
      </w:r>
      <w:r w:rsidR="005C1B0F">
        <w:rPr>
          <w:rFonts w:ascii="Times New Roman" w:hAnsi="Times New Roman" w:cs="Times New Roman" w:hint="eastAsia"/>
          <w:sz w:val="24"/>
        </w:rPr>
        <w:t xml:space="preserve">opposite </w:t>
      </w:r>
      <w:r w:rsidR="00943673" w:rsidRPr="00943673">
        <w:rPr>
          <w:rFonts w:ascii="Times New Roman" w:hAnsi="Times New Roman" w:cs="Times New Roman"/>
          <w:sz w:val="24"/>
        </w:rPr>
        <w:t xml:space="preserve">pH trends </w:t>
      </w:r>
      <w:r w:rsidR="005C1B0F">
        <w:rPr>
          <w:rFonts w:ascii="Times New Roman" w:hAnsi="Times New Roman" w:cs="Times New Roman" w:hint="eastAsia"/>
          <w:sz w:val="24"/>
        </w:rPr>
        <w:t>in SC</w:t>
      </w:r>
      <w:r w:rsidR="00943673" w:rsidRPr="00943673">
        <w:rPr>
          <w:rFonts w:ascii="Times New Roman" w:hAnsi="Times New Roman" w:cs="Times New Roman"/>
          <w:sz w:val="24"/>
        </w:rPr>
        <w:t>, will be discussed in detail in a later section.</w:t>
      </w:r>
    </w:p>
    <w:p w14:paraId="7A80EAB2" w14:textId="33719E20" w:rsidR="003F6BDD" w:rsidRDefault="00C80E6C" w:rsidP="003F6BDD">
      <w:pPr>
        <w:keepNext/>
        <w:spacing w:line="480" w:lineRule="auto"/>
        <w:rPr>
          <w:rFonts w:hint="eastAsia"/>
        </w:rPr>
      </w:pPr>
      <w:r>
        <w:rPr>
          <w:rFonts w:hint="eastAsia"/>
          <w:noProof/>
        </w:rPr>
        <w:drawing>
          <wp:inline distT="0" distB="0" distL="0" distR="0" wp14:anchorId="4C083241" wp14:editId="4DD67B98">
            <wp:extent cx="5721329" cy="2729793"/>
            <wp:effectExtent l="0" t="0" r="0" b="0"/>
            <wp:docPr id="8801736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712" cy="2749538"/>
                    </a:xfrm>
                    <a:prstGeom prst="rect">
                      <a:avLst/>
                    </a:prstGeom>
                    <a:noFill/>
                  </pic:spPr>
                </pic:pic>
              </a:graphicData>
            </a:graphic>
          </wp:inline>
        </w:drawing>
      </w:r>
    </w:p>
    <w:p w14:paraId="0525A2E3" w14:textId="48FB4241" w:rsidR="00A75A2E" w:rsidRDefault="003F6BDD" w:rsidP="007E2E0B">
      <w:pPr>
        <w:spacing w:after="240"/>
        <w:rPr>
          <w:rFonts w:ascii="Times New Roman" w:hAnsi="Times New Roman" w:cs="Times New Roman"/>
          <w:sz w:val="24"/>
        </w:rPr>
      </w:pPr>
      <w:r w:rsidRPr="003F6BDD">
        <w:rPr>
          <w:rFonts w:ascii="Times New Roman" w:hAnsi="Times New Roman" w:cs="Times New Roman"/>
          <w:sz w:val="24"/>
        </w:rPr>
        <w:t xml:space="preserve">Figure </w:t>
      </w:r>
      <w:r w:rsidRPr="003F6BDD">
        <w:rPr>
          <w:rFonts w:ascii="Times New Roman" w:hAnsi="Times New Roman" w:cs="Times New Roman"/>
          <w:sz w:val="24"/>
        </w:rPr>
        <w:fldChar w:fldCharType="begin"/>
      </w:r>
      <w:r w:rsidRPr="003F6BDD">
        <w:rPr>
          <w:rFonts w:ascii="Times New Roman" w:hAnsi="Times New Roman" w:cs="Times New Roman"/>
          <w:sz w:val="24"/>
        </w:rPr>
        <w:instrText xml:space="preserve"> SEQ Figure \* ARABIC </w:instrText>
      </w:r>
      <w:r w:rsidRPr="003F6BDD">
        <w:rPr>
          <w:rFonts w:ascii="Times New Roman" w:hAnsi="Times New Roman" w:cs="Times New Roman"/>
          <w:sz w:val="24"/>
        </w:rPr>
        <w:fldChar w:fldCharType="separate"/>
      </w:r>
      <w:r w:rsidR="00A768DB">
        <w:rPr>
          <w:rFonts w:ascii="Times New Roman" w:hAnsi="Times New Roman" w:cs="Times New Roman"/>
          <w:noProof/>
          <w:sz w:val="24"/>
        </w:rPr>
        <w:t>4</w:t>
      </w:r>
      <w:r w:rsidRPr="003F6BDD">
        <w:rPr>
          <w:rFonts w:ascii="Times New Roman" w:hAnsi="Times New Roman" w:cs="Times New Roman"/>
          <w:sz w:val="24"/>
        </w:rPr>
        <w:fldChar w:fldCharType="end"/>
      </w:r>
      <w:r w:rsidRPr="003F6BDD">
        <w:rPr>
          <w:rFonts w:ascii="Times New Roman" w:hAnsi="Times New Roman" w:cs="Times New Roman"/>
          <w:sz w:val="24"/>
        </w:rPr>
        <w:t xml:space="preserve"> </w:t>
      </w:r>
      <w:r w:rsidR="005E3BEF">
        <w:rPr>
          <w:rFonts w:ascii="Times New Roman" w:hAnsi="Times New Roman" w:cs="Times New Roman" w:hint="eastAsia"/>
          <w:sz w:val="24"/>
        </w:rPr>
        <w:t>The concentration change</w:t>
      </w:r>
      <w:r w:rsidR="00C01776">
        <w:rPr>
          <w:rFonts w:ascii="Times New Roman" w:hAnsi="Times New Roman" w:cs="Times New Roman" w:hint="eastAsia"/>
          <w:sz w:val="24"/>
        </w:rPr>
        <w:t>s</w:t>
      </w:r>
      <w:r w:rsidR="005E3BEF">
        <w:rPr>
          <w:rFonts w:ascii="Times New Roman" w:hAnsi="Times New Roman" w:cs="Times New Roman" w:hint="eastAsia"/>
          <w:sz w:val="24"/>
        </w:rPr>
        <w:t xml:space="preserve"> of Mg</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and Ca</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in (a) AC</w:t>
      </w:r>
      <w:r w:rsidR="004D06F0">
        <w:rPr>
          <w:rFonts w:ascii="Times New Roman" w:hAnsi="Times New Roman" w:cs="Times New Roman" w:hint="eastAsia"/>
          <w:sz w:val="24"/>
        </w:rPr>
        <w:t>, (b) BC and (c) SC. (d)</w:t>
      </w:r>
      <w:r w:rsidRPr="003F6BDD">
        <w:rPr>
          <w:rFonts w:ascii="Times New Roman" w:hAnsi="Times New Roman" w:cs="Times New Roman"/>
          <w:sz w:val="24"/>
        </w:rPr>
        <w:t xml:space="preserve">The </w:t>
      </w:r>
      <w:r w:rsidR="00B44346">
        <w:rPr>
          <w:rFonts w:ascii="Times New Roman" w:hAnsi="Times New Roman" w:cs="Times New Roman" w:hint="eastAsia"/>
          <w:sz w:val="24"/>
        </w:rPr>
        <w:t>loss</w:t>
      </w:r>
      <w:r w:rsidR="004B0C51">
        <w:rPr>
          <w:rFonts w:ascii="Times New Roman" w:hAnsi="Times New Roman" w:cs="Times New Roman" w:hint="eastAsia"/>
          <w:sz w:val="24"/>
        </w:rPr>
        <w:t xml:space="preserve"> </w:t>
      </w:r>
      <w:r w:rsidRPr="003F6BDD">
        <w:rPr>
          <w:rFonts w:ascii="Times New Roman" w:hAnsi="Times New Roman" w:cs="Times New Roman"/>
          <w:sz w:val="24"/>
        </w:rPr>
        <w:t>and (</w:t>
      </w:r>
      <w:r w:rsidR="00C01776">
        <w:rPr>
          <w:rFonts w:ascii="Times New Roman" w:hAnsi="Times New Roman" w:cs="Times New Roman" w:hint="eastAsia"/>
          <w:sz w:val="24"/>
        </w:rPr>
        <w:t>e</w:t>
      </w:r>
      <w:r w:rsidRPr="003F6BDD">
        <w:rPr>
          <w:rFonts w:ascii="Times New Roman" w:hAnsi="Times New Roman" w:cs="Times New Roman"/>
          <w:sz w:val="24"/>
        </w:rPr>
        <w:t xml:space="preserve">) </w:t>
      </w:r>
      <w:r>
        <w:rPr>
          <w:rFonts w:ascii="Times New Roman" w:hAnsi="Times New Roman" w:cs="Times New Roman" w:hint="eastAsia"/>
          <w:sz w:val="24"/>
        </w:rPr>
        <w:t>r</w:t>
      </w:r>
      <w:r w:rsidRPr="003F6BDD">
        <w:rPr>
          <w:rFonts w:ascii="Times New Roman" w:hAnsi="Times New Roman" w:cs="Times New Roman"/>
          <w:sz w:val="24"/>
        </w:rPr>
        <w:t>eduction ratio of Mg</w:t>
      </w:r>
      <w:r w:rsidRPr="003F6BDD">
        <w:rPr>
          <w:rFonts w:ascii="Times New Roman" w:hAnsi="Times New Roman" w:cs="Times New Roman"/>
          <w:sz w:val="24"/>
          <w:vertAlign w:val="superscript"/>
        </w:rPr>
        <w:t>2+</w:t>
      </w:r>
      <w:r w:rsidRPr="003F6BDD">
        <w:rPr>
          <w:rFonts w:ascii="Times New Roman" w:hAnsi="Times New Roman" w:cs="Times New Roman"/>
          <w:sz w:val="24"/>
        </w:rPr>
        <w:t xml:space="preserve"> and Ca</w:t>
      </w:r>
      <w:r w:rsidRPr="003F6BDD">
        <w:rPr>
          <w:rFonts w:ascii="Times New Roman" w:hAnsi="Times New Roman" w:cs="Times New Roman"/>
          <w:sz w:val="24"/>
          <w:vertAlign w:val="superscript"/>
        </w:rPr>
        <w:t>2+</w:t>
      </w:r>
      <w:r>
        <w:rPr>
          <w:rFonts w:ascii="Times New Roman" w:hAnsi="Times New Roman" w:cs="Times New Roman" w:hint="eastAsia"/>
          <w:sz w:val="24"/>
        </w:rPr>
        <w:t xml:space="preserve"> with time</w:t>
      </w:r>
      <w:r w:rsidR="007E2E0B">
        <w:rPr>
          <w:rFonts w:ascii="Times New Roman" w:hAnsi="Times New Roman" w:cs="Times New Roman" w:hint="eastAsia"/>
          <w:sz w:val="24"/>
        </w:rPr>
        <w:t xml:space="preserve">. </w:t>
      </w:r>
    </w:p>
    <w:p w14:paraId="0975DFC3" w14:textId="6457CFF6" w:rsidR="00A75A2E" w:rsidRDefault="00592274" w:rsidP="00716E48">
      <w:pPr>
        <w:spacing w:line="480" w:lineRule="auto"/>
        <w:ind w:firstLine="360"/>
        <w:rPr>
          <w:rFonts w:ascii="Times New Roman" w:hAnsi="Times New Roman" w:cs="Times New Roman"/>
          <w:sz w:val="24"/>
        </w:rPr>
      </w:pPr>
      <w:r>
        <w:rPr>
          <w:rFonts w:ascii="Times New Roman" w:hAnsi="Times New Roman" w:cs="Times New Roman" w:hint="eastAsia"/>
          <w:sz w:val="24"/>
        </w:rPr>
        <w:t>T</w:t>
      </w:r>
      <w:r w:rsidR="00567AF4">
        <w:rPr>
          <w:rFonts w:ascii="Times New Roman" w:hAnsi="Times New Roman" w:cs="Times New Roman" w:hint="eastAsia"/>
          <w:sz w:val="24"/>
        </w:rPr>
        <w:t xml:space="preserve">he concentration changes of </w:t>
      </w:r>
      <w:r w:rsidR="009D7F0F">
        <w:rPr>
          <w:rFonts w:ascii="Times New Roman" w:hAnsi="Times New Roman" w:cs="Times New Roman" w:hint="eastAsia"/>
          <w:sz w:val="24"/>
        </w:rPr>
        <w:t xml:space="preserve">scaling </w:t>
      </w:r>
      <w:r w:rsidR="009D7F0F" w:rsidRPr="009D7F0F">
        <w:rPr>
          <w:rFonts w:ascii="Times New Roman" w:hAnsi="Times New Roman" w:cs="Times New Roman" w:hint="eastAsia"/>
          <w:sz w:val="24"/>
        </w:rPr>
        <w:t>precursor</w:t>
      </w:r>
      <w:r w:rsidR="009D7F0F">
        <w:rPr>
          <w:rFonts w:ascii="Times New Roman" w:hAnsi="Times New Roman" w:cs="Times New Roman" w:hint="eastAsia"/>
          <w:sz w:val="24"/>
        </w:rPr>
        <w:t>s</w:t>
      </w:r>
      <w:r w:rsidR="009D7F0F" w:rsidRPr="009D7F0F">
        <w:rPr>
          <w:rFonts w:ascii="Times New Roman" w:hAnsi="Times New Roman" w:cs="Times New Roman" w:hint="eastAsia"/>
          <w:sz w:val="24"/>
        </w:rPr>
        <w:t xml:space="preserve"> </w:t>
      </w:r>
      <w:r w:rsidR="009D7F0F">
        <w:rPr>
          <w:rFonts w:ascii="Times New Roman" w:hAnsi="Times New Roman" w:cs="Times New Roman" w:hint="eastAsia"/>
          <w:sz w:val="24"/>
        </w:rPr>
        <w:t>(</w:t>
      </w:r>
      <w:r w:rsidR="00567AF4">
        <w:rPr>
          <w:rFonts w:ascii="Times New Roman" w:hAnsi="Times New Roman" w:cs="Times New Roman" w:hint="eastAsia"/>
          <w:sz w:val="24"/>
        </w:rPr>
        <w:t>Mg</w:t>
      </w:r>
      <w:r w:rsidR="00567AF4" w:rsidRPr="004D06F0">
        <w:rPr>
          <w:rFonts w:ascii="Times New Roman" w:hAnsi="Times New Roman" w:cs="Times New Roman" w:hint="eastAsia"/>
          <w:sz w:val="24"/>
          <w:vertAlign w:val="superscript"/>
        </w:rPr>
        <w:t>2+</w:t>
      </w:r>
      <w:r w:rsidR="00567AF4">
        <w:rPr>
          <w:rFonts w:ascii="Times New Roman" w:hAnsi="Times New Roman" w:cs="Times New Roman" w:hint="eastAsia"/>
          <w:sz w:val="24"/>
        </w:rPr>
        <w:t xml:space="preserve"> and Ca</w:t>
      </w:r>
      <w:r w:rsidR="00567AF4" w:rsidRPr="004D06F0">
        <w:rPr>
          <w:rFonts w:ascii="Times New Roman" w:hAnsi="Times New Roman" w:cs="Times New Roman" w:hint="eastAsia"/>
          <w:sz w:val="24"/>
          <w:vertAlign w:val="superscript"/>
        </w:rPr>
        <w:t>2+</w:t>
      </w:r>
      <w:r w:rsidR="009D7F0F">
        <w:rPr>
          <w:rFonts w:ascii="Times New Roman" w:hAnsi="Times New Roman" w:cs="Times New Roman" w:hint="eastAsia"/>
          <w:sz w:val="24"/>
        </w:rPr>
        <w:t xml:space="preserve">) </w:t>
      </w:r>
      <w:r w:rsidR="00567AF4">
        <w:rPr>
          <w:rFonts w:ascii="Times New Roman" w:hAnsi="Times New Roman" w:cs="Times New Roman" w:hint="eastAsia"/>
          <w:sz w:val="24"/>
        </w:rPr>
        <w:t>in different st</w:t>
      </w:r>
      <w:r w:rsidR="009D7F0F">
        <w:rPr>
          <w:rFonts w:ascii="Times New Roman" w:hAnsi="Times New Roman" w:cs="Times New Roman" w:hint="eastAsia"/>
          <w:sz w:val="24"/>
        </w:rPr>
        <w:t xml:space="preserve">reams </w:t>
      </w:r>
      <w:r>
        <w:rPr>
          <w:rFonts w:ascii="Times New Roman" w:hAnsi="Times New Roman" w:cs="Times New Roman" w:hint="eastAsia"/>
          <w:sz w:val="24"/>
        </w:rPr>
        <w:t xml:space="preserve">were measured </w:t>
      </w:r>
      <w:r w:rsidR="00567AF4">
        <w:rPr>
          <w:rFonts w:ascii="Times New Roman" w:hAnsi="Times New Roman" w:cs="Times New Roman" w:hint="eastAsia"/>
          <w:sz w:val="24"/>
        </w:rPr>
        <w:t>and their</w:t>
      </w:r>
      <w:r w:rsidR="00A75A2E">
        <w:rPr>
          <w:rFonts w:ascii="Times New Roman" w:hAnsi="Times New Roman" w:cs="Times New Roman" w:hint="eastAsia"/>
          <w:sz w:val="24"/>
        </w:rPr>
        <w:t xml:space="preserve"> loss </w:t>
      </w:r>
      <w:r w:rsidR="00E0560A">
        <w:rPr>
          <w:rFonts w:ascii="Times New Roman" w:hAnsi="Times New Roman" w:cs="Times New Roman" w:hint="eastAsia"/>
          <w:sz w:val="24"/>
        </w:rPr>
        <w:t xml:space="preserve">was </w:t>
      </w:r>
      <w:r>
        <w:rPr>
          <w:rFonts w:ascii="Times New Roman" w:hAnsi="Times New Roman" w:cs="Times New Roman" w:hint="eastAsia"/>
          <w:sz w:val="24"/>
        </w:rPr>
        <w:t xml:space="preserve">further analyzed </w:t>
      </w:r>
      <w:r w:rsidR="00A75A2E">
        <w:rPr>
          <w:rFonts w:ascii="Times New Roman" w:hAnsi="Times New Roman" w:cs="Times New Roman" w:hint="eastAsia"/>
          <w:sz w:val="24"/>
        </w:rPr>
        <w:t>during BMED</w:t>
      </w:r>
      <w:r w:rsidR="00567AF4">
        <w:rPr>
          <w:rFonts w:ascii="Times New Roman" w:hAnsi="Times New Roman" w:cs="Times New Roman" w:hint="eastAsia"/>
          <w:sz w:val="24"/>
        </w:rPr>
        <w:t xml:space="preserve"> using SWB</w:t>
      </w:r>
      <w:r w:rsidR="00A75A2E">
        <w:rPr>
          <w:rFonts w:ascii="Times New Roman" w:hAnsi="Times New Roman" w:cs="Times New Roman" w:hint="eastAsia"/>
          <w:sz w:val="24"/>
        </w:rPr>
        <w:t>.</w:t>
      </w:r>
      <w:r w:rsidR="009D7F0F">
        <w:rPr>
          <w:rFonts w:ascii="Times New Roman" w:hAnsi="Times New Roman" w:cs="Times New Roman" w:hint="eastAsia"/>
          <w:sz w:val="24"/>
        </w:rPr>
        <w:t xml:space="preserve"> </w:t>
      </w:r>
      <w:r w:rsidR="009D7F0F">
        <w:rPr>
          <w:rFonts w:ascii="Times New Roman" w:hAnsi="Times New Roman" w:cs="Times New Roman"/>
          <w:sz w:val="24"/>
        </w:rPr>
        <w:t>T</w:t>
      </w:r>
      <w:r w:rsidR="009D7F0F">
        <w:rPr>
          <w:rFonts w:ascii="Times New Roman" w:hAnsi="Times New Roman" w:cs="Times New Roman" w:hint="eastAsia"/>
          <w:sz w:val="24"/>
        </w:rPr>
        <w:t>he concent</w:t>
      </w:r>
      <w:r w:rsidR="00FD0120">
        <w:rPr>
          <w:rFonts w:ascii="Times New Roman" w:hAnsi="Times New Roman" w:cs="Times New Roman" w:hint="eastAsia"/>
          <w:sz w:val="24"/>
        </w:rPr>
        <w:t>ration</w:t>
      </w:r>
      <w:r w:rsidR="00C01776">
        <w:rPr>
          <w:rFonts w:ascii="Times New Roman" w:hAnsi="Times New Roman" w:cs="Times New Roman" w:hint="eastAsia"/>
          <w:sz w:val="24"/>
        </w:rPr>
        <w:t>s</w:t>
      </w:r>
      <w:r w:rsidR="00FD0120">
        <w:rPr>
          <w:rFonts w:ascii="Times New Roman" w:hAnsi="Times New Roman" w:cs="Times New Roman" w:hint="eastAsia"/>
          <w:sz w:val="24"/>
        </w:rPr>
        <w:t xml:space="preserve"> of scaling </w:t>
      </w:r>
      <w:r w:rsidR="00FD0120" w:rsidRPr="00FD0120">
        <w:rPr>
          <w:rFonts w:ascii="Times New Roman" w:hAnsi="Times New Roman" w:cs="Times New Roman" w:hint="eastAsia"/>
          <w:sz w:val="24"/>
        </w:rPr>
        <w:t>precursor</w:t>
      </w:r>
      <w:r w:rsidR="00FD0120">
        <w:rPr>
          <w:rFonts w:ascii="Times New Roman" w:hAnsi="Times New Roman" w:cs="Times New Roman" w:hint="eastAsia"/>
          <w:sz w:val="24"/>
        </w:rPr>
        <w:t>s in AC and BC kept in a lower range than that in SC (</w:t>
      </w:r>
      <w:r w:rsidR="00214236">
        <w:rPr>
          <w:rFonts w:ascii="Times New Roman" w:hAnsi="Times New Roman" w:cs="Times New Roman" w:hint="eastAsia"/>
          <w:b/>
          <w:bCs/>
          <w:sz w:val="24"/>
        </w:rPr>
        <w:t xml:space="preserve">Figure </w:t>
      </w:r>
      <w:r w:rsidR="00FD0120" w:rsidRPr="00DC5BD7">
        <w:rPr>
          <w:rFonts w:ascii="Times New Roman" w:hAnsi="Times New Roman" w:cs="Times New Roman" w:hint="eastAsia"/>
          <w:b/>
          <w:bCs/>
          <w:sz w:val="24"/>
        </w:rPr>
        <w:t>4</w:t>
      </w:r>
      <w:r w:rsidR="00E0560A" w:rsidRPr="00DC5BD7">
        <w:rPr>
          <w:rFonts w:ascii="Times New Roman" w:hAnsi="Times New Roman" w:cs="Times New Roman" w:hint="eastAsia"/>
          <w:b/>
          <w:bCs/>
          <w:sz w:val="24"/>
        </w:rPr>
        <w:t xml:space="preserve"> a, b, c</w:t>
      </w:r>
      <w:r w:rsidR="00FD0120">
        <w:rPr>
          <w:rFonts w:ascii="Times New Roman" w:hAnsi="Times New Roman" w:cs="Times New Roman" w:hint="eastAsia"/>
          <w:sz w:val="24"/>
        </w:rPr>
        <w:t xml:space="preserve">). </w:t>
      </w:r>
      <w:r w:rsidR="003371F6">
        <w:rPr>
          <w:rFonts w:ascii="Times New Roman" w:hAnsi="Times New Roman" w:cs="Times New Roman" w:hint="eastAsia"/>
          <w:sz w:val="24"/>
        </w:rPr>
        <w:t xml:space="preserve">The concentration of </w:t>
      </w:r>
      <w:r w:rsidR="00AD52F2">
        <w:rPr>
          <w:rFonts w:ascii="Times New Roman" w:hAnsi="Times New Roman" w:cs="Times New Roman" w:hint="eastAsia"/>
          <w:sz w:val="24"/>
        </w:rPr>
        <w:t xml:space="preserve">scaling </w:t>
      </w:r>
      <w:r w:rsidR="00AD52F2" w:rsidRPr="00FD0120">
        <w:rPr>
          <w:rFonts w:ascii="Times New Roman" w:hAnsi="Times New Roman" w:cs="Times New Roman" w:hint="eastAsia"/>
          <w:sz w:val="24"/>
        </w:rPr>
        <w:t>precursor</w:t>
      </w:r>
      <w:r w:rsidR="00AD52F2">
        <w:rPr>
          <w:rFonts w:ascii="Times New Roman" w:hAnsi="Times New Roman" w:cs="Times New Roman" w:hint="eastAsia"/>
          <w:sz w:val="24"/>
        </w:rPr>
        <w:t>s</w:t>
      </w:r>
      <w:r w:rsidR="003371F6">
        <w:rPr>
          <w:rFonts w:ascii="Times New Roman" w:hAnsi="Times New Roman" w:cs="Times New Roman" w:hint="eastAsia"/>
          <w:sz w:val="24"/>
        </w:rPr>
        <w:t xml:space="preserve"> slightly increased in the AC</w:t>
      </w:r>
      <w:r w:rsidR="009E3B0D">
        <w:rPr>
          <w:rFonts w:ascii="Times New Roman" w:hAnsi="Times New Roman" w:cs="Times New Roman" w:hint="eastAsia"/>
          <w:sz w:val="24"/>
        </w:rPr>
        <w:t xml:space="preserve"> and gradually decreased in the SC. In the BC, the concentration increased as well, while </w:t>
      </w:r>
      <w:r w:rsidR="00716E48">
        <w:rPr>
          <w:rFonts w:ascii="Times New Roman" w:hAnsi="Times New Roman" w:cs="Times New Roman" w:hint="eastAsia"/>
          <w:sz w:val="24"/>
        </w:rPr>
        <w:t xml:space="preserve">there was an </w:t>
      </w:r>
      <w:r w:rsidR="00716E48" w:rsidRPr="00716E48">
        <w:rPr>
          <w:rFonts w:ascii="Times New Roman" w:hAnsi="Times New Roman" w:cs="Times New Roman" w:hint="eastAsia"/>
          <w:sz w:val="24"/>
        </w:rPr>
        <w:t>up-down trend</w:t>
      </w:r>
      <w:r w:rsidR="00716E48">
        <w:rPr>
          <w:rFonts w:ascii="Times New Roman" w:hAnsi="Times New Roman" w:cs="Times New Roman" w:hint="eastAsia"/>
          <w:sz w:val="24"/>
        </w:rPr>
        <w:t xml:space="preserve"> </w:t>
      </w:r>
      <w:r w:rsidR="009E3B0D">
        <w:rPr>
          <w:rFonts w:ascii="Times New Roman" w:hAnsi="Times New Roman" w:cs="Times New Roman" w:hint="eastAsia"/>
          <w:sz w:val="24"/>
        </w:rPr>
        <w:t>for Ca</w:t>
      </w:r>
      <w:r w:rsidR="009E3B0D" w:rsidRPr="00716E48">
        <w:rPr>
          <w:rFonts w:ascii="Times New Roman" w:hAnsi="Times New Roman" w:cs="Times New Roman" w:hint="eastAsia"/>
          <w:sz w:val="24"/>
          <w:vertAlign w:val="superscript"/>
        </w:rPr>
        <w:t>2+</w:t>
      </w:r>
      <w:r w:rsidR="00716E48">
        <w:rPr>
          <w:rFonts w:ascii="Times New Roman" w:hAnsi="Times New Roman" w:cs="Times New Roman" w:hint="eastAsia"/>
          <w:sz w:val="24"/>
        </w:rPr>
        <w:t xml:space="preserve">. </w:t>
      </w:r>
      <w:r w:rsidR="00E04BB2">
        <w:rPr>
          <w:rFonts w:ascii="Times New Roman" w:hAnsi="Times New Roman" w:cs="Times New Roman"/>
          <w:sz w:val="24"/>
        </w:rPr>
        <w:t>T</w:t>
      </w:r>
      <w:r w:rsidR="00E04BB2">
        <w:rPr>
          <w:rFonts w:ascii="Times New Roman" w:hAnsi="Times New Roman" w:cs="Times New Roman" w:hint="eastAsia"/>
          <w:sz w:val="24"/>
        </w:rPr>
        <w:t>o better quantif</w:t>
      </w:r>
      <w:r w:rsidR="00716E48">
        <w:rPr>
          <w:rFonts w:ascii="Times New Roman" w:hAnsi="Times New Roman" w:cs="Times New Roman" w:hint="eastAsia"/>
          <w:sz w:val="24"/>
        </w:rPr>
        <w:t>y</w:t>
      </w:r>
      <w:r w:rsidR="00E04BB2">
        <w:rPr>
          <w:rFonts w:ascii="Times New Roman" w:hAnsi="Times New Roman" w:cs="Times New Roman" w:hint="eastAsia"/>
          <w:sz w:val="24"/>
        </w:rPr>
        <w:t xml:space="preserve"> scaling, the ele</w:t>
      </w:r>
      <w:r w:rsidR="001908A8">
        <w:rPr>
          <w:rFonts w:ascii="Times New Roman" w:hAnsi="Times New Roman" w:cs="Times New Roman" w:hint="eastAsia"/>
          <w:sz w:val="24"/>
        </w:rPr>
        <w:t xml:space="preserve">ment loss of scaling </w:t>
      </w:r>
      <w:r w:rsidR="001908A8" w:rsidRPr="001908A8">
        <w:rPr>
          <w:rFonts w:ascii="Times New Roman" w:hAnsi="Times New Roman" w:cs="Times New Roman" w:hint="eastAsia"/>
          <w:sz w:val="24"/>
        </w:rPr>
        <w:t>precursor</w:t>
      </w:r>
      <w:r w:rsidR="001908A8">
        <w:rPr>
          <w:rFonts w:ascii="Times New Roman" w:hAnsi="Times New Roman" w:cs="Times New Roman" w:hint="eastAsia"/>
          <w:sz w:val="24"/>
        </w:rPr>
        <w:t xml:space="preserve">s </w:t>
      </w:r>
      <w:r w:rsidR="001908A8">
        <w:rPr>
          <w:rFonts w:ascii="Times New Roman" w:hAnsi="Times New Roman" w:cs="Times New Roman"/>
          <w:sz w:val="24"/>
        </w:rPr>
        <w:t>was</w:t>
      </w:r>
      <w:r w:rsidR="001908A8">
        <w:rPr>
          <w:rFonts w:ascii="Times New Roman" w:hAnsi="Times New Roman" w:cs="Times New Roman" w:hint="eastAsia"/>
          <w:sz w:val="24"/>
        </w:rPr>
        <w:t xml:space="preserve"> calculated (</w:t>
      </w:r>
      <w:r w:rsidR="00214236">
        <w:rPr>
          <w:rFonts w:ascii="Times New Roman" w:hAnsi="Times New Roman" w:cs="Times New Roman" w:hint="eastAsia"/>
          <w:b/>
          <w:bCs/>
          <w:sz w:val="24"/>
        </w:rPr>
        <w:t xml:space="preserve">Figure </w:t>
      </w:r>
      <w:r w:rsidR="009D7F0F">
        <w:rPr>
          <w:rFonts w:ascii="Times New Roman" w:hAnsi="Times New Roman" w:cs="Times New Roman" w:hint="eastAsia"/>
          <w:b/>
          <w:bCs/>
          <w:sz w:val="24"/>
        </w:rPr>
        <w:t>4</w:t>
      </w:r>
      <w:r w:rsidR="00C20D41">
        <w:rPr>
          <w:rFonts w:ascii="Times New Roman" w:hAnsi="Times New Roman" w:cs="Times New Roman" w:hint="eastAsia"/>
          <w:b/>
          <w:bCs/>
          <w:sz w:val="24"/>
        </w:rPr>
        <w:t xml:space="preserve"> d, e</w:t>
      </w:r>
      <w:r w:rsidR="001908A8">
        <w:rPr>
          <w:rFonts w:ascii="Times New Roman" w:hAnsi="Times New Roman" w:cs="Times New Roman" w:hint="eastAsia"/>
          <w:sz w:val="24"/>
        </w:rPr>
        <w:t>)</w:t>
      </w:r>
      <w:r w:rsidR="00A75A2E">
        <w:rPr>
          <w:rFonts w:ascii="Times New Roman" w:hAnsi="Times New Roman" w:cs="Times New Roman" w:hint="eastAsia"/>
          <w:sz w:val="24"/>
        </w:rPr>
        <w:t xml:space="preserve">. After tests, the loss of Ca gradually increased to 40.56 mg </w:t>
      </w:r>
      <w:r w:rsidR="00A75A2E" w:rsidRPr="00DC5BD7">
        <w:rPr>
          <w:rFonts w:ascii="Times New Roman" w:hAnsi="Times New Roman" w:cs="Times New Roman" w:hint="eastAsia"/>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C138BC" w:rsidRPr="00DC5BD7">
        <w:rPr>
          <w:rFonts w:ascii="Times New Roman" w:hAnsi="Times New Roman" w:cs="Times New Roman" w:hint="eastAsia"/>
          <w:b/>
          <w:bCs/>
          <w:sz w:val="24"/>
        </w:rPr>
        <w:t>4 d</w:t>
      </w:r>
      <w:r w:rsidR="00A75A2E">
        <w:rPr>
          <w:rFonts w:ascii="Times New Roman" w:hAnsi="Times New Roman" w:cs="Times New Roman" w:hint="eastAsia"/>
          <w:sz w:val="24"/>
        </w:rPr>
        <w:t xml:space="preserve">), corresponding to </w:t>
      </w:r>
      <w:r w:rsidR="00A75A2E" w:rsidRPr="004556C3">
        <w:rPr>
          <w:rFonts w:ascii="Times New Roman" w:hAnsi="Times New Roman" w:cs="Times New Roman"/>
          <w:sz w:val="24"/>
        </w:rPr>
        <w:t>14.15</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reduction ratio (</w:t>
      </w:r>
      <w:r w:rsidR="00A75A2E" w:rsidRPr="00DC5BD7">
        <w:rPr>
          <w:rFonts w:ascii="Times New Roman" w:hAnsi="Times New Roman" w:cs="Times New Roman"/>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C138BC" w:rsidRPr="00DC5BD7">
        <w:rPr>
          <w:rFonts w:ascii="Times New Roman" w:hAnsi="Times New Roman" w:cs="Times New Roman" w:hint="eastAsia"/>
          <w:b/>
          <w:bCs/>
          <w:sz w:val="24"/>
        </w:rPr>
        <w:t xml:space="preserve">4 </w:t>
      </w:r>
      <w:r w:rsidR="00DC5BD7">
        <w:rPr>
          <w:rFonts w:ascii="Times New Roman" w:hAnsi="Times New Roman" w:cs="Times New Roman" w:hint="eastAsia"/>
          <w:b/>
          <w:bCs/>
          <w:sz w:val="24"/>
        </w:rPr>
        <w:t>e</w:t>
      </w:r>
      <w:r w:rsidR="00A75A2E">
        <w:rPr>
          <w:rFonts w:ascii="Times New Roman" w:hAnsi="Times New Roman" w:cs="Times New Roman" w:hint="eastAsia"/>
          <w:sz w:val="24"/>
        </w:rPr>
        <w:t xml:space="preserve">). Similarly, the loss of Mg started as soon as the experiment began and reached 294.55 mg and reduction ratio of </w:t>
      </w:r>
      <w:r w:rsidR="00A75A2E" w:rsidRPr="004556C3">
        <w:rPr>
          <w:rFonts w:ascii="Times New Roman" w:hAnsi="Times New Roman" w:cs="Times New Roman"/>
          <w:sz w:val="24"/>
        </w:rPr>
        <w:t>28.23</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at the end</w:t>
      </w:r>
      <w:r w:rsidR="00DC5BD7">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C5BD7" w:rsidRPr="00DC5BD7">
        <w:rPr>
          <w:rFonts w:ascii="Times New Roman" w:hAnsi="Times New Roman" w:cs="Times New Roman" w:hint="eastAsia"/>
          <w:b/>
          <w:bCs/>
          <w:sz w:val="24"/>
        </w:rPr>
        <w:t>4 d, e</w:t>
      </w:r>
      <w:r w:rsidR="00DC5BD7">
        <w:rPr>
          <w:rFonts w:ascii="Times New Roman" w:hAnsi="Times New Roman" w:cs="Times New Roman" w:hint="eastAsia"/>
          <w:sz w:val="24"/>
        </w:rPr>
        <w:t>)</w:t>
      </w:r>
      <w:r w:rsidR="00A75A2E">
        <w:rPr>
          <w:rFonts w:ascii="Times New Roman" w:hAnsi="Times New Roman" w:cs="Times New Roman" w:hint="eastAsia"/>
          <w:sz w:val="24"/>
        </w:rPr>
        <w:t xml:space="preserve">. Finally, the total scaling increased to </w:t>
      </w:r>
      <w:r w:rsidR="00A75A2E" w:rsidRPr="004556C3">
        <w:rPr>
          <w:rFonts w:ascii="Times New Roman" w:hAnsi="Times New Roman" w:cs="Times New Roman"/>
          <w:sz w:val="24"/>
        </w:rPr>
        <w:t>335.11</w:t>
      </w:r>
      <w:r w:rsidR="00A75A2E" w:rsidRPr="006D017C">
        <w:rPr>
          <w:rFonts w:ascii="Times New Roman" w:hAnsi="Times New Roman" w:cs="Times New Roman"/>
          <w:sz w:val="24"/>
        </w:rPr>
        <w:t xml:space="preserve"> mg</w:t>
      </w:r>
      <w:r w:rsidR="00A75A2E">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C5BD7">
        <w:rPr>
          <w:rFonts w:ascii="Times New Roman" w:hAnsi="Times New Roman" w:cs="Times New Roman" w:hint="eastAsia"/>
          <w:b/>
          <w:bCs/>
          <w:sz w:val="24"/>
        </w:rPr>
        <w:t>4 d</w:t>
      </w:r>
      <w:r w:rsidR="00A75A2E">
        <w:rPr>
          <w:rFonts w:ascii="Times New Roman" w:hAnsi="Times New Roman" w:cs="Times New Roman" w:hint="eastAsia"/>
          <w:sz w:val="24"/>
        </w:rPr>
        <w:t>).</w:t>
      </w:r>
      <w:r w:rsidR="009E2125" w:rsidRPr="009E2125">
        <w:rPr>
          <w:rFonts w:ascii="Times New Roman" w:hAnsi="Times New Roman" w:cs="Times New Roman" w:hint="eastAsia"/>
          <w:sz w:val="24"/>
        </w:rPr>
        <w:t xml:space="preserve"> </w:t>
      </w:r>
    </w:p>
    <w:p w14:paraId="33C03FCD" w14:textId="6DBA4E95" w:rsidR="0087242C" w:rsidRDefault="002554C6" w:rsidP="0087242C">
      <w:pPr>
        <w:spacing w:line="480" w:lineRule="auto"/>
        <w:ind w:firstLine="360"/>
        <w:rPr>
          <w:rFonts w:ascii="Times New Roman" w:hAnsi="Times New Roman" w:cs="Times New Roman"/>
          <w:sz w:val="24"/>
        </w:rPr>
      </w:pPr>
      <w:r>
        <w:rPr>
          <w:rFonts w:ascii="Times New Roman" w:hAnsi="Times New Roman" w:cs="Times New Roman"/>
          <w:sz w:val="24"/>
        </w:rPr>
        <w:lastRenderedPageBreak/>
        <w:t>T</w:t>
      </w:r>
      <w:r>
        <w:rPr>
          <w:rFonts w:ascii="Times New Roman" w:hAnsi="Times New Roman" w:cs="Times New Roman" w:hint="eastAsia"/>
          <w:sz w:val="24"/>
        </w:rPr>
        <w:t xml:space="preserve">he loss can be </w:t>
      </w:r>
      <w:r>
        <w:rPr>
          <w:rFonts w:ascii="Times New Roman" w:hAnsi="Times New Roman" w:cs="Times New Roman"/>
          <w:sz w:val="24"/>
        </w:rPr>
        <w:t>explained</w:t>
      </w:r>
      <w:r>
        <w:rPr>
          <w:rFonts w:ascii="Times New Roman" w:hAnsi="Times New Roman" w:cs="Times New Roman" w:hint="eastAsia"/>
          <w:sz w:val="24"/>
        </w:rPr>
        <w:t xml:space="preserve"> by the following reactions:</w:t>
      </w:r>
    </w:p>
    <w:p w14:paraId="715C64D3" w14:textId="77777777" w:rsidR="0087242C" w:rsidRPr="00C16271"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sz w:val="24"/>
                    </w:rPr>
                    <m:t>Mg</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→Mg</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4</m:t>
                  </m:r>
                </m:e>
              </m:d>
            </m:e>
          </m:eqArr>
        </m:oMath>
      </m:oMathPara>
    </w:p>
    <w:p w14:paraId="0094EC31" w14:textId="77777777" w:rsidR="0087242C" w:rsidRPr="00C16271"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→Ca</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6C35B8E3" w14:textId="77777777" w:rsidR="0087242C"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HC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e>
                <m:sup>
                  <m:r>
                    <w:rPr>
                      <w:rFonts w:ascii="Cambria Math" w:hAnsi="Cambria Math" w:cs="Times New Roman"/>
                      <w:sz w:val="24"/>
                    </w:rPr>
                    <m:t>-</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→CaC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6</m:t>
                  </m:r>
                </m:e>
              </m:d>
            </m:e>
          </m:eqArr>
        </m:oMath>
      </m:oMathPara>
    </w:p>
    <w:p w14:paraId="475A2147" w14:textId="352ABA8B" w:rsidR="0087242C" w:rsidRPr="00BF19AD" w:rsidRDefault="00DA7F64" w:rsidP="00A75A2E">
      <w:pPr>
        <w:spacing w:line="480" w:lineRule="auto"/>
        <w:ind w:firstLine="360"/>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he low concentration of OH</w:t>
      </w:r>
      <w:r w:rsidR="00DC5BD7" w:rsidRPr="00DC5BD7">
        <w:rPr>
          <w:rFonts w:ascii="Times New Roman" w:hAnsi="Times New Roman" w:cs="Times New Roman" w:hint="eastAsia"/>
          <w:sz w:val="24"/>
          <w:vertAlign w:val="superscript"/>
        </w:rPr>
        <w:t>-</w:t>
      </w:r>
      <w:r>
        <w:rPr>
          <w:rFonts w:ascii="Times New Roman" w:hAnsi="Times New Roman" w:cs="Times New Roman" w:hint="eastAsia"/>
          <w:sz w:val="24"/>
        </w:rPr>
        <w:t xml:space="preserve"> and divalent cations in the </w:t>
      </w:r>
      <w:r w:rsidR="0094208B">
        <w:rPr>
          <w:rFonts w:ascii="Times New Roman" w:hAnsi="Times New Roman" w:cs="Times New Roman" w:hint="eastAsia"/>
          <w:sz w:val="24"/>
        </w:rPr>
        <w:t>AC</w:t>
      </w:r>
      <w:r>
        <w:rPr>
          <w:rFonts w:ascii="Times New Roman" w:hAnsi="Times New Roman" w:cs="Times New Roman" w:hint="eastAsia"/>
          <w:sz w:val="24"/>
        </w:rPr>
        <w:t xml:space="preserve"> (</w:t>
      </w:r>
      <w:r w:rsidR="00214236" w:rsidRPr="00214236">
        <w:rPr>
          <w:rFonts w:ascii="Times New Roman" w:hAnsi="Times New Roman" w:cs="Times New Roman" w:hint="eastAsia"/>
          <w:b/>
          <w:bCs/>
          <w:sz w:val="24"/>
        </w:rPr>
        <w:t xml:space="preserve">Figure </w:t>
      </w:r>
      <w:r w:rsidRPr="00214236">
        <w:rPr>
          <w:rFonts w:ascii="Times New Roman" w:hAnsi="Times New Roman" w:cs="Times New Roman" w:hint="eastAsia"/>
          <w:b/>
          <w:bCs/>
          <w:sz w:val="24"/>
        </w:rPr>
        <w:t>3a and 4a</w:t>
      </w:r>
      <w:r>
        <w:rPr>
          <w:rFonts w:ascii="Times New Roman" w:hAnsi="Times New Roman" w:cs="Times New Roman" w:hint="eastAsia"/>
          <w:sz w:val="24"/>
        </w:rPr>
        <w:t xml:space="preserve">) </w:t>
      </w:r>
      <w:r w:rsidR="00BB3D6B">
        <w:rPr>
          <w:rFonts w:ascii="Times New Roman" w:hAnsi="Times New Roman" w:cs="Times New Roman" w:hint="eastAsia"/>
          <w:sz w:val="24"/>
        </w:rPr>
        <w:t xml:space="preserve">explained the clean AEM </w:t>
      </w:r>
      <w:r w:rsidR="00BB3D6B">
        <w:rPr>
          <w:rFonts w:ascii="Times New Roman" w:hAnsi="Times New Roman" w:cs="Times New Roman"/>
          <w:sz w:val="24"/>
        </w:rPr>
        <w:t>membrane</w:t>
      </w:r>
      <w:r w:rsidR="00BB3D6B">
        <w:rPr>
          <w:rFonts w:ascii="Times New Roman" w:hAnsi="Times New Roman" w:cs="Times New Roman" w:hint="eastAsia"/>
          <w:sz w:val="24"/>
        </w:rPr>
        <w:t xml:space="preserve"> surface after BMED using SWB (</w:t>
      </w:r>
      <w:r w:rsidR="00214236" w:rsidRPr="00214236">
        <w:rPr>
          <w:rFonts w:ascii="Times New Roman" w:hAnsi="Times New Roman" w:cs="Times New Roman" w:hint="eastAsia"/>
          <w:b/>
          <w:bCs/>
          <w:sz w:val="24"/>
        </w:rPr>
        <w:t xml:space="preserve">Figure </w:t>
      </w:r>
      <w:r w:rsidR="00AD1266" w:rsidRPr="00214236">
        <w:rPr>
          <w:rFonts w:ascii="Times New Roman" w:hAnsi="Times New Roman" w:cs="Times New Roman" w:hint="eastAsia"/>
          <w:b/>
          <w:bCs/>
          <w:sz w:val="24"/>
        </w:rPr>
        <w:t>2</w:t>
      </w:r>
      <w:r w:rsidR="0094208B" w:rsidRPr="00214236">
        <w:rPr>
          <w:rFonts w:ascii="Times New Roman" w:hAnsi="Times New Roman" w:cs="Times New Roman" w:hint="eastAsia"/>
          <w:b/>
          <w:bCs/>
          <w:sz w:val="24"/>
        </w:rPr>
        <w:t xml:space="preserve"> </w:t>
      </w:r>
      <w:r w:rsidR="00AD1266" w:rsidRPr="00214236">
        <w:rPr>
          <w:rFonts w:ascii="Times New Roman" w:hAnsi="Times New Roman" w:cs="Times New Roman" w:hint="eastAsia"/>
          <w:b/>
          <w:bCs/>
          <w:sz w:val="24"/>
        </w:rPr>
        <w:t>a2-a6</w:t>
      </w:r>
      <w:r w:rsidR="00AD1266">
        <w:rPr>
          <w:rFonts w:ascii="Times New Roman" w:hAnsi="Times New Roman" w:cs="Times New Roman" w:hint="eastAsia"/>
          <w:sz w:val="24"/>
        </w:rPr>
        <w:t>)</w:t>
      </w:r>
      <w:r w:rsidR="00BB3D6B">
        <w:rPr>
          <w:rFonts w:ascii="Times New Roman" w:hAnsi="Times New Roman" w:cs="Times New Roman" w:hint="eastAsia"/>
          <w:sz w:val="24"/>
        </w:rPr>
        <w:t xml:space="preserve">. </w:t>
      </w:r>
      <w:r w:rsidR="00766963">
        <w:rPr>
          <w:rFonts w:ascii="Times New Roman" w:hAnsi="Times New Roman" w:cs="Times New Roman"/>
          <w:sz w:val="24"/>
        </w:rPr>
        <w:t>S</w:t>
      </w:r>
      <w:r w:rsidR="00766963">
        <w:rPr>
          <w:rFonts w:ascii="Times New Roman" w:hAnsi="Times New Roman" w:cs="Times New Roman" w:hint="eastAsia"/>
          <w:sz w:val="24"/>
        </w:rPr>
        <w:t>ince</w:t>
      </w:r>
      <w:r w:rsidR="00140301">
        <w:rPr>
          <w:rFonts w:ascii="Times New Roman" w:hAnsi="Times New Roman" w:cs="Times New Roman" w:hint="eastAsia"/>
          <w:sz w:val="24"/>
        </w:rPr>
        <w:t xml:space="preserve"> the </w:t>
      </w:r>
      <w:r w:rsidR="00140301">
        <w:rPr>
          <w:rFonts w:ascii="Times New Roman" w:hAnsi="Times New Roman" w:cs="Times New Roman"/>
          <w:sz w:val="24"/>
        </w:rPr>
        <w:t>concentration</w:t>
      </w:r>
      <w:r w:rsidR="00140301">
        <w:rPr>
          <w:rFonts w:ascii="Times New Roman" w:hAnsi="Times New Roman" w:cs="Times New Roman" w:hint="eastAsia"/>
          <w:sz w:val="24"/>
        </w:rPr>
        <w:t xml:space="preserve"> of </w:t>
      </w:r>
      <w:r w:rsidR="0094208B">
        <w:rPr>
          <w:rFonts w:ascii="Times New Roman" w:hAnsi="Times New Roman" w:cs="Times New Roman" w:hint="eastAsia"/>
          <w:sz w:val="24"/>
        </w:rPr>
        <w:t>OH</w:t>
      </w:r>
      <w:r w:rsidR="0094208B" w:rsidRPr="00DC5BD7">
        <w:rPr>
          <w:rFonts w:ascii="Times New Roman" w:hAnsi="Times New Roman" w:cs="Times New Roman" w:hint="eastAsia"/>
          <w:sz w:val="24"/>
          <w:vertAlign w:val="superscript"/>
        </w:rPr>
        <w:t>-</w:t>
      </w:r>
      <w:r w:rsidR="00766963">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766963">
        <w:rPr>
          <w:rFonts w:ascii="Times New Roman" w:hAnsi="Times New Roman" w:cs="Times New Roman" w:hint="eastAsia"/>
          <w:sz w:val="24"/>
        </w:rPr>
        <w:t xml:space="preserve"> was high, </w:t>
      </w:r>
      <w:r w:rsidR="009C6933">
        <w:rPr>
          <w:rFonts w:ascii="Times New Roman" w:hAnsi="Times New Roman" w:cs="Times New Roman" w:hint="eastAsia"/>
          <w:sz w:val="24"/>
        </w:rPr>
        <w:t xml:space="preserve">the concentration of </w:t>
      </w:r>
      <w:r w:rsidR="00140301">
        <w:rPr>
          <w:rFonts w:ascii="Times New Roman" w:hAnsi="Times New Roman" w:cs="Times New Roman" w:hint="eastAsia"/>
          <w:sz w:val="24"/>
        </w:rPr>
        <w:t>Mg</w:t>
      </w:r>
      <w:r w:rsidR="009C6933">
        <w:rPr>
          <w:rFonts w:ascii="Times New Roman" w:hAnsi="Times New Roman" w:cs="Times New Roman" w:hint="eastAsia"/>
          <w:sz w:val="24"/>
          <w:vertAlign w:val="superscript"/>
        </w:rPr>
        <w:t>2+</w:t>
      </w:r>
      <w:r w:rsidR="00140301">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140301">
        <w:rPr>
          <w:rFonts w:ascii="Times New Roman" w:hAnsi="Times New Roman" w:cs="Times New Roman" w:hint="eastAsia"/>
          <w:sz w:val="24"/>
        </w:rPr>
        <w:t xml:space="preserve"> </w:t>
      </w:r>
      <w:r w:rsidR="00766963">
        <w:rPr>
          <w:rFonts w:ascii="Times New Roman" w:hAnsi="Times New Roman" w:cs="Times New Roman" w:hint="eastAsia"/>
          <w:sz w:val="24"/>
        </w:rPr>
        <w:t>kept in</w:t>
      </w:r>
      <w:r w:rsidR="00140301">
        <w:rPr>
          <w:rFonts w:ascii="Times New Roman" w:hAnsi="Times New Roman" w:cs="Times New Roman" w:hint="eastAsia"/>
          <w:sz w:val="24"/>
        </w:rPr>
        <w:t xml:space="preserve"> </w:t>
      </w:r>
      <w:r w:rsidR="00043D7E">
        <w:rPr>
          <w:rFonts w:ascii="Times New Roman" w:hAnsi="Times New Roman" w:cs="Times New Roman"/>
          <w:sz w:val="24"/>
        </w:rPr>
        <w:t>relatively</w:t>
      </w:r>
      <w:r w:rsidR="00140301">
        <w:rPr>
          <w:rFonts w:ascii="Times New Roman" w:hAnsi="Times New Roman" w:cs="Times New Roman" w:hint="eastAsia"/>
          <w:sz w:val="24"/>
        </w:rPr>
        <w:t xml:space="preserve"> low</w:t>
      </w:r>
      <w:r w:rsidR="00766963">
        <w:rPr>
          <w:rFonts w:ascii="Times New Roman" w:hAnsi="Times New Roman" w:cs="Times New Roman" w:hint="eastAsia"/>
          <w:sz w:val="24"/>
        </w:rPr>
        <w:t xml:space="preserve"> range</w:t>
      </w:r>
      <w:r w:rsidR="0094208B">
        <w:rPr>
          <w:rFonts w:ascii="Times New Roman" w:hAnsi="Times New Roman" w:cs="Times New Roman" w:hint="eastAsia"/>
          <w:sz w:val="24"/>
        </w:rPr>
        <w:t xml:space="preserve"> due to</w:t>
      </w:r>
      <w:r w:rsidR="00801BB5">
        <w:rPr>
          <w:rFonts w:ascii="Times New Roman" w:hAnsi="Times New Roman" w:cs="Times New Roman" w:hint="eastAsia"/>
          <w:sz w:val="24"/>
        </w:rPr>
        <w:t xml:space="preserve"> </w:t>
      </w:r>
      <w:r w:rsidR="00801BB5" w:rsidRPr="00BB23EB">
        <w:rPr>
          <w:rFonts w:ascii="Times New Roman" w:hAnsi="Times New Roman" w:cs="Times New Roman" w:hint="eastAsia"/>
          <w:b/>
          <w:bCs/>
          <w:sz w:val="24"/>
        </w:rPr>
        <w:t>Eq.</w:t>
      </w:r>
      <w:r w:rsidR="00BB23EB">
        <w:rPr>
          <w:rFonts w:ascii="Times New Roman" w:hAnsi="Times New Roman" w:cs="Times New Roman" w:hint="eastAsia"/>
          <w:b/>
          <w:bCs/>
          <w:sz w:val="24"/>
        </w:rPr>
        <w:t xml:space="preserve"> </w:t>
      </w:r>
      <w:r w:rsidR="00801BB5" w:rsidRPr="00BB23EB">
        <w:rPr>
          <w:rFonts w:ascii="Times New Roman" w:hAnsi="Times New Roman" w:cs="Times New Roman" w:hint="eastAsia"/>
          <w:b/>
          <w:bCs/>
          <w:sz w:val="24"/>
        </w:rPr>
        <w:t>4</w:t>
      </w:r>
      <w:r w:rsidR="00766963">
        <w:rPr>
          <w:rFonts w:ascii="Times New Roman" w:hAnsi="Times New Roman" w:cs="Times New Roman" w:hint="eastAsia"/>
          <w:sz w:val="24"/>
        </w:rPr>
        <w:t>.</w:t>
      </w:r>
      <w:r>
        <w:rPr>
          <w:rFonts w:ascii="Times New Roman" w:hAnsi="Times New Roman" w:cs="Times New Roman" w:hint="eastAsia"/>
          <w:sz w:val="24"/>
        </w:rPr>
        <w:t xml:space="preserve"> </w:t>
      </w:r>
      <w:r w:rsidR="009C6933">
        <w:rPr>
          <w:rFonts w:ascii="Times New Roman" w:hAnsi="Times New Roman" w:cs="Times New Roman" w:hint="eastAsia"/>
          <w:sz w:val="24"/>
        </w:rPr>
        <w:t>However, t</w:t>
      </w:r>
      <w:r w:rsidR="00043D7E">
        <w:rPr>
          <w:rFonts w:ascii="Times New Roman" w:hAnsi="Times New Roman" w:cs="Times New Roman" w:hint="eastAsia"/>
          <w:sz w:val="24"/>
        </w:rPr>
        <w:t xml:space="preserve">he concentration </w:t>
      </w:r>
      <w:r w:rsidR="009C6933">
        <w:rPr>
          <w:rFonts w:ascii="Times New Roman" w:hAnsi="Times New Roman" w:cs="Times New Roman" w:hint="eastAsia"/>
          <w:sz w:val="24"/>
        </w:rPr>
        <w:t>of Ca</w:t>
      </w:r>
      <w:r w:rsidR="009C6933">
        <w:rPr>
          <w:rFonts w:ascii="Times New Roman" w:hAnsi="Times New Roman" w:cs="Times New Roman" w:hint="eastAsia"/>
          <w:sz w:val="24"/>
          <w:vertAlign w:val="superscript"/>
        </w:rPr>
        <w:t>2+</w:t>
      </w:r>
      <w:r w:rsidR="009C6933">
        <w:rPr>
          <w:rFonts w:ascii="Times New Roman" w:hAnsi="Times New Roman" w:cs="Times New Roman" w:hint="eastAsia"/>
          <w:sz w:val="24"/>
        </w:rPr>
        <w:t xml:space="preserve"> initially incre</w:t>
      </w:r>
      <w:r w:rsidR="00AA7ACA">
        <w:rPr>
          <w:rFonts w:ascii="Times New Roman" w:hAnsi="Times New Roman" w:cs="Times New Roman" w:hint="eastAsia"/>
          <w:sz w:val="24"/>
        </w:rPr>
        <w:t xml:space="preserve">ased to </w:t>
      </w:r>
      <w:r w:rsidR="006B7541">
        <w:rPr>
          <w:rFonts w:ascii="Times New Roman" w:hAnsi="Times New Roman" w:cs="Times New Roman" w:hint="eastAsia"/>
          <w:sz w:val="24"/>
        </w:rPr>
        <w:t xml:space="preserve">49.95 </w:t>
      </w:r>
      <w:r w:rsidR="00AA7ACA">
        <w:rPr>
          <w:rFonts w:ascii="Times New Roman" w:hAnsi="Times New Roman" w:cs="Times New Roman" w:hint="eastAsia"/>
          <w:sz w:val="24"/>
        </w:rPr>
        <w:t xml:space="preserve">ppm </w:t>
      </w:r>
      <w:r w:rsidR="00214236">
        <w:rPr>
          <w:rFonts w:ascii="Times New Roman" w:hAnsi="Times New Roman" w:cs="Times New Roman"/>
          <w:sz w:val="24"/>
        </w:rPr>
        <w:t>in</w:t>
      </w:r>
      <w:r w:rsidR="006B7541">
        <w:rPr>
          <w:rFonts w:ascii="Times New Roman" w:hAnsi="Times New Roman" w:cs="Times New Roman" w:hint="eastAsia"/>
          <w:sz w:val="24"/>
        </w:rPr>
        <w:t xml:space="preserve"> </w:t>
      </w:r>
      <w:r w:rsidR="006B7541" w:rsidRPr="00214236">
        <w:rPr>
          <w:rFonts w:ascii="Times New Roman" w:hAnsi="Times New Roman" w:cs="Times New Roman"/>
          <w:sz w:val="24"/>
        </w:rPr>
        <w:t>4 hours</w:t>
      </w:r>
      <w:r w:rsidR="006B7541">
        <w:rPr>
          <w:rFonts w:ascii="Times New Roman" w:hAnsi="Times New Roman" w:cs="Times New Roman" w:hint="eastAsia"/>
          <w:sz w:val="24"/>
        </w:rPr>
        <w:t xml:space="preserve"> </w:t>
      </w:r>
      <w:r w:rsidR="00AA7ACA">
        <w:rPr>
          <w:rFonts w:ascii="Times New Roman" w:hAnsi="Times New Roman" w:cs="Times New Roman" w:hint="eastAsia"/>
          <w:sz w:val="24"/>
        </w:rPr>
        <w:t xml:space="preserve">and then decreased to </w:t>
      </w:r>
      <w:r w:rsidR="006B7541">
        <w:rPr>
          <w:rFonts w:ascii="Times New Roman" w:hAnsi="Times New Roman" w:cs="Times New Roman" w:hint="eastAsia"/>
          <w:sz w:val="24"/>
        </w:rPr>
        <w:t>15.53 ppm at the end</w:t>
      </w:r>
      <w:r w:rsidR="001E1B9D">
        <w:rPr>
          <w:rFonts w:ascii="Times New Roman" w:hAnsi="Times New Roman" w:cs="Times New Roman" w:hint="eastAsia"/>
          <w:sz w:val="24"/>
        </w:rPr>
        <w:t>, suggesting more severe scaling</w:t>
      </w:r>
      <w:r w:rsidR="005735B4">
        <w:rPr>
          <w:rFonts w:ascii="Times New Roman" w:hAnsi="Times New Roman" w:cs="Times New Roman" w:hint="eastAsia"/>
          <w:sz w:val="24"/>
        </w:rPr>
        <w:t xml:space="preserve"> of Ca(OH)</w:t>
      </w:r>
      <w:r w:rsidR="005735B4" w:rsidRPr="005735B4">
        <w:rPr>
          <w:rFonts w:ascii="Times New Roman" w:hAnsi="Times New Roman" w:cs="Times New Roman" w:hint="eastAsia"/>
          <w:sz w:val="24"/>
          <w:vertAlign w:val="subscript"/>
        </w:rPr>
        <w:t>2</w:t>
      </w:r>
      <w:r w:rsidR="005735B4">
        <w:rPr>
          <w:rFonts w:ascii="Times New Roman" w:hAnsi="Times New Roman" w:cs="Times New Roman" w:hint="eastAsia"/>
          <w:sz w:val="24"/>
        </w:rPr>
        <w:t xml:space="preserve"> through </w:t>
      </w:r>
      <w:r w:rsidR="005735B4" w:rsidRPr="00BB23EB">
        <w:rPr>
          <w:rFonts w:ascii="Times New Roman" w:hAnsi="Times New Roman" w:cs="Times New Roman" w:hint="eastAsia"/>
          <w:b/>
          <w:bCs/>
          <w:sz w:val="24"/>
        </w:rPr>
        <w:t>Eq. 5</w:t>
      </w:r>
      <w:r w:rsidR="006B7541">
        <w:rPr>
          <w:rFonts w:ascii="Times New Roman" w:hAnsi="Times New Roman" w:cs="Times New Roman" w:hint="eastAsia"/>
          <w:sz w:val="24"/>
        </w:rPr>
        <w:t>.</w:t>
      </w:r>
      <w:r w:rsidR="009C6933">
        <w:rPr>
          <w:rFonts w:ascii="Times New Roman" w:hAnsi="Times New Roman" w:cs="Times New Roman" w:hint="eastAsia"/>
          <w:sz w:val="24"/>
        </w:rPr>
        <w:t xml:space="preserve"> </w:t>
      </w:r>
      <w:r w:rsidR="00AD1266">
        <w:rPr>
          <w:rFonts w:ascii="Times New Roman" w:hAnsi="Times New Roman" w:cs="Times New Roman" w:hint="eastAsia"/>
          <w:sz w:val="24"/>
        </w:rPr>
        <w:t xml:space="preserve">Similarly, </w:t>
      </w:r>
      <w:r w:rsidR="00727756" w:rsidRPr="00BB23EB">
        <w:rPr>
          <w:rFonts w:ascii="Times New Roman" w:hAnsi="Times New Roman" w:cs="Times New Roman" w:hint="eastAsia"/>
          <w:b/>
          <w:bCs/>
          <w:sz w:val="24"/>
        </w:rPr>
        <w:t>Eq. 4-6</w:t>
      </w:r>
      <w:r w:rsidR="00727756">
        <w:rPr>
          <w:rFonts w:ascii="Times New Roman" w:hAnsi="Times New Roman" w:cs="Times New Roman" w:hint="eastAsia"/>
          <w:sz w:val="24"/>
        </w:rPr>
        <w:t xml:space="preserve"> occurred in the SC because </w:t>
      </w:r>
      <w:r w:rsidR="00BB23EB">
        <w:rPr>
          <w:rFonts w:ascii="Times New Roman" w:hAnsi="Times New Roman" w:cs="Times New Roman" w:hint="eastAsia"/>
          <w:sz w:val="24"/>
        </w:rPr>
        <w:t>of th</w:t>
      </w:r>
      <w:r w:rsidR="00727756">
        <w:rPr>
          <w:rFonts w:ascii="Times New Roman" w:hAnsi="Times New Roman" w:cs="Times New Roman" w:hint="eastAsia"/>
          <w:sz w:val="24"/>
        </w:rPr>
        <w:t>e high</w:t>
      </w:r>
      <w:r w:rsidR="00BB23EB">
        <w:rPr>
          <w:rFonts w:ascii="Times New Roman" w:hAnsi="Times New Roman" w:cs="Times New Roman" w:hint="eastAsia"/>
          <w:sz w:val="24"/>
        </w:rPr>
        <w:t xml:space="preserve"> concentration of scaling </w:t>
      </w:r>
      <w:r w:rsidR="00BB23EB">
        <w:rPr>
          <w:rFonts w:ascii="Times New Roman" w:hAnsi="Times New Roman" w:cs="Times New Roman"/>
          <w:sz w:val="24"/>
        </w:rPr>
        <w:t>precursors</w:t>
      </w:r>
      <w:r w:rsidR="00BB23EB">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BB23EB" w:rsidRPr="00BB23EB">
        <w:rPr>
          <w:rFonts w:ascii="Times New Roman" w:hAnsi="Times New Roman" w:cs="Times New Roman" w:hint="eastAsia"/>
          <w:b/>
          <w:bCs/>
          <w:sz w:val="24"/>
        </w:rPr>
        <w:t>4 c</w:t>
      </w:r>
      <w:r w:rsidR="00BB23EB">
        <w:rPr>
          <w:rFonts w:ascii="Times New Roman" w:hAnsi="Times New Roman" w:cs="Times New Roman" w:hint="eastAsia"/>
          <w:sz w:val="24"/>
        </w:rPr>
        <w:t>) and gradually increased pH (</w:t>
      </w:r>
      <w:r w:rsidR="00214236">
        <w:rPr>
          <w:rFonts w:ascii="Times New Roman" w:hAnsi="Times New Roman" w:cs="Times New Roman" w:hint="eastAsia"/>
          <w:b/>
          <w:bCs/>
          <w:sz w:val="24"/>
        </w:rPr>
        <w:t xml:space="preserve">Figure </w:t>
      </w:r>
      <w:r w:rsidR="00BB23EB" w:rsidRPr="00BB23EB">
        <w:rPr>
          <w:rFonts w:ascii="Times New Roman" w:hAnsi="Times New Roman" w:cs="Times New Roman" w:hint="eastAsia"/>
          <w:b/>
          <w:bCs/>
          <w:sz w:val="24"/>
        </w:rPr>
        <w:t>3 c</w:t>
      </w:r>
      <w:r w:rsidR="00BB23EB">
        <w:rPr>
          <w:rFonts w:ascii="Times New Roman" w:hAnsi="Times New Roman" w:cs="Times New Roman" w:hint="eastAsia"/>
          <w:sz w:val="24"/>
        </w:rPr>
        <w:t>). T</w:t>
      </w:r>
      <w:r w:rsidR="009E2125">
        <w:rPr>
          <w:rFonts w:ascii="Times New Roman" w:hAnsi="Times New Roman" w:cs="Times New Roman" w:hint="eastAsia"/>
          <w:sz w:val="24"/>
        </w:rPr>
        <w:t xml:space="preserve">he pH of SWB reached 9 at </w:t>
      </w:r>
      <w:r w:rsidR="009E2125" w:rsidRPr="00214236">
        <w:rPr>
          <w:rFonts w:ascii="Times New Roman" w:hAnsi="Times New Roman" w:cs="Times New Roman" w:hint="eastAsia"/>
          <w:sz w:val="24"/>
        </w:rPr>
        <w:t xml:space="preserve">4 </w:t>
      </w:r>
      <w:r w:rsidR="009E2125" w:rsidRPr="00214236">
        <w:rPr>
          <w:rFonts w:ascii="Times New Roman" w:hAnsi="Times New Roman" w:cs="Times New Roman"/>
          <w:sz w:val="24"/>
        </w:rPr>
        <w:t>hours</w:t>
      </w:r>
      <w:r w:rsidR="009E2125">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9E2125" w:rsidRPr="00214236">
        <w:rPr>
          <w:rFonts w:ascii="Times New Roman" w:hAnsi="Times New Roman" w:cs="Times New Roman" w:hint="eastAsia"/>
          <w:b/>
          <w:bCs/>
          <w:sz w:val="24"/>
        </w:rPr>
        <w:t>3</w:t>
      </w:r>
      <w:r w:rsidR="00214236" w:rsidRPr="00214236">
        <w:rPr>
          <w:rFonts w:ascii="Times New Roman" w:hAnsi="Times New Roman" w:cs="Times New Roman" w:hint="eastAsia"/>
          <w:b/>
          <w:bCs/>
          <w:sz w:val="24"/>
        </w:rPr>
        <w:t xml:space="preserve"> </w:t>
      </w:r>
      <w:r w:rsidR="009E2125" w:rsidRPr="00214236">
        <w:rPr>
          <w:rFonts w:ascii="Times New Roman" w:hAnsi="Times New Roman" w:cs="Times New Roman" w:hint="eastAsia"/>
          <w:b/>
          <w:bCs/>
          <w:sz w:val="24"/>
        </w:rPr>
        <w:t>c</w:t>
      </w:r>
      <w:r w:rsidR="009E2125">
        <w:rPr>
          <w:rFonts w:ascii="Times New Roman" w:hAnsi="Times New Roman" w:cs="Times New Roman" w:hint="eastAsia"/>
          <w:sz w:val="24"/>
        </w:rPr>
        <w:t xml:space="preserve">), and the </w:t>
      </w:r>
      <w:r w:rsidR="009E2125">
        <w:rPr>
          <w:rFonts w:ascii="Times New Roman" w:hAnsi="Times New Roman" w:cs="Times New Roman"/>
          <w:sz w:val="24"/>
        </w:rPr>
        <w:t>concentration</w:t>
      </w:r>
      <w:r w:rsidR="009E2125">
        <w:rPr>
          <w:rFonts w:ascii="Times New Roman" w:hAnsi="Times New Roman" w:cs="Times New Roman" w:hint="eastAsia"/>
          <w:sz w:val="24"/>
        </w:rPr>
        <w:t xml:space="preserve"> of Mg exhibited a steeper decrease at the same time (</w:t>
      </w:r>
      <w:r w:rsidR="00214236">
        <w:rPr>
          <w:rFonts w:ascii="Times New Roman" w:hAnsi="Times New Roman" w:cs="Times New Roman" w:hint="eastAsia"/>
          <w:b/>
          <w:bCs/>
          <w:sz w:val="24"/>
        </w:rPr>
        <w:t xml:space="preserve">Figure </w:t>
      </w:r>
      <w:r w:rsidR="009E2125" w:rsidRPr="00214236">
        <w:rPr>
          <w:rFonts w:ascii="Times New Roman" w:hAnsi="Times New Roman" w:cs="Times New Roman" w:hint="eastAsia"/>
          <w:b/>
          <w:bCs/>
          <w:sz w:val="24"/>
        </w:rPr>
        <w:t>4</w:t>
      </w:r>
      <w:r w:rsidR="0001561E" w:rsidRPr="00214236">
        <w:rPr>
          <w:rFonts w:ascii="Times New Roman" w:hAnsi="Times New Roman" w:cs="Times New Roman" w:hint="eastAsia"/>
          <w:b/>
          <w:bCs/>
          <w:sz w:val="24"/>
        </w:rPr>
        <w:t>c</w:t>
      </w:r>
      <w:r w:rsidR="009E2125">
        <w:rPr>
          <w:rFonts w:ascii="Times New Roman" w:hAnsi="Times New Roman" w:cs="Times New Roman" w:hint="eastAsia"/>
          <w:sz w:val="24"/>
        </w:rPr>
        <w:t>).</w:t>
      </w:r>
      <w:r>
        <w:rPr>
          <w:rFonts w:ascii="Times New Roman" w:hAnsi="Times New Roman" w:cs="Times New Roman" w:hint="eastAsia"/>
          <w:sz w:val="24"/>
        </w:rPr>
        <w:t xml:space="preserve"> </w:t>
      </w:r>
      <w:r w:rsidR="00BF19AD" w:rsidRPr="00261E99">
        <w:rPr>
          <w:rFonts w:ascii="Times New Roman" w:hAnsi="Times New Roman" w:cs="Times New Roman"/>
          <w:sz w:val="24"/>
        </w:rPr>
        <w:t>S</w:t>
      </w:r>
      <w:r w:rsidR="00BF19AD" w:rsidRPr="00261E99">
        <w:rPr>
          <w:rFonts w:ascii="Times New Roman" w:hAnsi="Times New Roman" w:cs="Times New Roman" w:hint="eastAsia"/>
          <w:sz w:val="24"/>
        </w:rPr>
        <w:t xml:space="preserve">caling in </w:t>
      </w:r>
      <w:r w:rsidR="00BF19AD" w:rsidRPr="00261E99">
        <w:rPr>
          <w:rFonts w:ascii="Times New Roman" w:hAnsi="Times New Roman" w:cs="Times New Roman"/>
          <w:sz w:val="24"/>
        </w:rPr>
        <w:t>different</w:t>
      </w:r>
      <w:r w:rsidR="00BF19AD" w:rsidRPr="00261E99">
        <w:rPr>
          <w:rFonts w:ascii="Times New Roman" w:hAnsi="Times New Roman" w:cs="Times New Roman" w:hint="eastAsia"/>
          <w:sz w:val="24"/>
        </w:rPr>
        <w:t xml:space="preserve"> parts of the stack will be discussed in detail in the </w:t>
      </w:r>
      <w:r w:rsidR="00BF19AD" w:rsidRPr="00261E99">
        <w:rPr>
          <w:rFonts w:ascii="Times New Roman" w:hAnsi="Times New Roman" w:cs="Times New Roman"/>
          <w:sz w:val="24"/>
        </w:rPr>
        <w:t>follow</w:t>
      </w:r>
      <w:r w:rsidR="00BF19AD" w:rsidRPr="00261E99">
        <w:rPr>
          <w:rFonts w:ascii="Times New Roman" w:hAnsi="Times New Roman" w:cs="Times New Roman" w:hint="eastAsia"/>
          <w:sz w:val="24"/>
        </w:rPr>
        <w:t>ing sections.</w:t>
      </w:r>
    </w:p>
    <w:p w14:paraId="591E1FC0" w14:textId="77777777" w:rsidR="000F2502" w:rsidRDefault="000F2502" w:rsidP="000F2502">
      <w:pPr>
        <w:pStyle w:val="a3"/>
        <w:numPr>
          <w:ilvl w:val="2"/>
          <w:numId w:val="1"/>
        </w:numPr>
        <w:spacing w:line="480" w:lineRule="auto"/>
        <w:ind w:firstLineChars="0"/>
        <w:outlineLvl w:val="2"/>
        <w:rPr>
          <w:rFonts w:ascii="Times New Roman" w:hAnsi="Times New Roman" w:cs="Times New Roman"/>
          <w:b/>
          <w:bCs/>
          <w:sz w:val="24"/>
        </w:rPr>
      </w:pPr>
      <w:r w:rsidRPr="00D67B8E">
        <w:rPr>
          <w:rFonts w:ascii="Times New Roman" w:hAnsi="Times New Roman" w:cs="Times New Roman" w:hint="eastAsia"/>
          <w:b/>
          <w:bCs/>
          <w:sz w:val="24"/>
        </w:rPr>
        <w:t xml:space="preserve">Scaling formation in the </w:t>
      </w:r>
      <w:r>
        <w:rPr>
          <w:rFonts w:ascii="Times New Roman" w:hAnsi="Times New Roman" w:cs="Times New Roman" w:hint="eastAsia"/>
          <w:b/>
          <w:bCs/>
          <w:sz w:val="24"/>
        </w:rPr>
        <w:t>solution</w:t>
      </w:r>
    </w:p>
    <w:p w14:paraId="6EF47387" w14:textId="7CB21A67" w:rsidR="009B6729" w:rsidRPr="001D10F6" w:rsidRDefault="001D58AB" w:rsidP="007A6855">
      <w:pPr>
        <w:spacing w:line="480" w:lineRule="auto"/>
        <w:ind w:firstLine="360"/>
        <w:rPr>
          <w:rFonts w:ascii="Times New Roman" w:hAnsi="Times New Roman" w:cs="Times New Roman"/>
          <w:sz w:val="24"/>
        </w:rPr>
      </w:pPr>
      <w:r w:rsidRPr="001D10F6">
        <w:rPr>
          <w:rFonts w:ascii="Times New Roman" w:hAnsi="Times New Roman" w:cs="Times New Roman"/>
          <w:sz w:val="24"/>
        </w:rPr>
        <w:t>Scaling in the bulk solution can occur due to two main mechanisms. The first involve</w:t>
      </w:r>
      <w:r w:rsidRPr="001D10F6">
        <w:rPr>
          <w:rFonts w:ascii="Times New Roman" w:hAnsi="Times New Roman" w:cs="Times New Roman" w:hint="eastAsia"/>
          <w:sz w:val="24"/>
        </w:rPr>
        <w:t>d</w:t>
      </w:r>
      <w:r w:rsidRPr="001D10F6">
        <w:rPr>
          <w:rFonts w:ascii="Times New Roman" w:hAnsi="Times New Roman" w:cs="Times New Roman"/>
          <w:sz w:val="24"/>
        </w:rPr>
        <w:t xml:space="preserve"> scaling that initially form</w:t>
      </w:r>
      <w:r w:rsidRPr="001D10F6">
        <w:rPr>
          <w:rFonts w:ascii="Times New Roman" w:hAnsi="Times New Roman" w:cs="Times New Roman" w:hint="eastAsia"/>
          <w:sz w:val="24"/>
        </w:rPr>
        <w:t>ed</w:t>
      </w:r>
      <w:r w:rsidRPr="001D10F6">
        <w:rPr>
          <w:rFonts w:ascii="Times New Roman" w:hAnsi="Times New Roman" w:cs="Times New Roman"/>
          <w:sz w:val="24"/>
        </w:rPr>
        <w:t xml:space="preserve"> on the surface of </w:t>
      </w:r>
      <w:r w:rsidRPr="001D10F6">
        <w:rPr>
          <w:rFonts w:ascii="Times New Roman" w:hAnsi="Times New Roman" w:cs="Times New Roman" w:hint="eastAsia"/>
          <w:sz w:val="24"/>
        </w:rPr>
        <w:t xml:space="preserve">IEMs </w:t>
      </w:r>
      <w:r w:rsidRPr="001D10F6">
        <w:rPr>
          <w:rFonts w:ascii="Times New Roman" w:hAnsi="Times New Roman" w:cs="Times New Roman"/>
          <w:sz w:val="24"/>
        </w:rPr>
        <w:t>and then detache</w:t>
      </w:r>
      <w:r w:rsidRPr="001D10F6">
        <w:rPr>
          <w:rFonts w:ascii="Times New Roman" w:hAnsi="Times New Roman" w:cs="Times New Roman" w:hint="eastAsia"/>
          <w:sz w:val="24"/>
        </w:rPr>
        <w:t>d</w:t>
      </w:r>
      <w:r w:rsidRPr="001D10F6">
        <w:rPr>
          <w:rFonts w:ascii="Times New Roman" w:hAnsi="Times New Roman" w:cs="Times New Roman"/>
          <w:sz w:val="24"/>
        </w:rPr>
        <w:t xml:space="preserve"> into the bulk solution</w:t>
      </w:r>
      <w:r w:rsidR="008A1E90" w:rsidRPr="001D10F6">
        <w:rPr>
          <w:rFonts w:ascii="Times New Roman" w:hAnsi="Times New Roman" w:cs="Times New Roman" w:hint="eastAsia"/>
          <w:sz w:val="24"/>
        </w:rPr>
        <w:t xml:space="preserve"> </w:t>
      </w:r>
      <w:r w:rsidR="008A1E90"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 </w:instrText>
      </w:r>
      <w:r w:rsidR="00A16A72"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EN.CITE.DATA </w:instrText>
      </w:r>
      <w:r w:rsidR="00A16A72" w:rsidRPr="001D10F6">
        <w:rPr>
          <w:rFonts w:ascii="Times New Roman" w:hAnsi="Times New Roman" w:cs="Times New Roman"/>
          <w:sz w:val="24"/>
        </w:rPr>
      </w:r>
      <w:r w:rsidR="00A16A72" w:rsidRPr="001D10F6">
        <w:rPr>
          <w:rFonts w:ascii="Times New Roman" w:hAnsi="Times New Roman" w:cs="Times New Roman"/>
          <w:sz w:val="24"/>
        </w:rPr>
        <w:fldChar w:fldCharType="end"/>
      </w:r>
      <w:r w:rsidR="008A1E90" w:rsidRPr="001D10F6">
        <w:rPr>
          <w:rFonts w:ascii="Times New Roman" w:hAnsi="Times New Roman" w:cs="Times New Roman"/>
          <w:sz w:val="24"/>
        </w:rPr>
      </w:r>
      <w:r w:rsidR="008A1E90" w:rsidRPr="001D10F6">
        <w:rPr>
          <w:rFonts w:ascii="Times New Roman" w:hAnsi="Times New Roman" w:cs="Times New Roman"/>
          <w:sz w:val="24"/>
        </w:rPr>
        <w:fldChar w:fldCharType="separate"/>
      </w:r>
      <w:r w:rsidR="00A16A72" w:rsidRPr="001D10F6">
        <w:rPr>
          <w:rFonts w:ascii="Times New Roman" w:hAnsi="Times New Roman" w:cs="Times New Roman"/>
          <w:noProof/>
          <w:sz w:val="24"/>
          <w:vertAlign w:val="superscript"/>
        </w:rPr>
        <w:t>35, 36</w:t>
      </w:r>
      <w:r w:rsidR="008A1E90" w:rsidRPr="001D10F6">
        <w:rPr>
          <w:rFonts w:ascii="Times New Roman" w:hAnsi="Times New Roman" w:cs="Times New Roman"/>
          <w:sz w:val="24"/>
        </w:rPr>
        <w:fldChar w:fldCharType="end"/>
      </w:r>
      <w:r w:rsidRPr="001D10F6">
        <w:rPr>
          <w:rFonts w:ascii="Times New Roman" w:hAnsi="Times New Roman" w:cs="Times New Roman"/>
          <w:sz w:val="24"/>
        </w:rPr>
        <w:t xml:space="preserve">. </w:t>
      </w:r>
      <w:r w:rsidR="004217C5" w:rsidRPr="001D10F6">
        <w:rPr>
          <w:rFonts w:ascii="Times New Roman" w:hAnsi="Times New Roman" w:cs="Times New Roman" w:hint="eastAsia"/>
          <w:sz w:val="24"/>
        </w:rPr>
        <w:t>The fluctuation of voltage</w:t>
      </w:r>
      <w:r w:rsidR="00FA76AF" w:rsidRPr="001D10F6">
        <w:rPr>
          <w:rFonts w:ascii="Times New Roman" w:hAnsi="Times New Roman" w:cs="Times New Roman" w:hint="eastAsia"/>
          <w:sz w:val="24"/>
        </w:rPr>
        <w:t xml:space="preserve"> (</w:t>
      </w:r>
      <w:r w:rsidR="00214236">
        <w:rPr>
          <w:rFonts w:ascii="Times New Roman" w:hAnsi="Times New Roman" w:cs="Times New Roman" w:hint="eastAsia"/>
          <w:b/>
          <w:bCs/>
          <w:sz w:val="24"/>
        </w:rPr>
        <w:t>Figure</w:t>
      </w:r>
      <w:r w:rsidR="000B2560">
        <w:rPr>
          <w:rFonts w:ascii="Times New Roman" w:hAnsi="Times New Roman" w:cs="Times New Roman" w:hint="eastAsia"/>
          <w:b/>
          <w:bCs/>
          <w:sz w:val="24"/>
        </w:rPr>
        <w:t xml:space="preserve"> </w:t>
      </w:r>
      <w:r w:rsidR="00B54C22">
        <w:rPr>
          <w:rFonts w:ascii="Times New Roman" w:hAnsi="Times New Roman" w:cs="Times New Roman" w:hint="eastAsia"/>
          <w:b/>
          <w:bCs/>
          <w:sz w:val="24"/>
        </w:rPr>
        <w:t>S</w:t>
      </w:r>
      <w:r w:rsidR="008E15FD">
        <w:rPr>
          <w:rFonts w:ascii="Times New Roman" w:hAnsi="Times New Roman" w:cs="Times New Roman" w:hint="eastAsia"/>
          <w:b/>
          <w:bCs/>
          <w:sz w:val="24"/>
        </w:rPr>
        <w:t>7</w:t>
      </w:r>
      <w:r w:rsidR="00FA76AF" w:rsidRPr="001D10F6">
        <w:rPr>
          <w:rFonts w:ascii="Times New Roman" w:hAnsi="Times New Roman" w:cs="Times New Roman" w:hint="eastAsia"/>
          <w:sz w:val="24"/>
        </w:rPr>
        <w:t>)</w:t>
      </w:r>
      <w:r w:rsidR="004217C5" w:rsidRPr="001D10F6">
        <w:rPr>
          <w:rFonts w:ascii="Times New Roman" w:hAnsi="Times New Roman" w:cs="Times New Roman" w:hint="eastAsia"/>
          <w:sz w:val="24"/>
        </w:rPr>
        <w:t xml:space="preserve"> ill</w:t>
      </w:r>
      <w:r w:rsidR="00167CC9" w:rsidRPr="001D10F6">
        <w:rPr>
          <w:rFonts w:ascii="Times New Roman" w:hAnsi="Times New Roman" w:cs="Times New Roman" w:hint="eastAsia"/>
          <w:sz w:val="24"/>
        </w:rPr>
        <w:t xml:space="preserve">ustrated the </w:t>
      </w:r>
      <w:r w:rsidR="00D70410" w:rsidRPr="001D10F6">
        <w:rPr>
          <w:rFonts w:ascii="Times New Roman" w:hAnsi="Times New Roman" w:cs="Times New Roman" w:hint="eastAsia"/>
          <w:sz w:val="24"/>
        </w:rPr>
        <w:t xml:space="preserve">detachment and </w:t>
      </w:r>
      <w:r w:rsidR="00FA76AF" w:rsidRPr="001D10F6">
        <w:rPr>
          <w:rFonts w:ascii="Times New Roman" w:hAnsi="Times New Roman" w:cs="Times New Roman" w:hint="eastAsia"/>
          <w:sz w:val="24"/>
        </w:rPr>
        <w:t>regrowth</w:t>
      </w:r>
      <w:r w:rsidR="00D70410" w:rsidRPr="001D10F6">
        <w:rPr>
          <w:rFonts w:ascii="Times New Roman" w:hAnsi="Times New Roman" w:cs="Times New Roman" w:hint="eastAsia"/>
          <w:sz w:val="24"/>
        </w:rPr>
        <w:t xml:space="preserve"> of scaling</w:t>
      </w:r>
      <w:r w:rsidR="00FA76AF" w:rsidRPr="001D10F6">
        <w:rPr>
          <w:rFonts w:ascii="Times New Roman" w:hAnsi="Times New Roman" w:cs="Times New Roman" w:hint="eastAsia"/>
          <w:sz w:val="24"/>
        </w:rPr>
        <w:t>.</w:t>
      </w:r>
      <w:r w:rsidR="005F68F3" w:rsidRPr="001D10F6">
        <w:rPr>
          <w:rFonts w:ascii="Times New Roman" w:hAnsi="Times New Roman" w:cs="Times New Roman" w:hint="eastAsia"/>
          <w:sz w:val="24"/>
        </w:rPr>
        <w:t xml:space="preserve"> The surface of IEMs was </w:t>
      </w:r>
      <w:r w:rsidR="0015667A" w:rsidRPr="001D10F6">
        <w:rPr>
          <w:rFonts w:ascii="Times New Roman" w:hAnsi="Times New Roman" w:cs="Times New Roman"/>
          <w:sz w:val="24"/>
        </w:rPr>
        <w:t>smooth,</w:t>
      </w:r>
      <w:r w:rsidR="005F68F3" w:rsidRPr="001D10F6">
        <w:rPr>
          <w:rFonts w:ascii="Times New Roman" w:hAnsi="Times New Roman" w:cs="Times New Roman" w:hint="eastAsia"/>
          <w:sz w:val="24"/>
        </w:rPr>
        <w:t xml:space="preserve"> and scaling gr</w:t>
      </w:r>
      <w:r w:rsidR="0015667A">
        <w:rPr>
          <w:rFonts w:ascii="Times New Roman" w:hAnsi="Times New Roman" w:cs="Times New Roman" w:hint="eastAsia"/>
          <w:sz w:val="24"/>
        </w:rPr>
        <w:t>ew</w:t>
      </w:r>
      <w:r w:rsidR="005F68F3" w:rsidRPr="001D10F6">
        <w:rPr>
          <w:rFonts w:ascii="Times New Roman" w:hAnsi="Times New Roman" w:cs="Times New Roman" w:hint="eastAsia"/>
          <w:sz w:val="24"/>
        </w:rPr>
        <w:t xml:space="preserve"> on </w:t>
      </w:r>
      <w:r w:rsidR="0015667A">
        <w:rPr>
          <w:rFonts w:ascii="Times New Roman" w:hAnsi="Times New Roman" w:cs="Times New Roman" w:hint="eastAsia"/>
          <w:sz w:val="24"/>
        </w:rPr>
        <w:t xml:space="preserve">the </w:t>
      </w:r>
      <w:r w:rsidR="005F68F3" w:rsidRPr="001D10F6">
        <w:rPr>
          <w:rFonts w:ascii="Times New Roman" w:hAnsi="Times New Roman" w:cs="Times New Roman" w:hint="eastAsia"/>
          <w:sz w:val="24"/>
        </w:rPr>
        <w:t>membrane surface</w:t>
      </w:r>
      <w:r w:rsidR="00EA6DE9" w:rsidRPr="001D10F6">
        <w:rPr>
          <w:rFonts w:ascii="Times New Roman" w:hAnsi="Times New Roman" w:cs="Times New Roman" w:hint="eastAsia"/>
          <w:sz w:val="24"/>
        </w:rPr>
        <w:t>. S</w:t>
      </w:r>
      <w:r w:rsidR="00C538AD" w:rsidRPr="001D10F6">
        <w:rPr>
          <w:rFonts w:ascii="Times New Roman" w:hAnsi="Times New Roman" w:cs="Times New Roman" w:hint="eastAsia"/>
          <w:sz w:val="24"/>
        </w:rPr>
        <w:t>caling was easy to detach from the IEM surface</w:t>
      </w:r>
      <w:r w:rsidR="00EA6DE9" w:rsidRPr="001D10F6">
        <w:rPr>
          <w:rFonts w:ascii="Times New Roman" w:hAnsi="Times New Roman" w:cs="Times New Roman" w:hint="eastAsia"/>
          <w:sz w:val="24"/>
        </w:rPr>
        <w:t xml:space="preserve">, which resulted from the </w:t>
      </w:r>
      <w:r w:rsidR="00241947" w:rsidRPr="001D10F6">
        <w:rPr>
          <w:rFonts w:ascii="Times New Roman" w:hAnsi="Times New Roman" w:cs="Times New Roman" w:hint="eastAsia"/>
          <w:sz w:val="24"/>
        </w:rPr>
        <w:t xml:space="preserve">decrease of </w:t>
      </w:r>
      <w:r w:rsidR="00EA6DE9" w:rsidRPr="001D10F6">
        <w:rPr>
          <w:rFonts w:ascii="Times New Roman" w:hAnsi="Times New Roman" w:cs="Times New Roman" w:hint="eastAsia"/>
          <w:sz w:val="24"/>
        </w:rPr>
        <w:t>voltage</w:t>
      </w:r>
      <w:r w:rsidR="00241947" w:rsidRPr="001D10F6">
        <w:rPr>
          <w:rFonts w:ascii="Times New Roman" w:hAnsi="Times New Roman" w:cs="Times New Roman" w:hint="eastAsia"/>
          <w:sz w:val="24"/>
        </w:rPr>
        <w:t>. When a new scale layer gr</w:t>
      </w:r>
      <w:r w:rsidR="008A1E90" w:rsidRPr="001D10F6">
        <w:rPr>
          <w:rFonts w:ascii="Times New Roman" w:hAnsi="Times New Roman" w:cs="Times New Roman" w:hint="eastAsia"/>
          <w:sz w:val="24"/>
        </w:rPr>
        <w:t xml:space="preserve">ew, the </w:t>
      </w:r>
      <w:r w:rsidR="0015667A">
        <w:rPr>
          <w:rFonts w:ascii="Times New Roman" w:hAnsi="Times New Roman" w:cs="Times New Roman" w:hint="eastAsia"/>
          <w:sz w:val="24"/>
        </w:rPr>
        <w:t>voltage</w:t>
      </w:r>
      <w:r w:rsidR="008A1E90" w:rsidRPr="001D10F6">
        <w:rPr>
          <w:rFonts w:ascii="Times New Roman" w:hAnsi="Times New Roman" w:cs="Times New Roman" w:hint="eastAsia"/>
          <w:sz w:val="24"/>
        </w:rPr>
        <w:t xml:space="preserve"> increased again.</w:t>
      </w:r>
      <w:r w:rsidR="00F22E92" w:rsidRPr="001D10F6">
        <w:rPr>
          <w:rFonts w:ascii="Times New Roman" w:hAnsi="Times New Roman" w:cs="Times New Roman" w:hint="eastAsia"/>
          <w:sz w:val="24"/>
        </w:rPr>
        <w:t xml:space="preserve"> Once the scaling </w:t>
      </w:r>
      <w:r w:rsidR="0056443E" w:rsidRPr="001D10F6">
        <w:rPr>
          <w:rFonts w:ascii="Times New Roman" w:hAnsi="Times New Roman" w:cs="Times New Roman"/>
          <w:sz w:val="24"/>
        </w:rPr>
        <w:t>shredded</w:t>
      </w:r>
      <w:r w:rsidR="000243A9" w:rsidRPr="001D10F6">
        <w:rPr>
          <w:rFonts w:ascii="Times New Roman" w:hAnsi="Times New Roman" w:cs="Times New Roman" w:hint="eastAsia"/>
          <w:sz w:val="24"/>
        </w:rPr>
        <w:t xml:space="preserve"> from surface to the bulk solution,</w:t>
      </w:r>
      <w:r w:rsidR="000243A9" w:rsidRPr="001D10F6">
        <w:rPr>
          <w:rFonts w:ascii="Times New Roman" w:hAnsi="Times New Roman" w:cs="Times New Roman"/>
          <w:sz w:val="24"/>
        </w:rPr>
        <w:t xml:space="preserve"> these particles not only contribute</w:t>
      </w:r>
      <w:r w:rsidR="000243A9" w:rsidRPr="001D10F6">
        <w:rPr>
          <w:rFonts w:ascii="Times New Roman" w:hAnsi="Times New Roman" w:cs="Times New Roman" w:hint="eastAsia"/>
          <w:sz w:val="24"/>
        </w:rPr>
        <w:t>d</w:t>
      </w:r>
      <w:r w:rsidR="000243A9" w:rsidRPr="001D10F6">
        <w:rPr>
          <w:rFonts w:ascii="Times New Roman" w:hAnsi="Times New Roman" w:cs="Times New Roman"/>
          <w:sz w:val="24"/>
        </w:rPr>
        <w:t xml:space="preserve"> to visible turbidity but can also </w:t>
      </w:r>
      <w:r w:rsidR="0056443E" w:rsidRPr="001D10F6">
        <w:rPr>
          <w:rFonts w:ascii="Times New Roman" w:hAnsi="Times New Roman" w:cs="Times New Roman"/>
          <w:sz w:val="24"/>
        </w:rPr>
        <w:t>act</w:t>
      </w:r>
      <w:r w:rsidR="000243A9" w:rsidRPr="001D10F6">
        <w:rPr>
          <w:rFonts w:ascii="Times New Roman" w:hAnsi="Times New Roman" w:cs="Times New Roman"/>
          <w:sz w:val="24"/>
        </w:rPr>
        <w:t xml:space="preserve"> as nucleation </w:t>
      </w:r>
      <w:r w:rsidR="000243A9" w:rsidRPr="001D10F6">
        <w:rPr>
          <w:rFonts w:ascii="Times New Roman" w:hAnsi="Times New Roman" w:cs="Times New Roman"/>
          <w:sz w:val="24"/>
        </w:rPr>
        <w:lastRenderedPageBreak/>
        <w:t>seeds, accelerating further crystallization in the solution</w:t>
      </w:r>
      <w:r w:rsidR="0065510D">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&lt;EndNote&gt;&lt;Cite&gt;&lt;Author&gt;Wang&lt;/Author&gt;&lt;Year&gt;2022&lt;/Year&gt;&lt;RecNum&gt;318&lt;/RecNum&gt;&lt;DisplayText&gt;&lt;style face="superscript"&gt;44&lt;/style&gt;&lt;/DisplayText&gt;&lt;record&gt;&lt;rec-number&gt;318&lt;/rec-number&gt;&lt;foreign-keys&gt;&lt;key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0065510D">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44</w:t>
      </w:r>
      <w:r w:rsidR="0065510D">
        <w:rPr>
          <w:rFonts w:ascii="Times New Roman" w:hAnsi="Times New Roman" w:cs="Times New Roman"/>
          <w:sz w:val="24"/>
        </w:rPr>
        <w:fldChar w:fldCharType="end"/>
      </w:r>
      <w:r w:rsidR="0015667A">
        <w:rPr>
          <w:rFonts w:ascii="Times New Roman" w:hAnsi="Times New Roman" w:cs="Times New Roman" w:hint="eastAsia"/>
          <w:sz w:val="24"/>
        </w:rPr>
        <w:t>.</w:t>
      </w:r>
      <w:r w:rsidR="000243A9" w:rsidRPr="001D10F6">
        <w:rPr>
          <w:rFonts w:ascii="Times New Roman" w:hAnsi="Times New Roman" w:cs="Times New Roman" w:hint="eastAsia"/>
          <w:sz w:val="24"/>
        </w:rPr>
        <w:t xml:space="preserve"> </w:t>
      </w:r>
    </w:p>
    <w:p w14:paraId="5F14C6F3" w14:textId="0DF08017" w:rsidR="00630C54" w:rsidRDefault="001D58AB" w:rsidP="00D02936">
      <w:pPr>
        <w:spacing w:line="480" w:lineRule="auto"/>
        <w:ind w:firstLine="360"/>
        <w:rPr>
          <w:rFonts w:ascii="Times New Roman" w:hAnsi="Times New Roman" w:cs="Times New Roman"/>
          <w:sz w:val="24"/>
        </w:rPr>
      </w:pPr>
      <w:r w:rsidRPr="001D58AB">
        <w:rPr>
          <w:rFonts w:ascii="Times New Roman" w:hAnsi="Times New Roman" w:cs="Times New Roman"/>
          <w:sz w:val="24"/>
        </w:rPr>
        <w:t>The second mechanism involve</w:t>
      </w:r>
      <w:r w:rsidR="000243A9">
        <w:rPr>
          <w:rFonts w:ascii="Times New Roman" w:hAnsi="Times New Roman" w:cs="Times New Roman" w:hint="eastAsia"/>
          <w:sz w:val="24"/>
        </w:rPr>
        <w:t>d the</w:t>
      </w:r>
      <w:r w:rsidRPr="001D58AB">
        <w:rPr>
          <w:rFonts w:ascii="Times New Roman" w:hAnsi="Times New Roman" w:cs="Times New Roman"/>
          <w:sz w:val="24"/>
        </w:rPr>
        <w:t xml:space="preserve"> direct crystallization within the bulk solution itself. </w:t>
      </w:r>
      <w:r w:rsidR="004E29E6" w:rsidRPr="001C44BC">
        <w:rPr>
          <w:rFonts w:ascii="Times New Roman" w:hAnsi="Times New Roman" w:cs="Times New Roman" w:hint="eastAsia"/>
          <w:sz w:val="24"/>
        </w:rPr>
        <w:t xml:space="preserve">When </w:t>
      </w:r>
      <w:r w:rsidR="00573B30">
        <w:rPr>
          <w:rFonts w:ascii="Times New Roman" w:hAnsi="Times New Roman" w:cs="Times New Roman" w:hint="eastAsia"/>
          <w:sz w:val="24"/>
        </w:rPr>
        <w:t>the concentration of scaling ions (Ca</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Mg</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OH</w:t>
      </w:r>
      <w:r w:rsidR="00573B30" w:rsidRPr="00C461B6">
        <w:rPr>
          <w:rFonts w:ascii="Times New Roman" w:hAnsi="Times New Roman" w:cs="Times New Roman" w:hint="eastAsia"/>
          <w:sz w:val="24"/>
          <w:vertAlign w:val="superscript"/>
        </w:rPr>
        <w:t>-</w:t>
      </w:r>
      <w:r w:rsidR="00573B30">
        <w:rPr>
          <w:rFonts w:ascii="Times New Roman" w:hAnsi="Times New Roman" w:cs="Times New Roman" w:hint="eastAsia"/>
          <w:sz w:val="24"/>
        </w:rPr>
        <w:t xml:space="preserve"> and CO</w:t>
      </w:r>
      <w:r w:rsidR="00573B30" w:rsidRPr="00C461B6">
        <w:rPr>
          <w:rFonts w:ascii="Times New Roman" w:hAnsi="Times New Roman" w:cs="Times New Roman" w:hint="eastAsia"/>
          <w:sz w:val="24"/>
          <w:vertAlign w:val="subscript"/>
        </w:rPr>
        <w:t>3</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exceeded their solubility limits</w:t>
      </w:r>
      <w:r w:rsidR="004E29E6" w:rsidRPr="001C44BC">
        <w:rPr>
          <w:rFonts w:ascii="Times New Roman" w:hAnsi="Times New Roman" w:cs="Times New Roman" w:hint="eastAsia"/>
          <w:sz w:val="24"/>
        </w:rPr>
        <w:t xml:space="preserve">, scaling </w:t>
      </w:r>
      <w:r w:rsidR="003832B9">
        <w:rPr>
          <w:rFonts w:ascii="Times New Roman" w:hAnsi="Times New Roman" w:cs="Times New Roman" w:hint="eastAsia"/>
          <w:sz w:val="24"/>
        </w:rPr>
        <w:t>formed</w:t>
      </w:r>
      <w:r w:rsidR="004E29E6" w:rsidRPr="001C44BC">
        <w:rPr>
          <w:rFonts w:ascii="Times New Roman" w:hAnsi="Times New Roman" w:cs="Times New Roman" w:hint="eastAsia"/>
          <w:sz w:val="24"/>
        </w:rPr>
        <w:t xml:space="preserve"> in the bulk solution</w:t>
      </w:r>
      <w:r w:rsidR="00BF5446">
        <w:rPr>
          <w:rFonts w:ascii="Times New Roman" w:hAnsi="Times New Roman" w:cs="Times New Roman" w:hint="eastAsia"/>
          <w:sz w:val="24"/>
        </w:rPr>
        <w:t xml:space="preserve">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1.8</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11</w:t>
      </w:r>
      <w:r w:rsidR="00BF5446">
        <w:rPr>
          <w:rFonts w:ascii="Times New Roman" w:hAnsi="Times New Roman" w:cs="Times New Roman" w:hint="eastAsia"/>
          <w:sz w:val="24"/>
        </w:rPr>
        <w:t xml:space="preserve"> for </w:t>
      </w:r>
      <w:r w:rsidR="00BF5446" w:rsidRPr="001C44BC">
        <w:rPr>
          <w:rFonts w:ascii="Times New Roman" w:hAnsi="Times New Roman" w:cs="Times New Roman" w:hint="eastAsia"/>
          <w:sz w:val="24"/>
        </w:rPr>
        <w:t>Mg(OH)</w:t>
      </w:r>
      <w:r w:rsidR="00BF5446" w:rsidRPr="001C44BC">
        <w:rPr>
          <w:rFonts w:ascii="Times New Roman" w:hAnsi="Times New Roman" w:cs="Times New Roman"/>
          <w:sz w:val="24"/>
          <w:vertAlign w:val="subscript"/>
        </w:rPr>
        <w:t>2</w:t>
      </w:r>
      <w:r w:rsidR="00BF5446">
        <w:rPr>
          <w:rFonts w:ascii="Times New Roman" w:hAnsi="Times New Roman" w:cs="Times New Roman" w:hint="eastAsia"/>
          <w:sz w:val="24"/>
        </w:rPr>
        <w:t xml:space="preserve"> and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6</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6</w:t>
      </w:r>
      <w:r w:rsidR="00BF5446">
        <w:rPr>
          <w:rFonts w:ascii="Times New Roman" w:hAnsi="Times New Roman" w:cs="Times New Roman" w:hint="eastAsia"/>
          <w:sz w:val="24"/>
        </w:rPr>
        <w:t xml:space="preserve"> for Ca(OH)</w:t>
      </w:r>
      <w:r w:rsidR="00BF5446" w:rsidRPr="00247D14">
        <w:rPr>
          <w:rFonts w:ascii="Times New Roman" w:hAnsi="Times New Roman" w:cs="Times New Roman" w:hint="eastAsia"/>
          <w:sz w:val="24"/>
          <w:vertAlign w:val="subscript"/>
        </w:rPr>
        <w:t>2</w:t>
      </w:r>
      <w:r w:rsidR="00BF5446" w:rsidRPr="00135A2C">
        <w:rPr>
          <w:rFonts w:ascii="Times New Roman" w:hAnsi="Times New Roman" w:cs="Times New Roman" w:hint="eastAsia"/>
          <w:sz w:val="24"/>
        </w:rPr>
        <w:t xml:space="preserve"> at</w:t>
      </w:r>
      <w:r w:rsidR="00BF5446">
        <w:rPr>
          <w:rFonts w:ascii="Times New Roman" w:hAnsi="Times New Roman" w:cs="Times New Roman" w:hint="eastAsia"/>
          <w:sz w:val="24"/>
        </w:rPr>
        <w:t xml:space="preserve"> 25</w:t>
      </w:r>
      <w:r w:rsidR="00BF5446" w:rsidRPr="00135A2C">
        <w:rPr>
          <w:rFonts w:ascii="Times New Roman" w:hAnsi="Times New Roman" w:cs="Times New Roman"/>
          <w:sz w:val="24"/>
        </w:rPr>
        <w:t xml:space="preserve"> ℃</w:t>
      </w:r>
      <w:r w:rsidR="00BF5446">
        <w:rPr>
          <w:rFonts w:ascii="Times New Roman" w:hAnsi="Times New Roman" w:cs="Times New Roman" w:hint="eastAsia"/>
          <w:sz w:val="24"/>
        </w:rPr>
        <w:t>)</w:t>
      </w:r>
      <w:r w:rsidR="00D340EE" w:rsidRPr="00D340EE">
        <w:rPr>
          <w:rFonts w:ascii="Times New Roman" w:hAnsi="Times New Roman" w:cs="Times New Roman"/>
          <w:noProof/>
          <w:sz w:val="24"/>
          <w:vertAlign w:val="superscript"/>
        </w:rPr>
        <w:t xml:space="preserve"> </w:t>
      </w:r>
      <w:r w:rsidR="004E29E6"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 </w:instrText>
      </w:r>
      <w:r w:rsidR="00485A63">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EN.CITE.DATA </w:instrText>
      </w:r>
      <w:r w:rsidR="00485A63">
        <w:rPr>
          <w:rFonts w:ascii="Times New Roman" w:hAnsi="Times New Roman" w:cs="Times New Roman"/>
          <w:sz w:val="24"/>
        </w:rPr>
      </w:r>
      <w:r w:rsidR="00485A63">
        <w:rPr>
          <w:rFonts w:ascii="Times New Roman" w:hAnsi="Times New Roman" w:cs="Times New Roman"/>
          <w:sz w:val="24"/>
        </w:rPr>
        <w:fldChar w:fldCharType="end"/>
      </w:r>
      <w:r w:rsidR="004E29E6" w:rsidRPr="001C44BC">
        <w:rPr>
          <w:rFonts w:ascii="Times New Roman" w:hAnsi="Times New Roman" w:cs="Times New Roman"/>
          <w:sz w:val="24"/>
        </w:rPr>
      </w:r>
      <w:r w:rsidR="004E29E6" w:rsidRPr="001C44BC">
        <w:rPr>
          <w:rFonts w:ascii="Times New Roman" w:hAnsi="Times New Roman" w:cs="Times New Roman"/>
          <w:sz w:val="24"/>
        </w:rPr>
        <w:fldChar w:fldCharType="separate"/>
      </w:r>
      <w:r w:rsidR="00485A63" w:rsidRPr="00485A63">
        <w:rPr>
          <w:rFonts w:ascii="Times New Roman" w:hAnsi="Times New Roman" w:cs="Times New Roman"/>
          <w:noProof/>
          <w:sz w:val="24"/>
          <w:vertAlign w:val="superscript"/>
        </w:rPr>
        <w:t>34, 36</w:t>
      </w:r>
      <w:r w:rsidR="004E29E6" w:rsidRPr="001C44BC">
        <w:rPr>
          <w:rFonts w:ascii="Times New Roman" w:hAnsi="Times New Roman" w:cs="Times New Roman"/>
          <w:sz w:val="24"/>
        </w:rPr>
        <w:fldChar w:fldCharType="end"/>
      </w:r>
      <w:r w:rsidR="004E29E6" w:rsidRPr="001C44BC">
        <w:rPr>
          <w:rFonts w:ascii="Times New Roman" w:hAnsi="Times New Roman" w:cs="Times New Roman" w:hint="eastAsia"/>
          <w:sz w:val="24"/>
        </w:rPr>
        <w:t>.</w:t>
      </w:r>
      <w:r w:rsidR="0027698D">
        <w:rPr>
          <w:rFonts w:ascii="Times New Roman" w:hAnsi="Times New Roman" w:cs="Times New Roman" w:hint="eastAsia"/>
          <w:sz w:val="24"/>
        </w:rPr>
        <w:t xml:space="preserve"> </w:t>
      </w:r>
      <w:r w:rsidR="00B72173">
        <w:rPr>
          <w:rFonts w:ascii="Times New Roman" w:hAnsi="Times New Roman" w:cs="Times New Roman" w:hint="eastAsia"/>
          <w:sz w:val="24"/>
        </w:rPr>
        <w:t>During BMED, cations transport</w:t>
      </w:r>
      <w:r w:rsidR="00060EB1">
        <w:rPr>
          <w:rFonts w:ascii="Times New Roman" w:hAnsi="Times New Roman" w:cs="Times New Roman" w:hint="eastAsia"/>
          <w:sz w:val="24"/>
        </w:rPr>
        <w:t>ed</w:t>
      </w:r>
      <w:r w:rsidR="00B72173">
        <w:rPr>
          <w:rFonts w:ascii="Times New Roman" w:hAnsi="Times New Roman" w:cs="Times New Roman" w:hint="eastAsia"/>
          <w:sz w:val="24"/>
        </w:rPr>
        <w:t xml:space="preserve"> </w:t>
      </w:r>
      <w:r w:rsidR="00060EB1">
        <w:rPr>
          <w:rFonts w:ascii="Times New Roman" w:hAnsi="Times New Roman" w:cs="Times New Roman" w:hint="eastAsia"/>
          <w:sz w:val="24"/>
        </w:rPr>
        <w:t>from</w:t>
      </w:r>
      <w:r w:rsidR="00B72173">
        <w:rPr>
          <w:rFonts w:ascii="Times New Roman" w:hAnsi="Times New Roman" w:cs="Times New Roman" w:hint="eastAsia"/>
          <w:sz w:val="24"/>
        </w:rPr>
        <w:t xml:space="preserve"> the SC to the BC</w:t>
      </w:r>
      <w:r w:rsidR="00841908">
        <w:rPr>
          <w:rFonts w:ascii="Times New Roman" w:hAnsi="Times New Roman" w:cs="Times New Roman" w:hint="eastAsia"/>
          <w:sz w:val="24"/>
        </w:rPr>
        <w:t>, result</w:t>
      </w:r>
      <w:r w:rsidR="00060EB1">
        <w:rPr>
          <w:rFonts w:ascii="Times New Roman" w:hAnsi="Times New Roman" w:cs="Times New Roman" w:hint="eastAsia"/>
          <w:sz w:val="24"/>
        </w:rPr>
        <w:t>ing</w:t>
      </w:r>
      <w:r w:rsidR="00841908">
        <w:rPr>
          <w:rFonts w:ascii="Times New Roman" w:hAnsi="Times New Roman" w:cs="Times New Roman" w:hint="eastAsia"/>
          <w:sz w:val="24"/>
        </w:rPr>
        <w:t xml:space="preserve"> in the accumulation of cations with time</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However,</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the solubility limits</w:t>
      </w:r>
      <w:r w:rsidR="003A7494">
        <w:rPr>
          <w:rFonts w:ascii="Times New Roman" w:hAnsi="Times New Roman" w:cs="Times New Roman" w:hint="eastAsia"/>
          <w:sz w:val="24"/>
        </w:rPr>
        <w:t xml:space="preserve"> the </w:t>
      </w:r>
      <w:r w:rsidR="003A7494">
        <w:rPr>
          <w:rFonts w:ascii="Times New Roman" w:hAnsi="Times New Roman" w:cs="Times New Roman"/>
          <w:sz w:val="24"/>
        </w:rPr>
        <w:t>distribution</w:t>
      </w:r>
      <w:r w:rsidR="003A7494">
        <w:rPr>
          <w:rFonts w:ascii="Times New Roman" w:hAnsi="Times New Roman" w:cs="Times New Roman" w:hint="eastAsia"/>
          <w:sz w:val="24"/>
        </w:rPr>
        <w:t xml:space="preserve"> of ions in </w:t>
      </w:r>
      <w:r w:rsidR="001716F5">
        <w:rPr>
          <w:rFonts w:ascii="Times New Roman" w:hAnsi="Times New Roman" w:cs="Times New Roman"/>
          <w:sz w:val="24"/>
        </w:rPr>
        <w:t>BC</w:t>
      </w:r>
      <w:r w:rsidR="003A7494">
        <w:rPr>
          <w:rFonts w:ascii="Times New Roman" w:hAnsi="Times New Roman" w:cs="Times New Roman" w:hint="eastAsia"/>
          <w:sz w:val="24"/>
        </w:rPr>
        <w:t>.</w:t>
      </w:r>
      <w:r w:rsidR="00841908">
        <w:rPr>
          <w:rFonts w:ascii="Times New Roman" w:hAnsi="Times New Roman" w:cs="Times New Roman"/>
          <w:sz w:val="24"/>
        </w:rPr>
        <w:t xml:space="preserve"> </w:t>
      </w:r>
      <w:r w:rsidR="00BA367E">
        <w:rPr>
          <w:rFonts w:ascii="Times New Roman" w:hAnsi="Times New Roman" w:cs="Times New Roman"/>
          <w:sz w:val="24"/>
        </w:rPr>
        <w:t>A</w:t>
      </w:r>
      <w:r w:rsidR="00BA367E">
        <w:rPr>
          <w:rFonts w:ascii="Times New Roman" w:hAnsi="Times New Roman" w:cs="Times New Roman" w:hint="eastAsia"/>
          <w:sz w:val="24"/>
        </w:rPr>
        <w:t xml:space="preserve">s </w:t>
      </w:r>
      <w:r w:rsidR="00CE15C2">
        <w:rPr>
          <w:rFonts w:ascii="Times New Roman" w:hAnsi="Times New Roman" w:cs="Times New Roman" w:hint="eastAsia"/>
          <w:sz w:val="24"/>
        </w:rPr>
        <w:t xml:space="preserve">shown in </w:t>
      </w:r>
      <w:r w:rsidR="00214236" w:rsidRPr="001716F5">
        <w:rPr>
          <w:rFonts w:ascii="Times New Roman" w:hAnsi="Times New Roman" w:cs="Times New Roman" w:hint="eastAsia"/>
          <w:b/>
          <w:bCs/>
          <w:sz w:val="24"/>
        </w:rPr>
        <w:t>Figure</w:t>
      </w:r>
      <w:r w:rsidR="00060EB1" w:rsidRPr="001716F5">
        <w:rPr>
          <w:rFonts w:ascii="Times New Roman" w:hAnsi="Times New Roman" w:cs="Times New Roman" w:hint="eastAsia"/>
          <w:b/>
          <w:bCs/>
          <w:sz w:val="24"/>
        </w:rPr>
        <w:t xml:space="preserve"> </w:t>
      </w:r>
      <w:r w:rsidR="00CE15C2" w:rsidRPr="001716F5">
        <w:rPr>
          <w:rFonts w:ascii="Times New Roman" w:hAnsi="Times New Roman" w:cs="Times New Roman" w:hint="eastAsia"/>
          <w:b/>
          <w:bCs/>
          <w:sz w:val="24"/>
        </w:rPr>
        <w:t>4b</w:t>
      </w:r>
      <w:r w:rsidR="00CE15C2">
        <w:rPr>
          <w:rFonts w:ascii="Times New Roman" w:hAnsi="Times New Roman" w:cs="Times New Roman" w:hint="eastAsia"/>
          <w:sz w:val="24"/>
        </w:rPr>
        <w:t>, the high concentration of OH</w:t>
      </w:r>
      <w:r w:rsidR="00CE15C2">
        <w:rPr>
          <w:rFonts w:ascii="Times New Roman" w:hAnsi="Times New Roman" w:cs="Times New Roman" w:hint="eastAsia"/>
          <w:sz w:val="24"/>
          <w:vertAlign w:val="superscript"/>
        </w:rPr>
        <w:t>-</w:t>
      </w:r>
      <w:r w:rsidR="00CE15C2">
        <w:rPr>
          <w:rFonts w:ascii="Times New Roman" w:hAnsi="Times New Roman" w:cs="Times New Roman" w:hint="eastAsia"/>
          <w:sz w:val="24"/>
        </w:rPr>
        <w:t xml:space="preserve"> resulted in the </w:t>
      </w:r>
      <w:r w:rsidR="001A1C3B">
        <w:rPr>
          <w:rFonts w:ascii="Times New Roman" w:hAnsi="Times New Roman" w:cs="Times New Roman" w:hint="eastAsia"/>
          <w:sz w:val="24"/>
        </w:rPr>
        <w:t xml:space="preserve">low </w:t>
      </w:r>
      <w:r w:rsidR="001A1C3B">
        <w:rPr>
          <w:rFonts w:ascii="Times New Roman" w:hAnsi="Times New Roman" w:cs="Times New Roman"/>
          <w:sz w:val="24"/>
        </w:rPr>
        <w:t>concentration</w:t>
      </w:r>
      <w:r w:rsidR="001A1C3B">
        <w:rPr>
          <w:rFonts w:ascii="Times New Roman" w:hAnsi="Times New Roman" w:cs="Times New Roman" w:hint="eastAsia"/>
          <w:sz w:val="24"/>
        </w:rPr>
        <w:t xml:space="preserve"> of Mg</w:t>
      </w:r>
      <w:r w:rsidR="001A1C3B">
        <w:rPr>
          <w:rFonts w:ascii="Times New Roman" w:hAnsi="Times New Roman" w:cs="Times New Roman" w:hint="eastAsia"/>
          <w:sz w:val="24"/>
          <w:vertAlign w:val="superscript"/>
        </w:rPr>
        <w:t>2+</w:t>
      </w:r>
      <w:r w:rsidR="001A1C3B">
        <w:rPr>
          <w:rFonts w:ascii="Times New Roman" w:hAnsi="Times New Roman" w:cs="Times New Roman" w:hint="eastAsia"/>
          <w:sz w:val="24"/>
        </w:rPr>
        <w:t>.</w:t>
      </w:r>
      <w:r w:rsidR="00E95017">
        <w:rPr>
          <w:rFonts w:ascii="Times New Roman" w:hAnsi="Times New Roman" w:cs="Times New Roman" w:hint="eastAsia"/>
          <w:sz w:val="24"/>
        </w:rPr>
        <w:t xml:space="preserve"> </w:t>
      </w:r>
      <w:r w:rsidR="008B2EA9">
        <w:rPr>
          <w:rFonts w:ascii="Times New Roman" w:hAnsi="Times New Roman" w:cs="Times New Roman" w:hint="eastAsia"/>
          <w:sz w:val="24"/>
        </w:rPr>
        <w:t>It</w:t>
      </w:r>
      <w:r w:rsidR="00E95017">
        <w:rPr>
          <w:rFonts w:ascii="Times New Roman" w:hAnsi="Times New Roman" w:cs="Times New Roman" w:hint="eastAsia"/>
          <w:sz w:val="24"/>
        </w:rPr>
        <w:t xml:space="preserve"> also limited the </w:t>
      </w:r>
      <w:r w:rsidR="00E95017">
        <w:rPr>
          <w:rFonts w:ascii="Times New Roman" w:hAnsi="Times New Roman" w:cs="Times New Roman"/>
          <w:sz w:val="24"/>
        </w:rPr>
        <w:t>concentration</w:t>
      </w:r>
      <w:r w:rsidR="00E95017">
        <w:rPr>
          <w:rFonts w:ascii="Times New Roman" w:hAnsi="Times New Roman" w:cs="Times New Roman" w:hint="eastAsia"/>
          <w:sz w:val="24"/>
        </w:rPr>
        <w:t xml:space="preserve"> of Ca</w:t>
      </w:r>
      <w:r w:rsidR="00E95017" w:rsidRPr="00C461B6">
        <w:rPr>
          <w:rFonts w:ascii="Times New Roman" w:hAnsi="Times New Roman" w:cs="Times New Roman" w:hint="eastAsia"/>
          <w:sz w:val="24"/>
          <w:vertAlign w:val="superscript"/>
        </w:rPr>
        <w:t>2+</w:t>
      </w:r>
      <w:r w:rsidR="00E95017">
        <w:rPr>
          <w:rFonts w:ascii="Times New Roman" w:hAnsi="Times New Roman" w:cs="Times New Roman" w:hint="eastAsia"/>
          <w:sz w:val="24"/>
        </w:rPr>
        <w:t xml:space="preserve">, </w:t>
      </w:r>
      <w:r w:rsidR="00113B79">
        <w:rPr>
          <w:rFonts w:ascii="Times New Roman" w:hAnsi="Times New Roman" w:cs="Times New Roman" w:hint="eastAsia"/>
          <w:sz w:val="24"/>
        </w:rPr>
        <w:t xml:space="preserve">which </w:t>
      </w:r>
      <w:r w:rsidR="00113B79">
        <w:rPr>
          <w:rFonts w:ascii="Times New Roman" w:hAnsi="Times New Roman" w:cs="Times New Roman"/>
          <w:sz w:val="24"/>
        </w:rPr>
        <w:t>exhibited</w:t>
      </w:r>
      <w:r w:rsidR="00113B79">
        <w:rPr>
          <w:rFonts w:ascii="Times New Roman" w:hAnsi="Times New Roman" w:cs="Times New Roman" w:hint="eastAsia"/>
          <w:sz w:val="24"/>
        </w:rPr>
        <w:t xml:space="preserve"> a rise followed by a decline</w:t>
      </w:r>
      <w:r w:rsidR="00834DBE">
        <w:rPr>
          <w:rFonts w:ascii="Times New Roman" w:hAnsi="Times New Roman" w:cs="Times New Roman" w:hint="eastAsia"/>
          <w:sz w:val="24"/>
        </w:rPr>
        <w:t>.</w:t>
      </w:r>
      <w:r w:rsidR="008B2EA9">
        <w:rPr>
          <w:rFonts w:ascii="Times New Roman" w:hAnsi="Times New Roman" w:cs="Times New Roman" w:hint="eastAsia"/>
          <w:sz w:val="24"/>
        </w:rPr>
        <w:t xml:space="preserve"> Furthermore, t</w:t>
      </w:r>
      <w:r w:rsidR="008F48C4">
        <w:rPr>
          <w:rFonts w:ascii="Times New Roman" w:hAnsi="Times New Roman" w:cs="Times New Roman" w:hint="eastAsia"/>
          <w:sz w:val="24"/>
        </w:rPr>
        <w:t xml:space="preserve">he concentration of scaling ions in SC </w:t>
      </w:r>
      <w:r w:rsidR="00E959D6">
        <w:rPr>
          <w:rFonts w:ascii="Times New Roman" w:hAnsi="Times New Roman" w:cs="Times New Roman" w:hint="eastAsia"/>
          <w:sz w:val="24"/>
        </w:rPr>
        <w:t>provide evidence for solubility limits.</w:t>
      </w:r>
      <w:r w:rsidR="00824544">
        <w:rPr>
          <w:rFonts w:ascii="Times New Roman" w:hAnsi="Times New Roman" w:cs="Times New Roman" w:hint="eastAsia"/>
          <w:sz w:val="24"/>
        </w:rPr>
        <w:t xml:space="preserve"> </w:t>
      </w:r>
      <w:r w:rsidR="004B154B">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4B154B">
        <w:rPr>
          <w:rFonts w:ascii="Times New Roman" w:hAnsi="Times New Roman" w:cs="Times New Roman" w:hint="eastAsia"/>
          <w:sz w:val="24"/>
        </w:rPr>
        <w:t xml:space="preserve">, </w:t>
      </w:r>
      <w:r w:rsidR="00E959D6">
        <w:rPr>
          <w:rFonts w:ascii="Times New Roman" w:hAnsi="Times New Roman" w:cs="Times New Roman" w:hint="eastAsia"/>
          <w:sz w:val="24"/>
        </w:rPr>
        <w:t>the concentration of OH</w:t>
      </w:r>
      <w:r w:rsidR="00E959D6" w:rsidRPr="001D7FF4">
        <w:rPr>
          <w:rFonts w:ascii="Times New Roman" w:hAnsi="Times New Roman" w:cs="Times New Roman" w:hint="eastAsia"/>
          <w:sz w:val="24"/>
          <w:vertAlign w:val="superscript"/>
        </w:rPr>
        <w:t>-</w:t>
      </w:r>
      <w:r w:rsidR="00E959D6">
        <w:rPr>
          <w:rFonts w:ascii="Times New Roman" w:hAnsi="Times New Roman" w:cs="Times New Roman" w:hint="eastAsia"/>
          <w:sz w:val="24"/>
        </w:rPr>
        <w:t xml:space="preserve"> </w:t>
      </w:r>
      <w:r w:rsidR="00440711">
        <w:rPr>
          <w:rFonts w:ascii="Times New Roman" w:hAnsi="Times New Roman" w:cs="Times New Roman" w:hint="eastAsia"/>
          <w:sz w:val="24"/>
        </w:rPr>
        <w:t>increased with time and the pH reached 9 at 4 hours</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844723" w:rsidRPr="001716F5">
        <w:rPr>
          <w:rFonts w:ascii="Times New Roman" w:hAnsi="Times New Roman" w:cs="Times New Roman" w:hint="eastAsia"/>
          <w:b/>
          <w:bCs/>
          <w:sz w:val="24"/>
        </w:rPr>
        <w:t>3c</w:t>
      </w:r>
      <w:r w:rsidR="00844723">
        <w:rPr>
          <w:rFonts w:ascii="Times New Roman" w:hAnsi="Times New Roman" w:cs="Times New Roman" w:hint="eastAsia"/>
          <w:sz w:val="24"/>
        </w:rPr>
        <w:t>)</w:t>
      </w:r>
      <w:r w:rsidR="00440711">
        <w:rPr>
          <w:rFonts w:ascii="Times New Roman" w:hAnsi="Times New Roman" w:cs="Times New Roman" w:hint="eastAsia"/>
          <w:sz w:val="24"/>
        </w:rPr>
        <w:t xml:space="preserve">, </w:t>
      </w:r>
      <w:r w:rsidR="007D5B88">
        <w:rPr>
          <w:rFonts w:ascii="Times New Roman" w:hAnsi="Times New Roman" w:cs="Times New Roman" w:hint="eastAsia"/>
          <w:sz w:val="24"/>
        </w:rPr>
        <w:t>accompanied by the sharper decrease in the concentration of Mg</w:t>
      </w:r>
      <w:r w:rsidR="007D5B88">
        <w:rPr>
          <w:rFonts w:ascii="Times New Roman" w:hAnsi="Times New Roman" w:cs="Times New Roman" w:hint="eastAsia"/>
          <w:sz w:val="24"/>
          <w:vertAlign w:val="superscript"/>
        </w:rPr>
        <w:t>2+</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844723" w:rsidRPr="001716F5">
        <w:rPr>
          <w:rFonts w:ascii="Times New Roman" w:hAnsi="Times New Roman" w:cs="Times New Roman" w:hint="eastAsia"/>
          <w:b/>
          <w:bCs/>
          <w:sz w:val="24"/>
        </w:rPr>
        <w:t>4c</w:t>
      </w:r>
      <w:r w:rsidR="00844723">
        <w:rPr>
          <w:rFonts w:ascii="Times New Roman" w:hAnsi="Times New Roman" w:cs="Times New Roman" w:hint="eastAsia"/>
          <w:sz w:val="24"/>
        </w:rPr>
        <w:t>).</w:t>
      </w:r>
    </w:p>
    <w:p w14:paraId="156A0643" w14:textId="7819EC43" w:rsidR="00D67B8E" w:rsidRDefault="00D67B8E" w:rsidP="00630C5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 xml:space="preserve">Scaling </w:t>
      </w:r>
      <w:proofErr w:type="gramStart"/>
      <w:r>
        <w:rPr>
          <w:rFonts w:ascii="Times New Roman" w:hAnsi="Times New Roman" w:cs="Times New Roman" w:hint="eastAsia"/>
          <w:b/>
          <w:bCs/>
          <w:sz w:val="24"/>
        </w:rPr>
        <w:t>formation</w:t>
      </w:r>
      <w:proofErr w:type="gramEnd"/>
      <w:r w:rsidR="00630C54">
        <w:rPr>
          <w:rFonts w:ascii="Times New Roman" w:hAnsi="Times New Roman" w:cs="Times New Roman" w:hint="eastAsia"/>
          <w:b/>
          <w:bCs/>
          <w:sz w:val="24"/>
        </w:rPr>
        <w:t xml:space="preserve"> on CEMs</w:t>
      </w:r>
    </w:p>
    <w:p w14:paraId="69AB33CF" w14:textId="7803470E" w:rsidR="000D1845" w:rsidRDefault="00FB06AC" w:rsidP="00FB06AC">
      <w:pPr>
        <w:spacing w:line="480" w:lineRule="auto"/>
        <w:ind w:firstLine="360"/>
        <w:rPr>
          <w:rFonts w:ascii="Times New Roman" w:hAnsi="Times New Roman" w:cs="Times New Roman"/>
          <w:sz w:val="24"/>
        </w:rPr>
      </w:pPr>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w:t>
      </w:r>
      <w:r w:rsidR="008351AC">
        <w:rPr>
          <w:rFonts w:ascii="Times New Roman" w:hAnsi="Times New Roman" w:cs="Times New Roman" w:hint="eastAsia"/>
          <w:sz w:val="24"/>
        </w:rPr>
        <w:t>s</w:t>
      </w:r>
      <w:r w:rsidRPr="00FB06AC">
        <w:rPr>
          <w:rFonts w:ascii="Times New Roman" w:hAnsi="Times New Roman" w:cs="Times New Roman" w:hint="eastAsia"/>
          <w:sz w:val="24"/>
        </w:rPr>
        <w:t xml:space="preserve"> of </w:t>
      </w:r>
      <w:r w:rsidR="008351AC">
        <w:rPr>
          <w:rFonts w:ascii="Times New Roman" w:hAnsi="Times New Roman" w:cs="Times New Roman" w:hint="eastAsia"/>
          <w:sz w:val="24"/>
        </w:rPr>
        <w:t xml:space="preserve">the </w:t>
      </w:r>
      <w:r w:rsidRPr="00FB06AC">
        <w:rPr>
          <w:rFonts w:ascii="Times New Roman" w:hAnsi="Times New Roman" w:cs="Times New Roman" w:hint="eastAsia"/>
          <w:sz w:val="24"/>
        </w:rPr>
        <w:t>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OH⁻ generation</w:t>
      </w:r>
      <w:r w:rsidRPr="00FB06AC">
        <w:rPr>
          <w:rFonts w:ascii="Times New Roman" w:hAnsi="Times New Roman" w:cs="Times New Roman" w:hint="eastAsia"/>
          <w:sz w:val="24"/>
        </w:rPr>
        <w:t xml:space="preserve"> and leakage</w:t>
      </w:r>
      <w:r w:rsidR="00CF0D08">
        <w:rPr>
          <w:rFonts w:ascii="Times New Roman" w:hAnsi="Times New Roman" w:cs="Times New Roman" w:hint="eastAsia"/>
          <w:sz w:val="24"/>
        </w:rPr>
        <w:t>.</w:t>
      </w:r>
    </w:p>
    <w:p w14:paraId="174E103B" w14:textId="77777777" w:rsidR="0004643B" w:rsidRDefault="00345EC5" w:rsidP="0004643B">
      <w:pPr>
        <w:keepNext/>
        <w:spacing w:line="480" w:lineRule="auto"/>
        <w:rPr>
          <w:rFonts w:hint="eastAsia"/>
        </w:rPr>
      </w:pPr>
      <w:r>
        <w:rPr>
          <w:rFonts w:ascii="Times New Roman" w:hAnsi="Times New Roman" w:cs="Times New Roman"/>
          <w:noProof/>
          <w:sz w:val="24"/>
        </w:rPr>
        <w:drawing>
          <wp:inline distT="0" distB="0" distL="0" distR="0" wp14:anchorId="1D065698" wp14:editId="41F0FAFD">
            <wp:extent cx="5694640" cy="2190750"/>
            <wp:effectExtent l="0" t="0" r="1905" b="0"/>
            <wp:docPr id="166781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972" cy="2209728"/>
                    </a:xfrm>
                    <a:prstGeom prst="rect">
                      <a:avLst/>
                    </a:prstGeom>
                    <a:noFill/>
                  </pic:spPr>
                </pic:pic>
              </a:graphicData>
            </a:graphic>
          </wp:inline>
        </w:drawing>
      </w:r>
    </w:p>
    <w:p w14:paraId="53EB43A8" w14:textId="41A1831B" w:rsidR="00CF1DB0" w:rsidRPr="0004643B" w:rsidRDefault="0004643B" w:rsidP="006339FE">
      <w:pPr>
        <w:pStyle w:val="aa"/>
        <w:spacing w:afterLines="100" w:after="312"/>
        <w:rPr>
          <w:rFonts w:ascii="Times New Roman" w:hAnsi="Times New Roman" w:cs="Times New Roman"/>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A768DB">
        <w:rPr>
          <w:rFonts w:ascii="Times New Roman" w:hAnsi="Times New Roman" w:cs="Times New Roman"/>
          <w:noProof/>
          <w:sz w:val="24"/>
          <w:szCs w:val="24"/>
        </w:rPr>
        <w:t>5</w:t>
      </w:r>
      <w:r w:rsidRPr="0004643B">
        <w:rPr>
          <w:rFonts w:ascii="Times New Roman" w:hAnsi="Times New Roman" w:cs="Times New Roman"/>
          <w:sz w:val="24"/>
          <w:szCs w:val="24"/>
        </w:rPr>
        <w:fldChar w:fldCharType="end"/>
      </w:r>
      <w:r w:rsidRPr="0004643B">
        <w:rPr>
          <w:rFonts w:ascii="Times New Roman" w:hAnsi="Times New Roman" w:cs="Times New Roman"/>
          <w:sz w:val="24"/>
          <w:szCs w:val="24"/>
        </w:rPr>
        <w:t xml:space="preserve"> Schematic diagram of scaling formation mechanisms on CEM.</w:t>
      </w:r>
    </w:p>
    <w:p w14:paraId="24944E73" w14:textId="67F0D057" w:rsidR="006D590E" w:rsidRPr="00423FFC" w:rsidRDefault="00026047" w:rsidP="00FB06AC">
      <w:pPr>
        <w:spacing w:line="480" w:lineRule="auto"/>
        <w:ind w:firstLine="360"/>
        <w:rPr>
          <w:rFonts w:ascii="Times New Roman" w:hAnsi="Times New Roman" w:cs="Times New Roman"/>
          <w:sz w:val="24"/>
        </w:rPr>
      </w:pPr>
      <w:r>
        <w:rPr>
          <w:rFonts w:ascii="Times New Roman" w:hAnsi="Times New Roman" w:cs="Times New Roman"/>
          <w:sz w:val="24"/>
        </w:rPr>
        <w:lastRenderedPageBreak/>
        <w:t>A</w:t>
      </w:r>
      <w:r>
        <w:rPr>
          <w:rFonts w:ascii="Times New Roman" w:hAnsi="Times New Roman" w:cs="Times New Roman" w:hint="eastAsia"/>
          <w:sz w:val="24"/>
        </w:rPr>
        <w:t xml:space="preserve">s </w:t>
      </w:r>
      <w:r>
        <w:rPr>
          <w:rFonts w:ascii="Times New Roman" w:hAnsi="Times New Roman" w:cs="Times New Roman"/>
          <w:sz w:val="24"/>
        </w:rPr>
        <w:t>shown</w:t>
      </w:r>
      <w:r>
        <w:rPr>
          <w:rFonts w:ascii="Times New Roman" w:hAnsi="Times New Roman" w:cs="Times New Roman" w:hint="eastAsia"/>
          <w:sz w:val="24"/>
        </w:rPr>
        <w:t xml:space="preserve"> in </w:t>
      </w:r>
      <w:r w:rsidR="00214236" w:rsidRPr="00C07A8B">
        <w:rPr>
          <w:rFonts w:ascii="Times New Roman" w:hAnsi="Times New Roman" w:cs="Times New Roman" w:hint="eastAsia"/>
          <w:b/>
          <w:bCs/>
          <w:sz w:val="24"/>
        </w:rPr>
        <w:t xml:space="preserve">Figure </w:t>
      </w:r>
      <w:r w:rsidRPr="00C07A8B">
        <w:rPr>
          <w:rFonts w:ascii="Times New Roman" w:hAnsi="Times New Roman" w:cs="Times New Roman" w:hint="eastAsia"/>
          <w:b/>
          <w:bCs/>
          <w:sz w:val="24"/>
        </w:rPr>
        <w:t>5</w:t>
      </w:r>
      <w:r>
        <w:rPr>
          <w:rFonts w:ascii="Times New Roman" w:hAnsi="Times New Roman" w:cs="Times New Roman" w:hint="eastAsia"/>
          <w:sz w:val="24"/>
        </w:rPr>
        <w:t>, o</w:t>
      </w:r>
      <w:r w:rsidR="009744B9">
        <w:rPr>
          <w:rFonts w:ascii="Times New Roman" w:hAnsi="Times New Roman" w:cs="Times New Roman" w:hint="eastAsia"/>
          <w:sz w:val="24"/>
        </w:rPr>
        <w:t xml:space="preserve">nce the test began, </w:t>
      </w:r>
      <w:r w:rsidR="001E56E2">
        <w:rPr>
          <w:rFonts w:ascii="Times New Roman" w:hAnsi="Times New Roman" w:cs="Times New Roman" w:hint="eastAsia"/>
          <w:sz w:val="24"/>
        </w:rPr>
        <w:t>cat</w:t>
      </w:r>
      <w:r w:rsidR="009744B9">
        <w:rPr>
          <w:rFonts w:ascii="Times New Roman" w:hAnsi="Times New Roman" w:cs="Times New Roman" w:hint="eastAsia"/>
          <w:sz w:val="24"/>
        </w:rPr>
        <w:t>ion</w:t>
      </w:r>
      <w:r w:rsidR="001E56E2">
        <w:rPr>
          <w:rFonts w:ascii="Times New Roman" w:hAnsi="Times New Roman" w:cs="Times New Roman" w:hint="eastAsia"/>
          <w:sz w:val="24"/>
        </w:rPr>
        <w:t>s including Ca</w:t>
      </w:r>
      <w:r w:rsidR="001E56E2" w:rsidRPr="00C461B6">
        <w:rPr>
          <w:rFonts w:ascii="Times New Roman" w:hAnsi="Times New Roman" w:cs="Times New Roman" w:hint="eastAsia"/>
          <w:sz w:val="24"/>
          <w:vertAlign w:val="superscript"/>
        </w:rPr>
        <w:t>2+</w:t>
      </w:r>
      <w:r w:rsidR="001E56E2">
        <w:rPr>
          <w:rFonts w:ascii="Times New Roman" w:hAnsi="Times New Roman" w:cs="Times New Roman" w:hint="eastAsia"/>
          <w:sz w:val="24"/>
        </w:rPr>
        <w:t xml:space="preserve"> and Mg</w:t>
      </w:r>
      <w:r w:rsidR="001E56E2" w:rsidRPr="00C461B6">
        <w:rPr>
          <w:rFonts w:ascii="Times New Roman" w:hAnsi="Times New Roman" w:cs="Times New Roman" w:hint="eastAsia"/>
          <w:sz w:val="24"/>
          <w:vertAlign w:val="superscript"/>
        </w:rPr>
        <w:t>2+</w:t>
      </w:r>
      <w:r w:rsidR="009744B9">
        <w:rPr>
          <w:rFonts w:ascii="Times New Roman" w:hAnsi="Times New Roman" w:cs="Times New Roman" w:hint="eastAsia"/>
          <w:sz w:val="24"/>
        </w:rPr>
        <w:t xml:space="preserve"> transported </w:t>
      </w:r>
      <w:r w:rsidR="0038151A">
        <w:rPr>
          <w:rFonts w:ascii="Times New Roman" w:hAnsi="Times New Roman" w:cs="Times New Roman" w:hint="eastAsia"/>
          <w:sz w:val="24"/>
        </w:rPr>
        <w:t xml:space="preserve">across the CEM </w:t>
      </w:r>
      <w:r w:rsidR="009744B9">
        <w:rPr>
          <w:rFonts w:ascii="Times New Roman" w:hAnsi="Times New Roman" w:cs="Times New Roman" w:hint="eastAsia"/>
          <w:sz w:val="24"/>
        </w:rPr>
        <w:t xml:space="preserve">from </w:t>
      </w:r>
      <w:r w:rsidR="00CC4000">
        <w:rPr>
          <w:rFonts w:ascii="Times New Roman" w:hAnsi="Times New Roman" w:cs="Times New Roman" w:hint="eastAsia"/>
          <w:sz w:val="24"/>
        </w:rPr>
        <w:t>SC</w:t>
      </w:r>
      <w:r w:rsidR="009744B9">
        <w:rPr>
          <w:rFonts w:ascii="Times New Roman" w:hAnsi="Times New Roman" w:cs="Times New Roman" w:hint="eastAsia"/>
          <w:sz w:val="24"/>
        </w:rPr>
        <w:t xml:space="preserve"> to BC under the electric field</w:t>
      </w:r>
      <w:r w:rsidR="00E73C99">
        <w:rPr>
          <w:rFonts w:ascii="Times New Roman" w:hAnsi="Times New Roman" w:cs="Times New Roman" w:hint="eastAsia"/>
          <w:sz w:val="24"/>
        </w:rPr>
        <w:t xml:space="preserve">. </w:t>
      </w:r>
      <w:r w:rsidR="006A75BF">
        <w:rPr>
          <w:rFonts w:ascii="Times New Roman" w:hAnsi="Times New Roman" w:cs="Times New Roman" w:hint="eastAsia"/>
          <w:sz w:val="24"/>
        </w:rPr>
        <w:t>At the same time, the OH</w:t>
      </w:r>
      <w:r w:rsidR="006A75BF">
        <w:rPr>
          <w:rFonts w:ascii="Times New Roman" w:hAnsi="Times New Roman" w:cs="Times New Roman" w:hint="eastAsia"/>
          <w:sz w:val="24"/>
          <w:vertAlign w:val="superscript"/>
        </w:rPr>
        <w:t>-</w:t>
      </w:r>
      <w:r w:rsidR="006A75BF">
        <w:rPr>
          <w:rFonts w:ascii="Times New Roman" w:hAnsi="Times New Roman" w:cs="Times New Roman" w:hint="eastAsia"/>
          <w:sz w:val="24"/>
        </w:rPr>
        <w:t xml:space="preserve"> ions </w:t>
      </w:r>
      <w:r w:rsidR="0074597E">
        <w:rPr>
          <w:rFonts w:ascii="Times New Roman" w:hAnsi="Times New Roman" w:cs="Times New Roman" w:hint="eastAsia"/>
          <w:sz w:val="24"/>
        </w:rPr>
        <w:t xml:space="preserve">generated from the BPM </w:t>
      </w:r>
      <w:r w:rsidR="008E1308">
        <w:rPr>
          <w:rFonts w:ascii="Times New Roman" w:hAnsi="Times New Roman" w:cs="Times New Roman"/>
          <w:sz w:val="24"/>
        </w:rPr>
        <w:t>transport</w:t>
      </w:r>
      <w:r w:rsidR="008E1308">
        <w:rPr>
          <w:rFonts w:ascii="Times New Roman" w:hAnsi="Times New Roman" w:cs="Times New Roman" w:hint="eastAsia"/>
          <w:sz w:val="24"/>
        </w:rPr>
        <w:t>ed to</w:t>
      </w:r>
      <w:r w:rsidR="009360AC">
        <w:rPr>
          <w:rFonts w:ascii="Times New Roman" w:hAnsi="Times New Roman" w:cs="Times New Roman" w:hint="eastAsia"/>
          <w:sz w:val="24"/>
        </w:rPr>
        <w:t xml:space="preserve"> the interface of CEM</w:t>
      </w:r>
      <w:r w:rsidR="00281CB6">
        <w:rPr>
          <w:rFonts w:ascii="Times New Roman" w:hAnsi="Times New Roman" w:cs="Times New Roman" w:hint="eastAsia"/>
          <w:sz w:val="24"/>
        </w:rPr>
        <w:t>/</w:t>
      </w:r>
      <w:r w:rsidR="009360AC">
        <w:rPr>
          <w:rFonts w:ascii="Times New Roman" w:hAnsi="Times New Roman" w:cs="Times New Roman" w:hint="eastAsia"/>
          <w:sz w:val="24"/>
        </w:rPr>
        <w:t>BC</w:t>
      </w:r>
      <w:r w:rsidR="00F830C4">
        <w:rPr>
          <w:rFonts w:ascii="Times New Roman" w:hAnsi="Times New Roman" w:cs="Times New Roman" w:hint="eastAsia"/>
          <w:sz w:val="24"/>
        </w:rPr>
        <w:t>.</w:t>
      </w:r>
      <w:r w:rsidR="006A75BF">
        <w:rPr>
          <w:rFonts w:ascii="Times New Roman" w:hAnsi="Times New Roman" w:cs="Times New Roman" w:hint="eastAsia"/>
          <w:sz w:val="24"/>
        </w:rPr>
        <w:t xml:space="preserve"> </w:t>
      </w:r>
      <w:r w:rsidR="0038151A">
        <w:rPr>
          <w:rFonts w:ascii="Times New Roman" w:hAnsi="Times New Roman" w:cs="Times New Roman" w:hint="eastAsia"/>
          <w:sz w:val="24"/>
        </w:rPr>
        <w:t>When Ca</w:t>
      </w:r>
      <w:r w:rsidR="0038151A" w:rsidRPr="00C461B6">
        <w:rPr>
          <w:rFonts w:ascii="Times New Roman" w:hAnsi="Times New Roman" w:cs="Times New Roman" w:hint="eastAsia"/>
          <w:sz w:val="24"/>
          <w:vertAlign w:val="superscript"/>
        </w:rPr>
        <w:t>2+</w:t>
      </w:r>
      <w:r w:rsidR="008E1308">
        <w:rPr>
          <w:rFonts w:ascii="Times New Roman" w:hAnsi="Times New Roman" w:cs="Times New Roman" w:hint="eastAsia"/>
          <w:sz w:val="24"/>
        </w:rPr>
        <w:t xml:space="preserve">, </w:t>
      </w:r>
      <w:r w:rsidR="0038151A">
        <w:rPr>
          <w:rFonts w:ascii="Times New Roman" w:hAnsi="Times New Roman" w:cs="Times New Roman" w:hint="eastAsia"/>
          <w:sz w:val="24"/>
        </w:rPr>
        <w:t>Mg</w:t>
      </w:r>
      <w:r w:rsidR="0038151A" w:rsidRPr="00C461B6">
        <w:rPr>
          <w:rFonts w:ascii="Times New Roman" w:hAnsi="Times New Roman" w:cs="Times New Roman" w:hint="eastAsia"/>
          <w:sz w:val="24"/>
          <w:vertAlign w:val="superscript"/>
        </w:rPr>
        <w:t>2+</w:t>
      </w:r>
      <w:r w:rsidR="0038151A">
        <w:rPr>
          <w:rFonts w:ascii="Times New Roman" w:hAnsi="Times New Roman" w:cs="Times New Roman" w:hint="eastAsia"/>
          <w:sz w:val="24"/>
        </w:rPr>
        <w:t xml:space="preserve"> </w:t>
      </w:r>
      <w:r w:rsidR="008E1308">
        <w:rPr>
          <w:rFonts w:ascii="Times New Roman" w:hAnsi="Times New Roman" w:cs="Times New Roman" w:hint="eastAsia"/>
          <w:sz w:val="24"/>
        </w:rPr>
        <w:t>and OH</w:t>
      </w:r>
      <w:r w:rsidR="008E1308">
        <w:rPr>
          <w:rFonts w:ascii="Times New Roman" w:hAnsi="Times New Roman" w:cs="Times New Roman" w:hint="eastAsia"/>
          <w:sz w:val="24"/>
          <w:vertAlign w:val="superscript"/>
        </w:rPr>
        <w:t>-</w:t>
      </w:r>
      <w:r w:rsidR="008E1308">
        <w:rPr>
          <w:rFonts w:ascii="Times New Roman" w:hAnsi="Times New Roman" w:cs="Times New Roman" w:hint="eastAsia"/>
          <w:sz w:val="24"/>
        </w:rPr>
        <w:t xml:space="preserve"> a</w:t>
      </w:r>
      <w:r w:rsidR="006A75BF">
        <w:rPr>
          <w:rFonts w:ascii="Times New Roman" w:hAnsi="Times New Roman" w:cs="Times New Roman"/>
          <w:sz w:val="24"/>
        </w:rPr>
        <w:t>ppeared</w:t>
      </w:r>
      <w:r w:rsidR="006A75BF">
        <w:rPr>
          <w:rFonts w:ascii="Times New Roman" w:hAnsi="Times New Roman" w:cs="Times New Roman" w:hint="eastAsia"/>
          <w:sz w:val="24"/>
        </w:rPr>
        <w:t xml:space="preserve"> on the surface of the CEM facing the BC</w:t>
      </w:r>
      <w:r w:rsidR="00B50F80">
        <w:rPr>
          <w:rFonts w:ascii="Times New Roman" w:hAnsi="Times New Roman" w:cs="Times New Roman" w:hint="eastAsia"/>
          <w:sz w:val="24"/>
        </w:rPr>
        <w:t xml:space="preserve">, </w:t>
      </w:r>
      <w:r w:rsidR="0022508A">
        <w:rPr>
          <w:rFonts w:ascii="Times New Roman" w:hAnsi="Times New Roman" w:cs="Times New Roman" w:hint="eastAsia"/>
          <w:sz w:val="24"/>
        </w:rPr>
        <w:t>scaling of Mg was generated on CEM due to low</w:t>
      </w:r>
      <w:r w:rsidR="008167D3">
        <w:rPr>
          <w:rFonts w:ascii="Times New Roman" w:hAnsi="Times New Roman" w:cs="Times New Roman" w:hint="eastAsia"/>
          <w:sz w:val="24"/>
        </w:rPr>
        <w:t>er</w:t>
      </w:r>
      <w:r w:rsidR="0022508A">
        <w:rPr>
          <w:rFonts w:ascii="Times New Roman" w:hAnsi="Times New Roman" w:cs="Times New Roman" w:hint="eastAsia"/>
          <w:sz w:val="24"/>
        </w:rPr>
        <w:t xml:space="preserve"> solubility product, while Ca</w:t>
      </w:r>
      <w:r w:rsidR="0022508A" w:rsidRPr="0022508A">
        <w:rPr>
          <w:rFonts w:ascii="Times New Roman" w:hAnsi="Times New Roman" w:cs="Times New Roman" w:hint="eastAsia"/>
          <w:sz w:val="24"/>
          <w:vertAlign w:val="superscript"/>
        </w:rPr>
        <w:t>2+</w:t>
      </w:r>
      <w:r w:rsidR="0022508A">
        <w:rPr>
          <w:rFonts w:ascii="Times New Roman" w:hAnsi="Times New Roman" w:cs="Times New Roman" w:hint="eastAsia"/>
          <w:sz w:val="24"/>
        </w:rPr>
        <w:t xml:space="preserve"> was more likely </w:t>
      </w:r>
      <w:r w:rsidR="00C07A8B">
        <w:rPr>
          <w:rFonts w:ascii="Times New Roman" w:hAnsi="Times New Roman" w:cs="Times New Roman"/>
          <w:sz w:val="24"/>
        </w:rPr>
        <w:t>to leave</w:t>
      </w:r>
      <w:r w:rsidR="00E029E7">
        <w:rPr>
          <w:rFonts w:ascii="Times New Roman" w:hAnsi="Times New Roman" w:cs="Times New Roman" w:hint="eastAsia"/>
          <w:sz w:val="24"/>
        </w:rPr>
        <w:t xml:space="preserve"> the CEM</w:t>
      </w:r>
      <w:r w:rsidR="0022508A">
        <w:rPr>
          <w:rFonts w:ascii="Times New Roman" w:hAnsi="Times New Roman" w:cs="Times New Roman" w:hint="eastAsia"/>
          <w:sz w:val="24"/>
        </w:rPr>
        <w:t>.</w:t>
      </w:r>
      <w:r w:rsidR="00A8079A">
        <w:rPr>
          <w:rFonts w:ascii="Times New Roman" w:hAnsi="Times New Roman" w:cs="Times New Roman" w:hint="eastAsia"/>
          <w:sz w:val="24"/>
        </w:rPr>
        <w:t xml:space="preserve"> </w:t>
      </w:r>
      <w:r w:rsidR="00E029E7">
        <w:rPr>
          <w:rFonts w:ascii="Times New Roman" w:hAnsi="Times New Roman" w:cs="Times New Roman"/>
          <w:sz w:val="24"/>
        </w:rPr>
        <w:t>N</w:t>
      </w:r>
      <w:r w:rsidR="00E029E7">
        <w:rPr>
          <w:rFonts w:ascii="Times New Roman" w:hAnsi="Times New Roman" w:cs="Times New Roman" w:hint="eastAsia"/>
          <w:sz w:val="24"/>
        </w:rPr>
        <w:t>ext step, a</w:t>
      </w:r>
      <w:r w:rsidR="00D76929" w:rsidRPr="00FB06AC">
        <w:rPr>
          <w:rFonts w:ascii="Times New Roman" w:hAnsi="Times New Roman" w:cs="Times New Roman" w:hint="eastAsia"/>
          <w:sz w:val="24"/>
        </w:rPr>
        <w:t xml:space="preserve">s </w:t>
      </w:r>
      <w:r w:rsidR="00D76929" w:rsidRPr="00FB06AC">
        <w:rPr>
          <w:rFonts w:ascii="Times New Roman" w:hAnsi="Times New Roman" w:cs="Times New Roman"/>
          <w:sz w:val="24"/>
        </w:rPr>
        <w:t>scaling</w:t>
      </w:r>
      <w:r w:rsidR="00D76929" w:rsidRPr="00FB06AC">
        <w:rPr>
          <w:rFonts w:ascii="Times New Roman" w:hAnsi="Times New Roman" w:cs="Times New Roman" w:hint="eastAsia"/>
          <w:sz w:val="24"/>
        </w:rPr>
        <w:t xml:space="preserve"> covered the </w:t>
      </w:r>
      <w:r w:rsidR="00281CB6">
        <w:rPr>
          <w:rFonts w:ascii="Times New Roman" w:hAnsi="Times New Roman" w:cs="Times New Roman" w:hint="eastAsia"/>
          <w:sz w:val="24"/>
        </w:rPr>
        <w:t>CEM</w:t>
      </w:r>
      <w:r w:rsidR="00D76929" w:rsidRPr="00FB06AC">
        <w:rPr>
          <w:rFonts w:ascii="Times New Roman" w:hAnsi="Times New Roman" w:cs="Times New Roman" w:hint="eastAsia"/>
          <w:sz w:val="24"/>
        </w:rPr>
        <w:t xml:space="preserve"> surface</w:t>
      </w:r>
      <w:r w:rsidR="00B56D3E">
        <w:rPr>
          <w:rFonts w:ascii="Times New Roman" w:hAnsi="Times New Roman" w:cs="Times New Roman" w:hint="eastAsia"/>
          <w:sz w:val="24"/>
        </w:rPr>
        <w:t xml:space="preserve"> (</w:t>
      </w:r>
      <w:r w:rsidR="00B56D3E" w:rsidRPr="00333975">
        <w:rPr>
          <w:rFonts w:ascii="Times New Roman" w:hAnsi="Times New Roman" w:cs="Times New Roman" w:hint="eastAsia"/>
          <w:b/>
          <w:bCs/>
          <w:sz w:val="24"/>
        </w:rPr>
        <w:t xml:space="preserve">Figure 2 </w:t>
      </w:r>
      <w:r w:rsidR="00333975">
        <w:rPr>
          <w:rFonts w:ascii="Times New Roman" w:hAnsi="Times New Roman" w:cs="Times New Roman" w:hint="eastAsia"/>
          <w:b/>
          <w:bCs/>
          <w:sz w:val="24"/>
        </w:rPr>
        <w:t>c</w:t>
      </w:r>
      <w:r w:rsidR="00333975" w:rsidRPr="00333975">
        <w:rPr>
          <w:rFonts w:ascii="Times New Roman" w:hAnsi="Times New Roman" w:cs="Times New Roman" w:hint="eastAsia"/>
          <w:b/>
          <w:bCs/>
          <w:sz w:val="24"/>
        </w:rPr>
        <w:t>2</w:t>
      </w:r>
      <w:r w:rsidR="00333975">
        <w:rPr>
          <w:rFonts w:ascii="Times New Roman" w:hAnsi="Times New Roman" w:cs="Times New Roman" w:hint="eastAsia"/>
          <w:sz w:val="24"/>
        </w:rPr>
        <w:t>)</w:t>
      </w:r>
      <w:r w:rsidR="00D76929" w:rsidRPr="00FB06AC">
        <w:rPr>
          <w:rFonts w:ascii="Times New Roman" w:hAnsi="Times New Roman" w:cs="Times New Roman" w:hint="eastAsia"/>
          <w:sz w:val="24"/>
        </w:rPr>
        <w:t xml:space="preserve">, the effective membrane area </w:t>
      </w:r>
      <w:r w:rsidR="00D76929" w:rsidRPr="00FB06AC">
        <w:rPr>
          <w:rFonts w:ascii="Times New Roman" w:hAnsi="Times New Roman" w:cs="Times New Roman"/>
          <w:sz w:val="24"/>
        </w:rPr>
        <w:t>decreased</w:t>
      </w:r>
      <w:r w:rsidR="00D76929" w:rsidRPr="00FB06AC">
        <w:rPr>
          <w:rFonts w:ascii="Times New Roman" w:hAnsi="Times New Roman" w:cs="Times New Roman" w:hint="eastAsia"/>
          <w:sz w:val="24"/>
        </w:rPr>
        <w:t xml:space="preserve"> and </w:t>
      </w:r>
      <w:r w:rsidR="00A3254D" w:rsidRPr="00A3254D">
        <w:rPr>
          <w:rFonts w:ascii="Times New Roman" w:hAnsi="Times New Roman" w:cs="Times New Roman" w:hint="eastAsia"/>
          <w:sz w:val="24"/>
        </w:rPr>
        <w:t>the local current density on the un</w:t>
      </w:r>
      <w:r w:rsidR="00D0051C">
        <w:rPr>
          <w:rFonts w:ascii="Times New Roman" w:hAnsi="Times New Roman" w:cs="Times New Roman" w:hint="eastAsia"/>
          <w:sz w:val="24"/>
        </w:rPr>
        <w:t>covered</w:t>
      </w:r>
      <w:r w:rsidR="00B5052C">
        <w:rPr>
          <w:rFonts w:ascii="Times New Roman" w:hAnsi="Times New Roman" w:cs="Times New Roman" w:hint="eastAsia"/>
          <w:sz w:val="24"/>
        </w:rPr>
        <w:t xml:space="preserve"> area </w:t>
      </w:r>
      <w:r w:rsidR="00B5052C">
        <w:rPr>
          <w:rFonts w:ascii="Times New Roman" w:hAnsi="Times New Roman" w:cs="Times New Roman"/>
          <w:sz w:val="24"/>
        </w:rPr>
        <w:t>increased</w:t>
      </w:r>
      <w:r w:rsidR="00B5052C">
        <w:rPr>
          <w:rFonts w:ascii="Times New Roman" w:hAnsi="Times New Roman" w:cs="Times New Roman" w:hint="eastAsia"/>
          <w:sz w:val="24"/>
        </w:rPr>
        <w:t xml:space="preserve"> </w:t>
      </w:r>
      <w:r w:rsidR="00400912">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cHQiPjM1LCAzOSwgNDUsIDQ2PC9zdHlsZT48L0Rpc3BsYXlUZXh0PjxyZWNvcmQ+PHJlYy1udW1i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65510D">
        <w:rPr>
          <w:rFonts w:ascii="Times New Roman" w:hAnsi="Times New Roman" w:cs="Times New Roman"/>
          <w:sz w:val="24"/>
        </w:rPr>
        <w:instrText xml:space="preserve"> ADDIN EN.CITE </w:instrText>
      </w:r>
      <w:r w:rsidR="0065510D">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cHQiPjM1LCAzOSwgNDUsIDQ2PC9zdHlsZT48L0Rpc3BsYXlUZXh0PjxyZWNvcmQ+PHJlYy1udW1i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65510D">
        <w:rPr>
          <w:rFonts w:ascii="Times New Roman" w:hAnsi="Times New Roman" w:cs="Times New Roman"/>
          <w:sz w:val="24"/>
        </w:rPr>
        <w:instrText xml:space="preserve"> ADDIN EN.CITE.DATA </w:instrText>
      </w:r>
      <w:r w:rsidR="0065510D">
        <w:rPr>
          <w:rFonts w:ascii="Times New Roman" w:hAnsi="Times New Roman" w:cs="Times New Roman"/>
          <w:sz w:val="24"/>
        </w:rPr>
      </w:r>
      <w:r w:rsidR="0065510D">
        <w:rPr>
          <w:rFonts w:ascii="Times New Roman" w:hAnsi="Times New Roman" w:cs="Times New Roman"/>
          <w:sz w:val="24"/>
        </w:rPr>
        <w:fldChar w:fldCharType="end"/>
      </w:r>
      <w:r w:rsidR="00400912">
        <w:rPr>
          <w:rFonts w:ascii="Times New Roman" w:hAnsi="Times New Roman" w:cs="Times New Roman"/>
          <w:sz w:val="24"/>
        </w:rPr>
      </w:r>
      <w:r w:rsidR="00400912">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35, 39, 45, 46</w:t>
      </w:r>
      <w:r w:rsidR="00400912">
        <w:rPr>
          <w:rFonts w:ascii="Times New Roman" w:hAnsi="Times New Roman" w:cs="Times New Roman"/>
          <w:sz w:val="24"/>
        </w:rPr>
        <w:fldChar w:fldCharType="end"/>
      </w:r>
      <w:r w:rsidR="00F4560B">
        <w:rPr>
          <w:rFonts w:ascii="Times New Roman" w:hAnsi="Times New Roman" w:cs="Times New Roman" w:hint="eastAsia"/>
          <w:sz w:val="24"/>
        </w:rPr>
        <w:t>. When t</w:t>
      </w:r>
      <w:r w:rsidR="00D76929" w:rsidRPr="00FB06AC">
        <w:rPr>
          <w:rFonts w:ascii="Times New Roman" w:hAnsi="Times New Roman" w:cs="Times New Roman" w:hint="eastAsia"/>
          <w:sz w:val="24"/>
        </w:rPr>
        <w:t xml:space="preserve">he </w:t>
      </w:r>
      <w:r w:rsidR="00047408">
        <w:rPr>
          <w:rFonts w:ascii="Times New Roman" w:hAnsi="Times New Roman" w:cs="Times New Roman" w:hint="eastAsia"/>
          <w:sz w:val="24"/>
        </w:rPr>
        <w:t>local</w:t>
      </w:r>
      <w:r w:rsidR="00D76929" w:rsidRPr="00FB06AC">
        <w:rPr>
          <w:rFonts w:ascii="Times New Roman" w:hAnsi="Times New Roman" w:cs="Times New Roman" w:hint="eastAsia"/>
          <w:sz w:val="24"/>
        </w:rPr>
        <w:t xml:space="preserve"> curren</w:t>
      </w:r>
      <w:r w:rsidR="00047408">
        <w:rPr>
          <w:rFonts w:ascii="Times New Roman" w:hAnsi="Times New Roman" w:cs="Times New Roman" w:hint="eastAsia"/>
          <w:sz w:val="24"/>
        </w:rPr>
        <w:t>t density</w:t>
      </w:r>
      <w:r w:rsidR="00D76929" w:rsidRPr="00FB06AC">
        <w:rPr>
          <w:rFonts w:ascii="Times New Roman" w:hAnsi="Times New Roman" w:cs="Times New Roman" w:hint="eastAsia"/>
          <w:sz w:val="24"/>
        </w:rPr>
        <w:t xml:space="preserve"> exceeded the </w:t>
      </w:r>
      <w:r w:rsidR="00D76929" w:rsidRPr="00FB06AC">
        <w:rPr>
          <w:rFonts w:ascii="Times New Roman" w:hAnsi="Times New Roman" w:cs="Times New Roman"/>
          <w:sz w:val="24"/>
        </w:rPr>
        <w:t>limiting</w:t>
      </w:r>
      <w:r w:rsidR="00D76929" w:rsidRPr="00FB06AC">
        <w:rPr>
          <w:rFonts w:ascii="Times New Roman" w:hAnsi="Times New Roman" w:cs="Times New Roman" w:hint="eastAsia"/>
          <w:sz w:val="24"/>
        </w:rPr>
        <w:t xml:space="preserve"> current</w:t>
      </w:r>
      <w:r w:rsidR="00047408">
        <w:rPr>
          <w:rFonts w:ascii="Times New Roman" w:hAnsi="Times New Roman" w:cs="Times New Roman" w:hint="eastAsia"/>
          <w:sz w:val="24"/>
        </w:rPr>
        <w:t xml:space="preserve"> </w:t>
      </w:r>
      <w:r w:rsidR="00047408">
        <w:rPr>
          <w:rFonts w:ascii="Times New Roman" w:hAnsi="Times New Roman" w:cs="Times New Roman"/>
          <w:sz w:val="24"/>
        </w:rPr>
        <w:t>density</w:t>
      </w:r>
      <w:r w:rsidR="00D76929" w:rsidRPr="00FB06AC">
        <w:rPr>
          <w:rFonts w:ascii="Times New Roman" w:hAnsi="Times New Roman" w:cs="Times New Roman" w:hint="eastAsia"/>
          <w:sz w:val="24"/>
        </w:rPr>
        <w:t xml:space="preserve">, water splitting </w:t>
      </w:r>
      <w:r w:rsidR="00D76929" w:rsidRPr="00FB06AC">
        <w:rPr>
          <w:rFonts w:ascii="Times New Roman" w:hAnsi="Times New Roman" w:cs="Times New Roman"/>
          <w:sz w:val="24"/>
        </w:rPr>
        <w:t>occurred</w:t>
      </w:r>
      <w:r w:rsidR="00D76929" w:rsidRPr="00FB06AC">
        <w:rPr>
          <w:rFonts w:ascii="Times New Roman" w:hAnsi="Times New Roman" w:cs="Times New Roman" w:hint="eastAsia"/>
          <w:sz w:val="24"/>
        </w:rPr>
        <w:t xml:space="preserve"> at the interface of </w:t>
      </w:r>
      <w:r w:rsidR="00D52091">
        <w:rPr>
          <w:rFonts w:ascii="Times New Roman" w:hAnsi="Times New Roman" w:cs="Times New Roman" w:hint="eastAsia"/>
          <w:sz w:val="24"/>
        </w:rPr>
        <w:t>CEM</w:t>
      </w:r>
      <w:r w:rsidR="00D76929" w:rsidRPr="00FB06AC">
        <w:rPr>
          <w:rFonts w:ascii="Times New Roman" w:hAnsi="Times New Roman" w:cs="Times New Roman" w:hint="eastAsia"/>
          <w:sz w:val="24"/>
        </w:rPr>
        <w:t>/</w:t>
      </w:r>
      <w:r w:rsidR="00C4472C">
        <w:rPr>
          <w:rFonts w:ascii="Times New Roman" w:hAnsi="Times New Roman" w:cs="Times New Roman" w:hint="eastAsia"/>
          <w:sz w:val="24"/>
        </w:rPr>
        <w:t>BC</w:t>
      </w:r>
      <w:r w:rsidR="009C1AF0">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IDM5LCA0Njwvc3R5bGU+PC9EaXNwbGF5VGV4dD48cmVjb3JkPjxyZWMtbnVtYmVyPjI5MTwvcmVj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65510D">
        <w:rPr>
          <w:rFonts w:ascii="Times New Roman" w:hAnsi="Times New Roman" w:cs="Times New Roman"/>
          <w:sz w:val="24"/>
        </w:rPr>
        <w:instrText xml:space="preserve"> ADDIN EN.CITE </w:instrText>
      </w:r>
      <w:r w:rsidR="0065510D">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IDM5LCA0Njwvc3R5bGU+PC9EaXNwbGF5VGV4dD48cmVjb3JkPjxyZWMtbnVtYmVyPjI5MTwvcmVj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65510D">
        <w:rPr>
          <w:rFonts w:ascii="Times New Roman" w:hAnsi="Times New Roman" w:cs="Times New Roman"/>
          <w:sz w:val="24"/>
        </w:rPr>
        <w:instrText xml:space="preserve"> ADDIN EN.CITE.DATA </w:instrText>
      </w:r>
      <w:r w:rsidR="0065510D">
        <w:rPr>
          <w:rFonts w:ascii="Times New Roman" w:hAnsi="Times New Roman" w:cs="Times New Roman"/>
          <w:sz w:val="24"/>
        </w:rPr>
      </w:r>
      <w:r w:rsidR="0065510D">
        <w:rPr>
          <w:rFonts w:ascii="Times New Roman" w:hAnsi="Times New Roman" w:cs="Times New Roman"/>
          <w:sz w:val="24"/>
        </w:rPr>
        <w:fldChar w:fldCharType="end"/>
      </w:r>
      <w:r w:rsidR="009C1AF0">
        <w:rPr>
          <w:rFonts w:ascii="Times New Roman" w:hAnsi="Times New Roman" w:cs="Times New Roman"/>
          <w:sz w:val="24"/>
        </w:rPr>
      </w:r>
      <w:r w:rsidR="009C1AF0">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35, 39, 46</w:t>
      </w:r>
      <w:r w:rsidR="009C1AF0">
        <w:rPr>
          <w:rFonts w:ascii="Times New Roman" w:hAnsi="Times New Roman" w:cs="Times New Roman"/>
          <w:sz w:val="24"/>
        </w:rPr>
        <w:fldChar w:fldCharType="end"/>
      </w:r>
      <w:r w:rsidR="00D76929" w:rsidRPr="00FB06AC">
        <w:rPr>
          <w:rFonts w:ascii="Times New Roman" w:hAnsi="Times New Roman" w:cs="Times New Roman" w:hint="eastAsia"/>
          <w:sz w:val="24"/>
        </w:rPr>
        <w:t>.</w:t>
      </w:r>
      <w:r w:rsidR="00F4560B">
        <w:rPr>
          <w:rFonts w:ascii="Times New Roman" w:hAnsi="Times New Roman" w:cs="Times New Roman" w:hint="eastAsia"/>
          <w:sz w:val="24"/>
        </w:rPr>
        <w:t xml:space="preserve"> </w:t>
      </w:r>
      <w:r w:rsidR="00AA1CA4">
        <w:rPr>
          <w:rFonts w:ascii="Times New Roman" w:hAnsi="Times New Roman" w:cs="Times New Roman" w:hint="eastAsia"/>
          <w:sz w:val="24"/>
        </w:rPr>
        <w:t xml:space="preserve">The </w:t>
      </w:r>
      <w:r w:rsidR="00AA1CA4">
        <w:rPr>
          <w:rFonts w:ascii="Times New Roman" w:hAnsi="Times New Roman" w:cs="Times New Roman"/>
          <w:sz w:val="24"/>
        </w:rPr>
        <w:t>occurrence</w:t>
      </w:r>
      <w:r w:rsidR="00AA1CA4">
        <w:rPr>
          <w:rFonts w:ascii="Times New Roman" w:hAnsi="Times New Roman" w:cs="Times New Roman" w:hint="eastAsia"/>
          <w:sz w:val="24"/>
        </w:rPr>
        <w:t xml:space="preserve"> of water splitting </w:t>
      </w:r>
      <w:r w:rsidR="00F2005C">
        <w:rPr>
          <w:rFonts w:ascii="Times New Roman" w:hAnsi="Times New Roman" w:cs="Times New Roman" w:hint="eastAsia"/>
          <w:sz w:val="24"/>
        </w:rPr>
        <w:t>generated 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and OH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to carry current </w:t>
      </w:r>
      <w:r w:rsidR="00F2005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F2005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F2005C">
        <w:rPr>
          <w:rFonts w:ascii="Times New Roman" w:hAnsi="Times New Roman" w:cs="Times New Roman"/>
          <w:sz w:val="24"/>
        </w:rPr>
        <w:fldChar w:fldCharType="end"/>
      </w:r>
      <w:r w:rsidR="00F2005C">
        <w:rPr>
          <w:rFonts w:ascii="Times New Roman" w:hAnsi="Times New Roman" w:cs="Times New Roman" w:hint="eastAsia"/>
          <w:sz w:val="24"/>
        </w:rPr>
        <w:t>. OH</w:t>
      </w:r>
      <w:r w:rsidR="00F2005C" w:rsidRPr="00FE2DEE">
        <w:rPr>
          <w:rFonts w:ascii="Times New Roman" w:hAnsi="Times New Roman" w:cs="Times New Roman" w:hint="eastAsia"/>
          <w:sz w:val="24"/>
          <w:vertAlign w:val="superscript"/>
        </w:rPr>
        <w:t>-</w:t>
      </w:r>
      <w:r w:rsidR="00BD3746">
        <w:rPr>
          <w:rFonts w:ascii="Times New Roman" w:hAnsi="Times New Roman" w:cs="Times New Roman" w:hint="eastAsia"/>
          <w:sz w:val="24"/>
        </w:rPr>
        <w:t xml:space="preserve"> might leaked through CEM and </w:t>
      </w:r>
      <w:r w:rsidR="0092224A">
        <w:rPr>
          <w:rFonts w:ascii="Times New Roman" w:hAnsi="Times New Roman" w:cs="Times New Roman" w:hint="eastAsia"/>
          <w:sz w:val="24"/>
        </w:rPr>
        <w:t xml:space="preserve">accumulated </w:t>
      </w:r>
      <w:r w:rsidR="006D583C">
        <w:rPr>
          <w:rFonts w:ascii="Times New Roman" w:hAnsi="Times New Roman" w:cs="Times New Roman" w:hint="eastAsia"/>
          <w:sz w:val="24"/>
        </w:rPr>
        <w:t>at the interface of CEM/</w:t>
      </w:r>
      <w:r w:rsidR="00CC4000">
        <w:rPr>
          <w:rFonts w:ascii="Times New Roman" w:hAnsi="Times New Roman" w:cs="Times New Roman" w:hint="eastAsia"/>
          <w:sz w:val="24"/>
        </w:rPr>
        <w:t>SC</w:t>
      </w:r>
      <w:r w:rsidR="00FE2DEE" w:rsidRPr="00FE2DEE">
        <w:rPr>
          <w:rFonts w:ascii="Times New Roman" w:hAnsi="Times New Roman" w:cs="Times New Roman"/>
          <w:sz w:val="24"/>
        </w:rPr>
        <w:t xml:space="preserve"> </w:t>
      </w:r>
      <w:r w:rsidR="00FE2DEE" w:rsidRPr="00FB06AC">
        <w:rPr>
          <w:rFonts w:ascii="Times New Roman" w:hAnsi="Times New Roman" w:cs="Times New Roman"/>
          <w:sz w:val="24"/>
        </w:rPr>
        <w:t>as OH</w:t>
      </w:r>
      <w:r w:rsidR="00FE2DEE" w:rsidRPr="00FB06AC">
        <w:rPr>
          <w:rFonts w:ascii="Times New Roman" w:hAnsi="Times New Roman" w:cs="Times New Roman" w:hint="eastAsia"/>
          <w:sz w:val="24"/>
          <w:vertAlign w:val="superscript"/>
        </w:rPr>
        <w:t>-</w:t>
      </w:r>
      <w:r w:rsidR="00FE2DEE" w:rsidRPr="00FB06AC">
        <w:rPr>
          <w:rFonts w:ascii="Times New Roman" w:hAnsi="Times New Roman" w:cs="Times New Roman"/>
          <w:sz w:val="24"/>
        </w:rPr>
        <w:t xml:space="preserve"> ions have an abnormally high mobility </w:t>
      </w:r>
      <w:r w:rsidR="00FE2DEE" w:rsidRPr="00FB06AC">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&lt;EndNote&gt;&lt;Cite&gt;&lt;Author&gt;Lorrain&lt;/Author&gt;&lt;Year&gt;1996&lt;/Year&gt;&lt;RecNum&gt;224&lt;/RecNum&gt;&lt;DisplayText&gt;&lt;style face="superscript"&gt;47, 48&lt;/style&gt;&lt;/DisplayText&gt;&lt;record&gt;&lt;rec-number&gt;224&lt;/rec-number&gt;&lt;foreign-keys&gt;&lt;key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FE2DEE" w:rsidRPr="00FB06AC">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47, 48</w:t>
      </w:r>
      <w:r w:rsidR="00FE2DEE" w:rsidRPr="00FB06AC">
        <w:rPr>
          <w:rFonts w:ascii="Times New Roman" w:hAnsi="Times New Roman" w:cs="Times New Roman"/>
          <w:sz w:val="24"/>
        </w:rPr>
        <w:fldChar w:fldCharType="end"/>
      </w:r>
      <w:r w:rsidR="00BD3746">
        <w:rPr>
          <w:rFonts w:ascii="Times New Roman" w:hAnsi="Times New Roman" w:cs="Times New Roman" w:hint="eastAsia"/>
          <w:sz w:val="24"/>
        </w:rPr>
        <w:t xml:space="preserve">. </w:t>
      </w:r>
      <w:r w:rsidR="008A2337">
        <w:rPr>
          <w:rFonts w:ascii="Times New Roman" w:hAnsi="Times New Roman" w:cs="Times New Roman" w:hint="eastAsia"/>
          <w:sz w:val="24"/>
        </w:rPr>
        <w:t xml:space="preserve">The phenomenon can be proved by the different trends of pH changes in the SC between BMED using NaCl and SWB. When no scaling occurred, the pH of SC </w:t>
      </w:r>
      <w:r w:rsidR="008A2337">
        <w:rPr>
          <w:rFonts w:ascii="Times New Roman" w:hAnsi="Times New Roman" w:cs="Times New Roman"/>
          <w:sz w:val="24"/>
        </w:rPr>
        <w:t>decreased</w:t>
      </w:r>
      <w:r w:rsidR="008A2337">
        <w:rPr>
          <w:rFonts w:ascii="Times New Roman" w:hAnsi="Times New Roman" w:cs="Times New Roman" w:hint="eastAsia"/>
          <w:sz w:val="24"/>
        </w:rPr>
        <w:t xml:space="preserve">, while </w:t>
      </w:r>
      <w:r w:rsidR="00BD3386">
        <w:rPr>
          <w:rFonts w:ascii="Times New Roman" w:hAnsi="Times New Roman" w:cs="Times New Roman" w:hint="eastAsia"/>
          <w:sz w:val="24"/>
        </w:rPr>
        <w:t xml:space="preserve">pH of </w:t>
      </w:r>
      <w:r w:rsidR="00CC4000">
        <w:rPr>
          <w:rFonts w:ascii="Times New Roman" w:hAnsi="Times New Roman" w:cs="Times New Roman" w:hint="eastAsia"/>
          <w:sz w:val="24"/>
        </w:rPr>
        <w:t>SC</w:t>
      </w:r>
      <w:r w:rsidR="00BD3386">
        <w:rPr>
          <w:rFonts w:ascii="Times New Roman" w:hAnsi="Times New Roman" w:cs="Times New Roman" w:hint="eastAsia"/>
          <w:sz w:val="24"/>
        </w:rPr>
        <w:t xml:space="preserve"> </w:t>
      </w:r>
      <w:r w:rsidR="008A2337">
        <w:rPr>
          <w:rFonts w:ascii="Times New Roman" w:hAnsi="Times New Roman" w:cs="Times New Roman" w:hint="eastAsia"/>
          <w:sz w:val="24"/>
        </w:rPr>
        <w:t xml:space="preserve">for BMED using SWB </w:t>
      </w:r>
      <w:r w:rsidR="00BD3386">
        <w:rPr>
          <w:rFonts w:ascii="Times New Roman" w:hAnsi="Times New Roman" w:cs="Times New Roman" w:hint="eastAsia"/>
          <w:sz w:val="24"/>
        </w:rPr>
        <w:t>kept increasing</w:t>
      </w:r>
      <w:r w:rsidR="00C81A8A">
        <w:rPr>
          <w:rFonts w:ascii="Times New Roman" w:hAnsi="Times New Roman" w:cs="Times New Roman" w:hint="eastAsia"/>
          <w:sz w:val="24"/>
        </w:rPr>
        <w:t xml:space="preserve"> (</w:t>
      </w:r>
      <w:r w:rsidR="00214236" w:rsidRPr="00281CB6">
        <w:rPr>
          <w:rFonts w:ascii="Times New Roman" w:hAnsi="Times New Roman" w:cs="Times New Roman" w:hint="eastAsia"/>
          <w:b/>
          <w:bCs/>
          <w:sz w:val="24"/>
        </w:rPr>
        <w:t xml:space="preserve">Figure </w:t>
      </w:r>
      <w:r w:rsidR="00C81A8A" w:rsidRPr="00281CB6">
        <w:rPr>
          <w:rFonts w:ascii="Times New Roman" w:hAnsi="Times New Roman" w:cs="Times New Roman" w:hint="eastAsia"/>
          <w:b/>
          <w:bCs/>
          <w:sz w:val="24"/>
        </w:rPr>
        <w:t>3</w:t>
      </w:r>
      <w:r w:rsidR="00333975">
        <w:rPr>
          <w:rFonts w:ascii="Times New Roman" w:hAnsi="Times New Roman" w:cs="Times New Roman" w:hint="eastAsia"/>
          <w:b/>
          <w:bCs/>
          <w:sz w:val="24"/>
        </w:rPr>
        <w:t xml:space="preserve"> </w:t>
      </w:r>
      <w:r w:rsidR="00C81A8A" w:rsidRPr="00281CB6">
        <w:rPr>
          <w:rFonts w:ascii="Times New Roman" w:hAnsi="Times New Roman" w:cs="Times New Roman" w:hint="eastAsia"/>
          <w:b/>
          <w:bCs/>
          <w:sz w:val="24"/>
        </w:rPr>
        <w:t>c</w:t>
      </w:r>
      <w:r w:rsidR="00C81A8A">
        <w:rPr>
          <w:rFonts w:ascii="Times New Roman" w:hAnsi="Times New Roman" w:cs="Times New Roman" w:hint="eastAsia"/>
          <w:sz w:val="24"/>
        </w:rPr>
        <w:t>)</w:t>
      </w:r>
      <w:r w:rsidR="00BD3386">
        <w:rPr>
          <w:rFonts w:ascii="Times New Roman" w:hAnsi="Times New Roman" w:cs="Times New Roman" w:hint="eastAsia"/>
          <w:sz w:val="24"/>
        </w:rPr>
        <w:t>.</w:t>
      </w:r>
      <w:r w:rsidR="006D583C">
        <w:rPr>
          <w:rFonts w:ascii="Times New Roman" w:hAnsi="Times New Roman" w:cs="Times New Roman" w:hint="eastAsia"/>
          <w:sz w:val="24"/>
        </w:rPr>
        <w:t xml:space="preserve"> Subsequently, the OH</w:t>
      </w:r>
      <w:r w:rsidR="006D583C">
        <w:rPr>
          <w:rFonts w:ascii="Times New Roman" w:hAnsi="Times New Roman" w:cs="Times New Roman" w:hint="eastAsia"/>
          <w:sz w:val="24"/>
          <w:vertAlign w:val="superscript"/>
        </w:rPr>
        <w:t>-</w:t>
      </w:r>
      <w:r w:rsidR="006D583C">
        <w:rPr>
          <w:rFonts w:ascii="Times New Roman" w:hAnsi="Times New Roman" w:cs="Times New Roman" w:hint="eastAsia"/>
          <w:sz w:val="24"/>
        </w:rPr>
        <w:t xml:space="preserve"> reacted with Ca</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and Mg</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at the CEM surface facing SC.</w:t>
      </w:r>
      <w:r w:rsidR="004F6F82">
        <w:rPr>
          <w:rFonts w:ascii="Times New Roman" w:hAnsi="Times New Roman" w:cs="Times New Roman" w:hint="eastAsia"/>
          <w:sz w:val="24"/>
        </w:rPr>
        <w:t xml:space="preserve"> </w:t>
      </w:r>
      <w:r w:rsidR="004F6F82">
        <w:rPr>
          <w:rFonts w:ascii="Times New Roman" w:hAnsi="Times New Roman" w:cs="Times New Roman"/>
          <w:sz w:val="24"/>
        </w:rPr>
        <w:t>W</w:t>
      </w:r>
      <w:r w:rsidR="004F6F82">
        <w:rPr>
          <w:rFonts w:ascii="Times New Roman" w:hAnsi="Times New Roman" w:cs="Times New Roman" w:hint="eastAsia"/>
          <w:sz w:val="24"/>
        </w:rPr>
        <w:t>ith the experiment proceeded, t</w:t>
      </w:r>
      <w:r w:rsidR="000B28BF">
        <w:rPr>
          <w:rFonts w:ascii="Times New Roman" w:hAnsi="Times New Roman" w:cs="Times New Roman" w:hint="eastAsia"/>
          <w:sz w:val="24"/>
        </w:rPr>
        <w:t>he scaling further decrease</w:t>
      </w:r>
      <w:r w:rsidR="004F6F82">
        <w:rPr>
          <w:rFonts w:ascii="Times New Roman" w:hAnsi="Times New Roman" w:cs="Times New Roman" w:hint="eastAsia"/>
          <w:sz w:val="24"/>
        </w:rPr>
        <w:t>d</w:t>
      </w:r>
      <w:r w:rsidR="000B28BF">
        <w:rPr>
          <w:rFonts w:ascii="Times New Roman" w:hAnsi="Times New Roman" w:cs="Times New Roman" w:hint="eastAsia"/>
          <w:sz w:val="24"/>
        </w:rPr>
        <w:t xml:space="preserve"> the effective membrane area and the ion flux</w:t>
      </w:r>
      <w:r w:rsidR="004F6F82">
        <w:rPr>
          <w:rFonts w:ascii="Times New Roman" w:hAnsi="Times New Roman" w:cs="Times New Roman" w:hint="eastAsia"/>
          <w:sz w:val="24"/>
        </w:rPr>
        <w:t>, thereby inducing</w:t>
      </w:r>
      <w:r w:rsidR="000B28BF">
        <w:rPr>
          <w:rFonts w:ascii="Times New Roman" w:hAnsi="Times New Roman" w:cs="Times New Roman" w:hint="eastAsia"/>
          <w:sz w:val="24"/>
        </w:rPr>
        <w:t xml:space="preserve"> water splitting </w:t>
      </w:r>
      <w:r w:rsidR="00984222">
        <w:rPr>
          <w:rFonts w:ascii="Times New Roman" w:hAnsi="Times New Roman" w:cs="Times New Roman" w:hint="eastAsia"/>
          <w:sz w:val="24"/>
        </w:rPr>
        <w:t xml:space="preserve">on CEM facing </w:t>
      </w:r>
      <w:r w:rsidR="00CC4000">
        <w:rPr>
          <w:rFonts w:ascii="Times New Roman" w:hAnsi="Times New Roman" w:cs="Times New Roman" w:hint="eastAsia"/>
          <w:sz w:val="24"/>
        </w:rPr>
        <w:t>SC</w:t>
      </w:r>
      <w:r w:rsidR="00333975">
        <w:rPr>
          <w:rFonts w:ascii="Times New Roman" w:hAnsi="Times New Roman" w:cs="Times New Roman" w:hint="eastAsia"/>
          <w:sz w:val="24"/>
        </w:rPr>
        <w:t xml:space="preserve"> as well</w:t>
      </w:r>
      <w:r w:rsidR="00937604" w:rsidRPr="00FB06AC">
        <w:rPr>
          <w:rFonts w:ascii="Times New Roman" w:hAnsi="Times New Roman" w:cs="Times New Roman" w:hint="eastAsia"/>
          <w:sz w:val="24"/>
        </w:rPr>
        <w:t xml:space="preserve"> </w:t>
      </w:r>
      <w:r w:rsidR="00937604" w:rsidRPr="00FB06AC">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&lt;EndNote&gt;&lt;Cite&gt;&lt;Author&gt;Belashova&lt;/Author&gt;&lt;Year&gt;2017&lt;/Year&gt;&lt;RecNum&gt;287&lt;/RecNum&gt;&lt;DisplayText&gt;&lt;style face="superscript"&gt;39, 46&lt;/style&gt;&lt;/DisplayText&gt;&lt;record&gt;&lt;rec-number&gt;287&lt;/rec-number&gt;&lt;foreign-keys&gt;&lt;key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937604" w:rsidRPr="00FB06AC">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39, 46</w:t>
      </w:r>
      <w:r w:rsidR="00937604" w:rsidRPr="00FB06AC">
        <w:rPr>
          <w:rFonts w:ascii="Times New Roman" w:hAnsi="Times New Roman" w:cs="Times New Roman"/>
          <w:sz w:val="24"/>
        </w:rPr>
        <w:fldChar w:fldCharType="end"/>
      </w:r>
      <w:r w:rsidR="00984222">
        <w:rPr>
          <w:rFonts w:ascii="Times New Roman" w:hAnsi="Times New Roman" w:cs="Times New Roman" w:hint="eastAsia"/>
          <w:sz w:val="24"/>
        </w:rPr>
        <w:t>.</w:t>
      </w:r>
      <w:r w:rsidR="00C85734">
        <w:rPr>
          <w:rFonts w:ascii="Times New Roman" w:hAnsi="Times New Roman" w:cs="Times New Roman" w:hint="eastAsia"/>
          <w:sz w:val="24"/>
        </w:rPr>
        <w:t xml:space="preserve"> </w:t>
      </w:r>
      <w:r w:rsidR="003D48EE">
        <w:rPr>
          <w:rFonts w:ascii="Times New Roman" w:hAnsi="Times New Roman" w:cs="Times New Roman"/>
          <w:sz w:val="24"/>
        </w:rPr>
        <w:t>T</w:t>
      </w:r>
      <w:r w:rsidR="003D48EE">
        <w:rPr>
          <w:rFonts w:ascii="Times New Roman" w:hAnsi="Times New Roman" w:cs="Times New Roman" w:hint="eastAsia"/>
          <w:sz w:val="24"/>
        </w:rPr>
        <w:t xml:space="preserve">hen </w:t>
      </w:r>
      <w:r w:rsidR="00C85734">
        <w:rPr>
          <w:rFonts w:ascii="Times New Roman" w:hAnsi="Times New Roman" w:cs="Times New Roman" w:hint="eastAsia"/>
          <w:sz w:val="24"/>
        </w:rPr>
        <w:t>OH</w:t>
      </w:r>
      <w:r w:rsidR="00C85734" w:rsidRPr="00E75484">
        <w:rPr>
          <w:rFonts w:ascii="Times New Roman" w:hAnsi="Times New Roman" w:cs="Times New Roman" w:hint="eastAsia"/>
          <w:sz w:val="24"/>
          <w:vertAlign w:val="superscript"/>
        </w:rPr>
        <w:t>-</w:t>
      </w:r>
      <w:r w:rsidR="00C85734">
        <w:rPr>
          <w:rFonts w:ascii="Times New Roman" w:hAnsi="Times New Roman" w:cs="Times New Roman" w:hint="eastAsia"/>
          <w:sz w:val="24"/>
        </w:rPr>
        <w:t xml:space="preserve"> generated due to water splitting further </w:t>
      </w:r>
      <w:r w:rsidR="00A321C8">
        <w:rPr>
          <w:rFonts w:ascii="Times New Roman" w:hAnsi="Times New Roman" w:cs="Times New Roman" w:hint="eastAsia"/>
          <w:sz w:val="24"/>
        </w:rPr>
        <w:t xml:space="preserve">reacted with divalent </w:t>
      </w:r>
      <w:r w:rsidR="003D48EE">
        <w:rPr>
          <w:rFonts w:ascii="Times New Roman" w:hAnsi="Times New Roman" w:cs="Times New Roman" w:hint="eastAsia"/>
          <w:sz w:val="24"/>
        </w:rPr>
        <w:t>cat</w:t>
      </w:r>
      <w:r w:rsidR="00A321C8">
        <w:rPr>
          <w:rFonts w:ascii="Times New Roman" w:hAnsi="Times New Roman" w:cs="Times New Roman" w:hint="eastAsia"/>
          <w:sz w:val="24"/>
        </w:rPr>
        <w:t>ions</w:t>
      </w:r>
      <w:r w:rsidR="003D48EE">
        <w:rPr>
          <w:rFonts w:ascii="Times New Roman" w:hAnsi="Times New Roman" w:cs="Times New Roman" w:hint="eastAsia"/>
          <w:sz w:val="24"/>
        </w:rPr>
        <w:t xml:space="preserve"> and formed scaling</w:t>
      </w:r>
      <w:r w:rsidR="00A321C8">
        <w:rPr>
          <w:rFonts w:ascii="Times New Roman" w:hAnsi="Times New Roman" w:cs="Times New Roman" w:hint="eastAsia"/>
          <w:sz w:val="24"/>
        </w:rPr>
        <w:t>. Eventually</w:t>
      </w:r>
      <w:r w:rsidR="00FE2DEE">
        <w:rPr>
          <w:rFonts w:ascii="Times New Roman" w:hAnsi="Times New Roman" w:cs="Times New Roman" w:hint="eastAsia"/>
          <w:sz w:val="24"/>
        </w:rPr>
        <w:t xml:space="preserve">, a large </w:t>
      </w:r>
      <w:r w:rsidR="00FE2DEE">
        <w:rPr>
          <w:rFonts w:ascii="Times New Roman" w:hAnsi="Times New Roman" w:cs="Times New Roman"/>
          <w:sz w:val="24"/>
        </w:rPr>
        <w:t>amount</w:t>
      </w:r>
      <w:r w:rsidR="00FE2DEE">
        <w:rPr>
          <w:rFonts w:ascii="Times New Roman" w:hAnsi="Times New Roman" w:cs="Times New Roman" w:hint="eastAsia"/>
          <w:sz w:val="24"/>
        </w:rPr>
        <w:t xml:space="preserve"> of scaling was formed on CEM surface </w:t>
      </w:r>
      <w:r w:rsidR="003D48EE">
        <w:rPr>
          <w:rFonts w:ascii="Times New Roman" w:hAnsi="Times New Roman" w:cs="Times New Roman" w:hint="eastAsia"/>
          <w:sz w:val="24"/>
        </w:rPr>
        <w:t>facing</w:t>
      </w:r>
      <w:r w:rsidR="00FE2DEE">
        <w:rPr>
          <w:rFonts w:ascii="Times New Roman" w:hAnsi="Times New Roman" w:cs="Times New Roman" w:hint="eastAsia"/>
          <w:sz w:val="24"/>
        </w:rPr>
        <w:t xml:space="preserve"> </w:t>
      </w:r>
      <w:r w:rsidR="00CC4000">
        <w:rPr>
          <w:rFonts w:ascii="Times New Roman" w:hAnsi="Times New Roman" w:cs="Times New Roman" w:hint="eastAsia"/>
          <w:sz w:val="24"/>
        </w:rPr>
        <w:t>SC</w:t>
      </w:r>
      <w:r w:rsidR="003632DE">
        <w:rPr>
          <w:rFonts w:ascii="Times New Roman" w:hAnsi="Times New Roman" w:cs="Times New Roman" w:hint="eastAsia"/>
          <w:sz w:val="24"/>
        </w:rPr>
        <w:t xml:space="preserve"> (</w:t>
      </w:r>
      <w:r w:rsidR="00214236" w:rsidRPr="00C07A8B">
        <w:rPr>
          <w:rFonts w:ascii="Times New Roman" w:hAnsi="Times New Roman" w:cs="Times New Roman" w:hint="eastAsia"/>
          <w:b/>
          <w:bCs/>
          <w:sz w:val="24"/>
        </w:rPr>
        <w:t xml:space="preserve">Figure </w:t>
      </w:r>
      <w:r w:rsidR="003632DE" w:rsidRPr="00C07A8B">
        <w:rPr>
          <w:rFonts w:ascii="Times New Roman" w:hAnsi="Times New Roman" w:cs="Times New Roman" w:hint="eastAsia"/>
          <w:b/>
          <w:bCs/>
          <w:sz w:val="24"/>
        </w:rPr>
        <w:t>2</w:t>
      </w:r>
      <w:r w:rsidR="00C07A8B" w:rsidRPr="00C07A8B">
        <w:rPr>
          <w:rFonts w:ascii="Times New Roman" w:hAnsi="Times New Roman" w:cs="Times New Roman" w:hint="eastAsia"/>
          <w:b/>
          <w:bCs/>
          <w:sz w:val="24"/>
        </w:rPr>
        <w:t xml:space="preserve"> </w:t>
      </w:r>
      <w:r w:rsidR="003632DE" w:rsidRPr="00C07A8B">
        <w:rPr>
          <w:rFonts w:ascii="Times New Roman" w:hAnsi="Times New Roman" w:cs="Times New Roman" w:hint="eastAsia"/>
          <w:b/>
          <w:bCs/>
          <w:sz w:val="24"/>
        </w:rPr>
        <w:t>b2</w:t>
      </w:r>
      <w:r w:rsidR="003632DE">
        <w:rPr>
          <w:rFonts w:ascii="Times New Roman" w:hAnsi="Times New Roman" w:cs="Times New Roman" w:hint="eastAsia"/>
          <w:sz w:val="24"/>
        </w:rPr>
        <w:t>)</w:t>
      </w:r>
      <w:r w:rsidR="00FE2DEE">
        <w:rPr>
          <w:rFonts w:ascii="Times New Roman" w:hAnsi="Times New Roman" w:cs="Times New Roman" w:hint="eastAsia"/>
          <w:sz w:val="24"/>
        </w:rPr>
        <w:t>.</w:t>
      </w:r>
    </w:p>
    <w:p w14:paraId="05A042A6" w14:textId="355D51E6" w:rsidR="00630C54" w:rsidRDefault="00150622" w:rsidP="00630C54">
      <w:pPr>
        <w:spacing w:line="48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w:t>
      </w:r>
      <w:r w:rsidR="006604D5">
        <w:rPr>
          <w:rFonts w:ascii="Times New Roman" w:hAnsi="Times New Roman" w:cs="Times New Roman" w:hint="eastAsia"/>
          <w:sz w:val="24"/>
        </w:rPr>
        <w:t xml:space="preserve">across the CEM </w:t>
      </w:r>
      <w:r>
        <w:rPr>
          <w:rFonts w:ascii="Times New Roman" w:hAnsi="Times New Roman" w:cs="Times New Roman" w:hint="eastAsia"/>
          <w:sz w:val="24"/>
        </w:rPr>
        <w:t xml:space="preserve">from BC to </w:t>
      </w:r>
      <w:r w:rsidR="00CC4000">
        <w:rPr>
          <w:rFonts w:ascii="Times New Roman" w:hAnsi="Times New Roman" w:cs="Times New Roman" w:hint="eastAsia"/>
          <w:sz w:val="24"/>
        </w:rPr>
        <w:t>SC</w:t>
      </w:r>
      <w:r>
        <w:rPr>
          <w:rFonts w:ascii="Times New Roman" w:hAnsi="Times New Roman" w:cs="Times New Roman" w:hint="eastAsia"/>
          <w:sz w:val="24"/>
        </w:rPr>
        <w:t xml:space="preserve"> was also </w:t>
      </w:r>
      <w:r w:rsidR="001D3934">
        <w:rPr>
          <w:rFonts w:ascii="Times New Roman" w:hAnsi="Times New Roman" w:cs="Times New Roman" w:hint="eastAsia"/>
          <w:sz w:val="24"/>
        </w:rPr>
        <w:t>a potential reason.</w:t>
      </w:r>
      <w:r w:rsidR="00F21509">
        <w:rPr>
          <w:rFonts w:ascii="Times New Roman" w:hAnsi="Times New Roman" w:cs="Times New Roman" w:hint="eastAsia"/>
          <w:sz w:val="24"/>
        </w:rPr>
        <w:t xml:space="preserve"> The counterion</w:t>
      </w:r>
      <w:r w:rsidR="00AC132D">
        <w:rPr>
          <w:rFonts w:ascii="Times New Roman" w:hAnsi="Times New Roman" w:cs="Times New Roman" w:hint="eastAsia"/>
          <w:sz w:val="24"/>
        </w:rPr>
        <w:t xml:space="preserve"> selectivity of the pristine CEM was 0.95</w:t>
      </w:r>
      <w:r w:rsidR="002C5329">
        <w:rPr>
          <w:rFonts w:ascii="Times New Roman" w:hAnsi="Times New Roman" w:cs="Times New Roman" w:hint="eastAsia"/>
          <w:sz w:val="24"/>
        </w:rPr>
        <w:t xml:space="preserve"> (</w:t>
      </w:r>
      <w:r w:rsidR="00214236">
        <w:rPr>
          <w:rFonts w:ascii="Times New Roman" w:hAnsi="Times New Roman" w:cs="Times New Roman" w:hint="eastAsia"/>
          <w:sz w:val="24"/>
        </w:rPr>
        <w:t xml:space="preserve">Figure </w:t>
      </w:r>
      <w:r w:rsidR="002C5329">
        <w:rPr>
          <w:rFonts w:ascii="Times New Roman" w:hAnsi="Times New Roman" w:cs="Times New Roman" w:hint="eastAsia"/>
          <w:sz w:val="24"/>
        </w:rPr>
        <w:t>S</w:t>
      </w:r>
      <w:r w:rsidR="00A74535">
        <w:rPr>
          <w:rFonts w:ascii="Times New Roman" w:hAnsi="Times New Roman" w:cs="Times New Roman" w:hint="eastAsia"/>
          <w:sz w:val="24"/>
        </w:rPr>
        <w:t>9</w:t>
      </w:r>
      <w:r w:rsidR="002C5329">
        <w:rPr>
          <w:rFonts w:ascii="Times New Roman" w:hAnsi="Times New Roman" w:cs="Times New Roman" w:hint="eastAsia"/>
          <w:sz w:val="24"/>
        </w:rPr>
        <w:t>)</w:t>
      </w:r>
      <w:r w:rsidR="00AC132D">
        <w:rPr>
          <w:rFonts w:ascii="Times New Roman" w:hAnsi="Times New Roman" w:cs="Times New Roman" w:hint="eastAsia"/>
          <w:sz w:val="24"/>
        </w:rPr>
        <w:t>, indicating the leakage of OH</w:t>
      </w:r>
      <w:r w:rsidR="00AC132D">
        <w:rPr>
          <w:rFonts w:ascii="Times New Roman" w:hAnsi="Times New Roman" w:cs="Times New Roman" w:hint="eastAsia"/>
          <w:sz w:val="24"/>
          <w:vertAlign w:val="superscript"/>
        </w:rPr>
        <w:t>-</w:t>
      </w:r>
      <w:r w:rsidR="00AC132D">
        <w:rPr>
          <w:rFonts w:ascii="Times New Roman" w:hAnsi="Times New Roman" w:cs="Times New Roman" w:hint="eastAsia"/>
          <w:sz w:val="24"/>
        </w:rPr>
        <w:t xml:space="preserve"> </w:t>
      </w:r>
      <w:r w:rsidR="002C5329">
        <w:rPr>
          <w:rFonts w:ascii="Times New Roman" w:hAnsi="Times New Roman" w:cs="Times New Roman" w:hint="eastAsia"/>
          <w:sz w:val="24"/>
        </w:rPr>
        <w:t xml:space="preserve">existed throughout the </w:t>
      </w:r>
      <w:r w:rsidR="002C5329">
        <w:rPr>
          <w:rFonts w:ascii="Times New Roman" w:hAnsi="Times New Roman" w:cs="Times New Roman"/>
          <w:sz w:val="24"/>
        </w:rPr>
        <w:t>experiment</w:t>
      </w:r>
      <w:r w:rsidR="002C5329">
        <w:rPr>
          <w:rFonts w:ascii="Times New Roman" w:hAnsi="Times New Roman" w:cs="Times New Roman" w:hint="eastAsia"/>
          <w:sz w:val="24"/>
        </w:rPr>
        <w:t xml:space="preserve">. </w:t>
      </w:r>
      <w:r w:rsidR="007C4615">
        <w:rPr>
          <w:rFonts w:ascii="Times New Roman" w:hAnsi="Times New Roman" w:cs="Times New Roman"/>
          <w:sz w:val="24"/>
        </w:rPr>
        <w:t>Additionally</w:t>
      </w:r>
      <w:r w:rsidR="007C4615">
        <w:rPr>
          <w:rFonts w:ascii="Times New Roman" w:hAnsi="Times New Roman" w:cs="Times New Roman" w:hint="eastAsia"/>
          <w:sz w:val="24"/>
        </w:rPr>
        <w:t>, the transport number of counter-ions of scaled CEM</w:t>
      </w:r>
      <w:r w:rsidR="007C4615">
        <w:rPr>
          <w:rFonts w:ascii="Times New Roman" w:hAnsi="Times New Roman" w:cs="Times New Roman"/>
          <w:sz w:val="24"/>
        </w:rPr>
        <w:t xml:space="preserve"> </w:t>
      </w:r>
      <w:r w:rsidR="007C4615">
        <w:rPr>
          <w:rFonts w:ascii="Times New Roman" w:hAnsi="Times New Roman" w:cs="Times New Roman" w:hint="eastAsia"/>
          <w:sz w:val="24"/>
        </w:rPr>
        <w:t xml:space="preserve">decreased to 0.91, indicating scaling also enhanced </w:t>
      </w:r>
      <w:r w:rsidR="00A74535">
        <w:rPr>
          <w:rFonts w:ascii="Times New Roman" w:hAnsi="Times New Roman" w:cs="Times New Roman" w:hint="eastAsia"/>
          <w:sz w:val="24"/>
        </w:rPr>
        <w:t>OH</w:t>
      </w:r>
      <w:r w:rsidR="00A74535" w:rsidRPr="00A74535">
        <w:rPr>
          <w:rFonts w:ascii="Times New Roman" w:hAnsi="Times New Roman" w:cs="Times New Roman" w:hint="eastAsia"/>
          <w:sz w:val="24"/>
          <w:vertAlign w:val="superscript"/>
        </w:rPr>
        <w:t>-</w:t>
      </w:r>
      <w:r w:rsidR="007C4615">
        <w:rPr>
          <w:rFonts w:ascii="Times New Roman" w:hAnsi="Times New Roman" w:cs="Times New Roman" w:hint="eastAsia"/>
          <w:sz w:val="24"/>
        </w:rPr>
        <w:t xml:space="preserve"> </w:t>
      </w:r>
      <w:r w:rsidR="007C4615">
        <w:rPr>
          <w:rFonts w:ascii="Times New Roman" w:hAnsi="Times New Roman" w:cs="Times New Roman" w:hint="eastAsia"/>
          <w:sz w:val="24"/>
        </w:rPr>
        <w:lastRenderedPageBreak/>
        <w:t xml:space="preserve">leakage. </w:t>
      </w:r>
      <w:r w:rsidR="00D45D51">
        <w:rPr>
          <w:rFonts w:ascii="Times New Roman" w:hAnsi="Times New Roman" w:cs="Times New Roman" w:hint="eastAsia"/>
          <w:sz w:val="24"/>
        </w:rPr>
        <w:t>The increase of leakage might result from the deformation of CEM</w:t>
      </w:r>
      <w:r w:rsidR="00CB772C">
        <w:rPr>
          <w:rFonts w:ascii="Times New Roman" w:hAnsi="Times New Roman" w:cs="Times New Roman" w:hint="eastAsia"/>
          <w:sz w:val="24"/>
        </w:rPr>
        <w:t>, s</w:t>
      </w:r>
      <w:r w:rsidR="00CB772C" w:rsidRPr="00A734AB">
        <w:rPr>
          <w:rFonts w:ascii="Times New Roman" w:hAnsi="Times New Roman" w:cs="Times New Roman" w:hint="eastAsia"/>
          <w:sz w:val="24"/>
        </w:rPr>
        <w:t xml:space="preserve">ince </w:t>
      </w:r>
      <w:r w:rsidR="00A734AB" w:rsidRPr="00A734AB">
        <w:rPr>
          <w:rFonts w:ascii="Times New Roman" w:hAnsi="Times New Roman" w:cs="Times New Roman" w:hint="eastAsia"/>
          <w:sz w:val="24"/>
        </w:rPr>
        <w:t xml:space="preserve">there </w:t>
      </w:r>
      <w:r w:rsidR="00A734AB">
        <w:rPr>
          <w:rFonts w:ascii="Times New Roman" w:hAnsi="Times New Roman" w:cs="Times New Roman" w:hint="eastAsia"/>
          <w:sz w:val="24"/>
        </w:rPr>
        <w:t>was</w:t>
      </w:r>
      <w:r w:rsidR="00A734AB" w:rsidRPr="00A734AB">
        <w:rPr>
          <w:rFonts w:ascii="Times New Roman" w:hAnsi="Times New Roman" w:cs="Times New Roman" w:hint="eastAsia"/>
          <w:sz w:val="24"/>
        </w:rPr>
        <w:t xml:space="preserve"> no gasket covering the entire membrane.</w:t>
      </w:r>
      <w:r w:rsidR="00A734AB">
        <w:rPr>
          <w:rFonts w:ascii="Times New Roman" w:hAnsi="Times New Roman" w:cs="Times New Roman" w:hint="eastAsia"/>
          <w:sz w:val="24"/>
        </w:rPr>
        <w:t xml:space="preserve"> </w:t>
      </w:r>
      <w:r w:rsidR="00130E8C">
        <w:rPr>
          <w:rFonts w:ascii="Times New Roman" w:hAnsi="Times New Roman" w:cs="Times New Roman" w:hint="eastAsia"/>
          <w:sz w:val="24"/>
        </w:rPr>
        <w:t xml:space="preserve">Moreover, the decreased Donan exclusion might also increase the leakage. </w:t>
      </w:r>
      <w:r w:rsidR="001629F0">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face="superscript"&gt;49&lt;/style&gt;&lt;/DisplayText&gt;&lt;record&gt;&lt;rec-number&gt;299&lt;/rec-number&gt;&lt;foreign-keys&gt;&lt;key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001629F0">
        <w:rPr>
          <w:rFonts w:ascii="Times New Roman" w:hAnsi="Times New Roman" w:cs="Times New Roman"/>
          <w:sz w:val="24"/>
        </w:rPr>
        <w:fldChar w:fldCharType="separate"/>
      </w:r>
      <w:r w:rsidR="0065510D">
        <w:rPr>
          <w:rFonts w:ascii="Times New Roman" w:hAnsi="Times New Roman" w:cs="Times New Roman"/>
          <w:noProof/>
          <w:sz w:val="24"/>
        </w:rPr>
        <w:t xml:space="preserve">Gou, et al. </w:t>
      </w:r>
      <w:r w:rsidR="0065510D" w:rsidRPr="0065510D">
        <w:rPr>
          <w:rFonts w:ascii="Times New Roman" w:hAnsi="Times New Roman" w:cs="Times New Roman"/>
          <w:noProof/>
          <w:sz w:val="24"/>
          <w:vertAlign w:val="superscript"/>
        </w:rPr>
        <w:t>49</w:t>
      </w:r>
      <w:r w:rsidR="001629F0">
        <w:rPr>
          <w:rFonts w:ascii="Times New Roman" w:hAnsi="Times New Roman" w:cs="Times New Roman"/>
          <w:sz w:val="24"/>
        </w:rPr>
        <w:fldChar w:fldCharType="end"/>
      </w:r>
      <w:r w:rsidR="00FB06D7">
        <w:rPr>
          <w:rFonts w:ascii="Times New Roman" w:hAnsi="Times New Roman" w:cs="Times New Roman" w:hint="eastAsia"/>
          <w:sz w:val="24"/>
        </w:rPr>
        <w:t xml:space="preserve"> </w:t>
      </w:r>
      <w:r w:rsidR="006F1285">
        <w:rPr>
          <w:rFonts w:ascii="Times New Roman" w:hAnsi="Times New Roman" w:cs="Times New Roman" w:hint="eastAsia"/>
          <w:sz w:val="24"/>
        </w:rPr>
        <w:t>found that the high binding energy between Ca</w:t>
      </w:r>
      <w:r w:rsidR="006F1285" w:rsidRPr="001629F0">
        <w:rPr>
          <w:rFonts w:ascii="Times New Roman" w:hAnsi="Times New Roman" w:cs="Times New Roman" w:hint="eastAsia"/>
          <w:sz w:val="24"/>
          <w:vertAlign w:val="superscript"/>
        </w:rPr>
        <w:t>2+</w:t>
      </w:r>
      <w:r w:rsidR="006F1285">
        <w:rPr>
          <w:rFonts w:ascii="Times New Roman" w:hAnsi="Times New Roman" w:cs="Times New Roman" w:hint="eastAsia"/>
          <w:sz w:val="24"/>
        </w:rPr>
        <w:t xml:space="preserve"> and fixed charge group of CEM (RSO</w:t>
      </w:r>
      <w:r w:rsidR="006F1285" w:rsidRPr="001629F0">
        <w:rPr>
          <w:rFonts w:ascii="Times New Roman" w:hAnsi="Times New Roman" w:cs="Times New Roman" w:hint="eastAsia"/>
          <w:sz w:val="24"/>
          <w:vertAlign w:val="subscript"/>
        </w:rPr>
        <w:t>3</w:t>
      </w:r>
      <w:r w:rsidR="006F1285" w:rsidRPr="00014242">
        <w:rPr>
          <w:rFonts w:ascii="Times New Roman" w:hAnsi="Times New Roman" w:cs="Times New Roman" w:hint="eastAsia"/>
          <w:sz w:val="24"/>
          <w:vertAlign w:val="superscript"/>
        </w:rPr>
        <w:t>-</w:t>
      </w:r>
      <w:r w:rsidR="006F1285">
        <w:rPr>
          <w:rFonts w:ascii="Times New Roman" w:hAnsi="Times New Roman" w:cs="Times New Roman" w:hint="eastAsia"/>
          <w:sz w:val="24"/>
        </w:rPr>
        <w:t xml:space="preserve">) </w:t>
      </w:r>
      <w:r w:rsidR="00CD1FDB">
        <w:rPr>
          <w:rFonts w:ascii="Times New Roman" w:hAnsi="Times New Roman" w:cs="Times New Roman" w:hint="eastAsia"/>
          <w:sz w:val="24"/>
        </w:rPr>
        <w:t>enabled part of Ca</w:t>
      </w:r>
      <w:r w:rsidR="00CD1FDB" w:rsidRPr="001629F0">
        <w:rPr>
          <w:rFonts w:ascii="Times New Roman" w:hAnsi="Times New Roman" w:cs="Times New Roman" w:hint="eastAsia"/>
          <w:sz w:val="24"/>
          <w:vertAlign w:val="superscript"/>
        </w:rPr>
        <w:t>2+</w:t>
      </w:r>
      <w:r w:rsidR="00CD1FDB">
        <w:rPr>
          <w:rFonts w:ascii="Times New Roman" w:hAnsi="Times New Roman" w:cs="Times New Roman" w:hint="eastAsia"/>
          <w:sz w:val="24"/>
        </w:rPr>
        <w:t xml:space="preserve"> retained in the membrane channel</w:t>
      </w:r>
      <w:r w:rsidR="001629F0">
        <w:rPr>
          <w:rFonts w:ascii="Times New Roman" w:hAnsi="Times New Roman" w:cs="Times New Roman" w:hint="eastAsia"/>
          <w:sz w:val="24"/>
        </w:rPr>
        <w:t xml:space="preserve">. It was consistent with the result </w:t>
      </w:r>
      <w:r w:rsidR="00014242">
        <w:rPr>
          <w:rFonts w:ascii="Times New Roman" w:hAnsi="Times New Roman" w:cs="Times New Roman" w:hint="eastAsia"/>
          <w:sz w:val="24"/>
        </w:rPr>
        <w:t xml:space="preserve">in </w:t>
      </w:r>
      <w:r w:rsidR="00214236">
        <w:rPr>
          <w:rFonts w:ascii="Times New Roman" w:hAnsi="Times New Roman" w:cs="Times New Roman" w:hint="eastAsia"/>
          <w:b/>
          <w:bCs/>
          <w:sz w:val="24"/>
        </w:rPr>
        <w:t xml:space="preserve">Figure </w:t>
      </w:r>
      <w:r w:rsidR="00FB5C01">
        <w:rPr>
          <w:rFonts w:ascii="Times New Roman" w:hAnsi="Times New Roman" w:cs="Times New Roman" w:hint="eastAsia"/>
          <w:b/>
          <w:bCs/>
          <w:sz w:val="24"/>
        </w:rPr>
        <w:t>S</w:t>
      </w:r>
      <w:r w:rsidR="00580A3C">
        <w:rPr>
          <w:rFonts w:ascii="Times New Roman" w:hAnsi="Times New Roman" w:cs="Times New Roman" w:hint="eastAsia"/>
          <w:b/>
          <w:bCs/>
          <w:sz w:val="24"/>
        </w:rPr>
        <w:t>9</w:t>
      </w:r>
      <w:r w:rsidR="00014242">
        <w:rPr>
          <w:rFonts w:ascii="Times New Roman" w:hAnsi="Times New Roman" w:cs="Times New Roman" w:hint="eastAsia"/>
          <w:sz w:val="24"/>
        </w:rPr>
        <w:t xml:space="preserve"> that the</w:t>
      </w:r>
      <w:r w:rsidR="001629F0">
        <w:rPr>
          <w:rFonts w:ascii="Times New Roman" w:hAnsi="Times New Roman" w:cs="Times New Roman" w:hint="eastAsia"/>
          <w:sz w:val="24"/>
        </w:rPr>
        <w:t xml:space="preserve"> transport number of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w:t>
      </w:r>
      <w:r w:rsidR="004326AB">
        <w:rPr>
          <w:rFonts w:ascii="Times New Roman" w:hAnsi="Times New Roman" w:cs="Times New Roman" w:hint="eastAsia"/>
          <w:sz w:val="24"/>
        </w:rPr>
        <w:t>Ca</w:t>
      </w:r>
      <w:r w:rsidR="003C6919">
        <w:rPr>
          <w:rFonts w:ascii="Times New Roman" w:hAnsi="Times New Roman" w:cs="Times New Roman" w:hint="eastAsia"/>
          <w:sz w:val="24"/>
          <w:vertAlign w:val="superscript"/>
        </w:rPr>
        <w:t>2+</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type)</w:t>
      </w:r>
      <w:r w:rsidR="004326AB">
        <w:rPr>
          <w:rFonts w:ascii="Times New Roman" w:hAnsi="Times New Roman" w:cs="Times New Roman" w:hint="eastAsia"/>
          <w:sz w:val="24"/>
        </w:rPr>
        <w:t xml:space="preserve"> and CEM </w:t>
      </w:r>
      <w:r w:rsidR="00014242">
        <w:rPr>
          <w:rFonts w:ascii="Times New Roman" w:hAnsi="Times New Roman" w:cs="Times New Roman" w:hint="eastAsia"/>
          <w:sz w:val="24"/>
        </w:rPr>
        <w:t>(Mg</w:t>
      </w:r>
      <w:r w:rsidR="003C6919">
        <w:rPr>
          <w:rFonts w:ascii="Times New Roman" w:hAnsi="Times New Roman" w:cs="Times New Roman" w:hint="eastAsia"/>
          <w:sz w:val="24"/>
          <w:vertAlign w:val="superscript"/>
        </w:rPr>
        <w:t>2+</w:t>
      </w:r>
      <w:r w:rsidR="00014242">
        <w:rPr>
          <w:rFonts w:ascii="Times New Roman" w:hAnsi="Times New Roman" w:cs="Times New Roman" w:hint="eastAsia"/>
          <w:sz w:val="24"/>
        </w:rPr>
        <w:t xml:space="preserve"> type) were a little lower than that of pristine CEM</w:t>
      </w:r>
      <w:r w:rsidR="003C6919">
        <w:rPr>
          <w:rFonts w:ascii="Times New Roman" w:hAnsi="Times New Roman" w:cs="Times New Roman" w:hint="eastAsia"/>
          <w:sz w:val="24"/>
        </w:rPr>
        <w:t xml:space="preserve"> (Na</w:t>
      </w:r>
      <w:r w:rsidR="003C6919">
        <w:rPr>
          <w:rFonts w:ascii="Times New Roman" w:hAnsi="Times New Roman" w:cs="Times New Roman" w:hint="eastAsia"/>
          <w:sz w:val="24"/>
          <w:vertAlign w:val="superscript"/>
        </w:rPr>
        <w:t>+</w:t>
      </w:r>
      <w:r w:rsidR="003C6919">
        <w:rPr>
          <w:rFonts w:ascii="Times New Roman" w:hAnsi="Times New Roman" w:cs="Times New Roman" w:hint="eastAsia"/>
          <w:sz w:val="24"/>
        </w:rPr>
        <w:t xml:space="preserve"> type)</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 xml:space="preserve">When divalent ions </w:t>
      </w:r>
      <w:r w:rsidR="001C179B">
        <w:rPr>
          <w:rFonts w:ascii="Times New Roman" w:hAnsi="Times New Roman" w:cs="Times New Roman" w:hint="eastAsia"/>
          <w:sz w:val="24"/>
        </w:rPr>
        <w:t xml:space="preserve">retained in </w:t>
      </w:r>
      <w:r w:rsidR="001C179B">
        <w:rPr>
          <w:rFonts w:ascii="Times New Roman" w:hAnsi="Times New Roman" w:cs="Times New Roman"/>
          <w:sz w:val="24"/>
        </w:rPr>
        <w:t>membrane</w:t>
      </w:r>
      <w:r w:rsidR="001C179B">
        <w:rPr>
          <w:rFonts w:ascii="Times New Roman" w:hAnsi="Times New Roman" w:cs="Times New Roman" w:hint="eastAsia"/>
          <w:sz w:val="24"/>
        </w:rPr>
        <w:t xml:space="preserve"> channel. The fixed charges were occupied and the Donnan exclusion was </w:t>
      </w:r>
      <w:r w:rsidR="004A31F9">
        <w:rPr>
          <w:rFonts w:ascii="Times New Roman" w:hAnsi="Times New Roman" w:cs="Times New Roman" w:hint="eastAsia"/>
          <w:sz w:val="24"/>
        </w:rPr>
        <w:t xml:space="preserve">weakened and </w:t>
      </w:r>
      <w:r w:rsidR="00B61C40">
        <w:rPr>
          <w:rFonts w:ascii="Times New Roman" w:hAnsi="Times New Roman" w:cs="Times New Roman" w:hint="eastAsia"/>
          <w:sz w:val="24"/>
        </w:rPr>
        <w:t>allowed the transport</w:t>
      </w:r>
      <w:r w:rsidR="004A31F9">
        <w:rPr>
          <w:rFonts w:ascii="Times New Roman" w:hAnsi="Times New Roman" w:cs="Times New Roman" w:hint="eastAsia"/>
          <w:sz w:val="24"/>
        </w:rPr>
        <w:t xml:space="preserve"> of co-ion (OH</w:t>
      </w:r>
      <w:r w:rsidR="004A31F9" w:rsidRPr="004A31F9">
        <w:rPr>
          <w:rFonts w:ascii="Times New Roman" w:hAnsi="Times New Roman" w:cs="Times New Roman" w:hint="eastAsia"/>
          <w:sz w:val="24"/>
          <w:vertAlign w:val="superscript"/>
        </w:rPr>
        <w:t>-</w:t>
      </w:r>
      <w:r w:rsidR="004A31F9">
        <w:rPr>
          <w:rFonts w:ascii="Times New Roman" w:hAnsi="Times New Roman" w:cs="Times New Roman" w:hint="eastAsia"/>
          <w:sz w:val="24"/>
        </w:rPr>
        <w:t>) more easily.</w:t>
      </w:r>
      <w:r w:rsidR="00F02767">
        <w:rPr>
          <w:rFonts w:ascii="Times New Roman" w:hAnsi="Times New Roman" w:cs="Times New Roman" w:hint="eastAsia"/>
          <w:sz w:val="24"/>
        </w:rPr>
        <w:t xml:space="preserve"> </w:t>
      </w:r>
      <w:r w:rsidR="00B5493C">
        <w:rPr>
          <w:rFonts w:ascii="Times New Roman" w:hAnsi="Times New Roman" w:cs="Times New Roman" w:hint="eastAsia"/>
          <w:sz w:val="24"/>
        </w:rPr>
        <w:t xml:space="preserve">Although scaling </w:t>
      </w:r>
      <w:r w:rsidR="00B5493C">
        <w:rPr>
          <w:rFonts w:ascii="Times New Roman" w:hAnsi="Times New Roman" w:cs="Times New Roman"/>
          <w:sz w:val="24"/>
        </w:rPr>
        <w:t>usually</w:t>
      </w:r>
      <w:r w:rsidR="00B5493C">
        <w:rPr>
          <w:rFonts w:ascii="Times New Roman" w:hAnsi="Times New Roman" w:cs="Times New Roman" w:hint="eastAsia"/>
          <w:sz w:val="24"/>
        </w:rPr>
        <w:t xml:space="preserve"> grew on the </w:t>
      </w:r>
      <w:r w:rsidR="00B5493C">
        <w:rPr>
          <w:rFonts w:ascii="Times New Roman" w:hAnsi="Times New Roman" w:cs="Times New Roman"/>
          <w:sz w:val="24"/>
        </w:rPr>
        <w:t>surface</w:t>
      </w:r>
      <w:r w:rsidR="00B5493C">
        <w:rPr>
          <w:rFonts w:ascii="Times New Roman" w:hAnsi="Times New Roman" w:cs="Times New Roman" w:hint="eastAsia"/>
          <w:sz w:val="24"/>
        </w:rPr>
        <w:t xml:space="preserve"> of homogeneous CEMs, </w:t>
      </w:r>
      <w:r w:rsidR="00296B5B">
        <w:rPr>
          <w:rFonts w:ascii="Times New Roman" w:hAnsi="Times New Roman" w:cs="Times New Roman" w:hint="eastAsia"/>
          <w:sz w:val="24"/>
        </w:rPr>
        <w:t>whether scaling grew in the membrane channel should be considered. The cross</w:t>
      </w:r>
      <w:r w:rsidR="006C6B69">
        <w:rPr>
          <w:rFonts w:ascii="Times New Roman" w:hAnsi="Times New Roman" w:cs="Times New Roman" w:hint="eastAsia"/>
          <w:sz w:val="24"/>
        </w:rPr>
        <w:t>-section</w:t>
      </w:r>
      <w:r w:rsidR="00EA4765">
        <w:rPr>
          <w:rFonts w:ascii="Times New Roman" w:hAnsi="Times New Roman" w:cs="Times New Roman" w:hint="eastAsia"/>
          <w:sz w:val="24"/>
        </w:rPr>
        <w:t xml:space="preserve"> </w:t>
      </w:r>
      <w:r w:rsidR="006C6B69">
        <w:rPr>
          <w:rFonts w:ascii="Times New Roman" w:hAnsi="Times New Roman" w:cs="Times New Roman" w:hint="eastAsia"/>
          <w:sz w:val="24"/>
        </w:rPr>
        <w:t>of scaled CEM and BPM</w:t>
      </w:r>
      <w:r w:rsidR="004C48BF">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4C48BF" w:rsidRPr="004C48BF">
        <w:rPr>
          <w:rFonts w:ascii="Times New Roman" w:hAnsi="Times New Roman" w:cs="Times New Roman" w:hint="eastAsia"/>
          <w:b/>
          <w:bCs/>
          <w:sz w:val="24"/>
        </w:rPr>
        <w:t>S1</w:t>
      </w:r>
      <w:r w:rsidR="00774128">
        <w:rPr>
          <w:rFonts w:ascii="Times New Roman" w:hAnsi="Times New Roman" w:cs="Times New Roman" w:hint="eastAsia"/>
          <w:b/>
          <w:bCs/>
          <w:sz w:val="24"/>
        </w:rPr>
        <w:t>0</w:t>
      </w:r>
      <w:r w:rsidR="004C48BF">
        <w:rPr>
          <w:rFonts w:ascii="Times New Roman" w:hAnsi="Times New Roman" w:cs="Times New Roman" w:hint="eastAsia"/>
          <w:sz w:val="24"/>
        </w:rPr>
        <w:t>)</w:t>
      </w:r>
      <w:r w:rsidR="006C6B69">
        <w:rPr>
          <w:rFonts w:ascii="Times New Roman" w:hAnsi="Times New Roman" w:cs="Times New Roman" w:hint="eastAsia"/>
          <w:sz w:val="24"/>
        </w:rPr>
        <w:t xml:space="preserve"> was </w:t>
      </w:r>
      <w:r w:rsidR="00A667E0">
        <w:rPr>
          <w:rFonts w:ascii="Times New Roman" w:hAnsi="Times New Roman" w:cs="Times New Roman"/>
          <w:sz w:val="24"/>
        </w:rPr>
        <w:t>measured,</w:t>
      </w:r>
      <w:r w:rsidR="006C6B69">
        <w:rPr>
          <w:rFonts w:ascii="Times New Roman" w:hAnsi="Times New Roman" w:cs="Times New Roman" w:hint="eastAsia"/>
          <w:sz w:val="24"/>
        </w:rPr>
        <w:t xml:space="preserve"> and </w:t>
      </w:r>
      <w:r w:rsidR="007D5583">
        <w:rPr>
          <w:rFonts w:ascii="Times New Roman" w:hAnsi="Times New Roman" w:cs="Times New Roman" w:hint="eastAsia"/>
          <w:sz w:val="24"/>
        </w:rPr>
        <w:t xml:space="preserve">no </w:t>
      </w:r>
      <w:r w:rsidR="00E11B5F">
        <w:rPr>
          <w:rFonts w:ascii="Times New Roman" w:hAnsi="Times New Roman" w:cs="Times New Roman" w:hint="eastAsia"/>
          <w:sz w:val="24"/>
        </w:rPr>
        <w:t xml:space="preserve">obvious </w:t>
      </w:r>
      <w:r w:rsidR="007D5583">
        <w:rPr>
          <w:rFonts w:ascii="Times New Roman" w:hAnsi="Times New Roman" w:cs="Times New Roman" w:hint="eastAsia"/>
          <w:sz w:val="24"/>
        </w:rPr>
        <w:t xml:space="preserve">nanocrystal signal was detected under </w:t>
      </w:r>
      <w:r w:rsidR="00CE7F05">
        <w:rPr>
          <w:rFonts w:ascii="Times New Roman" w:hAnsi="Times New Roman" w:cs="Times New Roman" w:hint="eastAsia"/>
          <w:sz w:val="24"/>
        </w:rPr>
        <w:t xml:space="preserve">the scale of 1 </w:t>
      </w:r>
      <w:r w:rsidR="00CE7F05" w:rsidRPr="00CE7F05">
        <w:rPr>
          <w:rFonts w:ascii="Times New Roman" w:hAnsi="Times New Roman" w:cs="Times New Roman"/>
          <w:sz w:val="24"/>
        </w:rPr>
        <w:t>μ</w:t>
      </w:r>
      <w:r w:rsidR="00CE7F05">
        <w:rPr>
          <w:rFonts w:ascii="Times New Roman" w:hAnsi="Times New Roman" w:cs="Times New Roman" w:hint="eastAsia"/>
          <w:sz w:val="24"/>
        </w:rPr>
        <w:t>m</w:t>
      </w:r>
      <w:r w:rsidR="00E11B5F">
        <w:rPr>
          <w:rFonts w:ascii="Times New Roman" w:hAnsi="Times New Roman" w:cs="Times New Roman" w:hint="eastAsia"/>
          <w:sz w:val="24"/>
        </w:rPr>
        <w:t xml:space="preserve">. </w:t>
      </w:r>
      <w:r w:rsidR="00A667E0" w:rsidRPr="00A667E0">
        <w:rPr>
          <w:rFonts w:ascii="Times New Roman" w:hAnsi="Times New Roman" w:cs="Times New Roman" w:hint="eastAsia"/>
          <w:sz w:val="24"/>
        </w:rPr>
        <w:t>It may be necessary to use more sophisticated detection methods to observe whether this possibility exists, leading to deformation of the membrane channel.</w:t>
      </w:r>
    </w:p>
    <w:p w14:paraId="4E1F0E0E" w14:textId="3D1899A9" w:rsidR="00941B25" w:rsidRPr="00967DE0" w:rsidRDefault="00630C54" w:rsidP="00941B25">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Scaling formation on BPMs</w:t>
      </w:r>
    </w:p>
    <w:p w14:paraId="2C0C4231" w14:textId="75D81199" w:rsidR="00594C18" w:rsidRDefault="00E60E25" w:rsidP="00594C18">
      <w:pPr>
        <w:keepNext/>
        <w:spacing w:line="480" w:lineRule="auto"/>
        <w:jc w:val="center"/>
        <w:rPr>
          <w:rFonts w:hint="eastAsia"/>
        </w:rPr>
      </w:pPr>
      <w:r>
        <w:rPr>
          <w:rFonts w:hint="eastAsia"/>
          <w:noProof/>
        </w:rPr>
        <w:drawing>
          <wp:inline distT="0" distB="0" distL="0" distR="0" wp14:anchorId="1525958F" wp14:editId="5C63A660">
            <wp:extent cx="3028950" cy="2116086"/>
            <wp:effectExtent l="0" t="0" r="0" b="0"/>
            <wp:docPr id="1879526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0908" cy="2124440"/>
                    </a:xfrm>
                    <a:prstGeom prst="rect">
                      <a:avLst/>
                    </a:prstGeom>
                    <a:noFill/>
                  </pic:spPr>
                </pic:pic>
              </a:graphicData>
            </a:graphic>
          </wp:inline>
        </w:drawing>
      </w:r>
    </w:p>
    <w:p w14:paraId="0899C66F" w14:textId="4FFB2EA4" w:rsidR="00CF1DB0" w:rsidRDefault="00594C18" w:rsidP="005615C7">
      <w:pPr>
        <w:pStyle w:val="aa"/>
        <w:rPr>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r w:rsidR="00A768DB">
        <w:rPr>
          <w:rFonts w:ascii="Times New Roman" w:hAnsi="Times New Roman" w:cs="Times New Roman"/>
          <w:noProof/>
          <w:sz w:val="24"/>
          <w:szCs w:val="24"/>
        </w:rPr>
        <w:t>6</w:t>
      </w:r>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schematic diagram of scaling formation on BPM.</w:t>
      </w:r>
    </w:p>
    <w:p w14:paraId="0F712011" w14:textId="0AF55985" w:rsidR="00967DE0" w:rsidRPr="00967DE0" w:rsidRDefault="00967DE0" w:rsidP="00967DE0">
      <w:pPr>
        <w:spacing w:line="480" w:lineRule="auto"/>
        <w:ind w:firstLineChars="200" w:firstLine="480"/>
        <w:rPr>
          <w:rFonts w:ascii="Times New Roman" w:hAnsi="Times New Roman" w:cs="Times New Roman"/>
          <w:sz w:val="24"/>
        </w:rPr>
      </w:pPr>
      <w:r>
        <w:rPr>
          <w:rFonts w:ascii="Times New Roman" w:hAnsi="Times New Roman" w:cs="Times New Roman" w:hint="eastAsia"/>
          <w:b/>
          <w:bCs/>
          <w:sz w:val="24"/>
        </w:rPr>
        <w:t>Figure 6</w:t>
      </w:r>
      <w:r>
        <w:rPr>
          <w:rFonts w:ascii="Times New Roman" w:hAnsi="Times New Roman" w:cs="Times New Roman" w:hint="eastAsia"/>
          <w:sz w:val="24"/>
        </w:rPr>
        <w:t xml:space="preserve"> shows the </w:t>
      </w:r>
      <w:r>
        <w:rPr>
          <w:rFonts w:ascii="Times New Roman" w:hAnsi="Times New Roman" w:cs="Times New Roman"/>
          <w:sz w:val="24"/>
        </w:rPr>
        <w:t>scaling</w:t>
      </w:r>
      <w:r>
        <w:rPr>
          <w:rFonts w:ascii="Times New Roman" w:hAnsi="Times New Roman" w:cs="Times New Roman" w:hint="eastAsia"/>
          <w:sz w:val="24"/>
        </w:rPr>
        <w:t xml:space="preserve"> mechanism on BPM. Cations can </w:t>
      </w:r>
      <w:r>
        <w:rPr>
          <w:rFonts w:ascii="Times New Roman" w:hAnsi="Times New Roman" w:cs="Times New Roman"/>
          <w:sz w:val="24"/>
        </w:rPr>
        <w:t>transport</w:t>
      </w:r>
      <w:r>
        <w:rPr>
          <w:rFonts w:ascii="Times New Roman" w:hAnsi="Times New Roman" w:cs="Times New Roman" w:hint="eastAsia"/>
          <w:sz w:val="24"/>
        </w:rPr>
        <w:t xml:space="preserve"> through the BC to the BPM surface facing the BC. Once the divalent cations reached the </w:t>
      </w:r>
      <w:r>
        <w:rPr>
          <w:rFonts w:ascii="Times New Roman" w:hAnsi="Times New Roman" w:cs="Times New Roman"/>
          <w:sz w:val="24"/>
        </w:rPr>
        <w:t>interface</w:t>
      </w:r>
      <w:r>
        <w:rPr>
          <w:rFonts w:ascii="Times New Roman" w:hAnsi="Times New Roman" w:cs="Times New Roman" w:hint="eastAsia"/>
          <w:sz w:val="24"/>
        </w:rPr>
        <w:t xml:space="preserve"> of BPM/BC</w:t>
      </w:r>
      <w:r w:rsidRPr="00194A7D">
        <w:rPr>
          <w:rFonts w:ascii="Times New Roman" w:hAnsi="Times New Roman" w:cs="Times New Roman"/>
          <w:sz w:val="24"/>
        </w:rPr>
        <w:t xml:space="preserve">, </w:t>
      </w:r>
      <w:r>
        <w:rPr>
          <w:rFonts w:ascii="Times New Roman" w:hAnsi="Times New Roman" w:cs="Times New Roman" w:hint="eastAsia"/>
          <w:sz w:val="24"/>
        </w:rPr>
        <w:lastRenderedPageBreak/>
        <w:t>scaling was generated due to the</w:t>
      </w:r>
      <w:r w:rsidRPr="00194A7D">
        <w:rPr>
          <w:rFonts w:ascii="Times New Roman" w:hAnsi="Times New Roman" w:cs="Times New Roman"/>
          <w:sz w:val="24"/>
        </w:rPr>
        <w:t xml:space="preserve"> high OH</w:t>
      </w:r>
      <w:r w:rsidRPr="004D1620">
        <w:rPr>
          <w:rFonts w:ascii="Times New Roman" w:hAnsi="Times New Roman" w:cs="Times New Roman" w:hint="eastAsia"/>
          <w:sz w:val="24"/>
          <w:vertAlign w:val="superscript"/>
        </w:rPr>
        <w:t>-</w:t>
      </w:r>
      <w:r w:rsidRPr="00194A7D">
        <w:rPr>
          <w:rFonts w:ascii="Times New Roman" w:hAnsi="Times New Roman" w:cs="Times New Roman"/>
          <w:sz w:val="24"/>
        </w:rPr>
        <w:t xml:space="preserve"> concentration </w:t>
      </w:r>
      <w:r>
        <w:rPr>
          <w:rFonts w:ascii="Times New Roman" w:hAnsi="Times New Roman" w:cs="Times New Roman" w:hint="eastAsia"/>
          <w:sz w:val="24"/>
        </w:rPr>
        <w:t>at the</w:t>
      </w:r>
      <w:r w:rsidRPr="00194A7D">
        <w:rPr>
          <w:rFonts w:ascii="Times New Roman" w:hAnsi="Times New Roman" w:cs="Times New Roman"/>
          <w:sz w:val="24"/>
        </w:rPr>
        <w:t xml:space="preserve"> surface. </w:t>
      </w:r>
      <w:r>
        <w:rPr>
          <w:rFonts w:ascii="Times New Roman" w:hAnsi="Times New Roman" w:cs="Times New Roman" w:hint="eastAsia"/>
          <w:sz w:val="24"/>
        </w:rPr>
        <w:t>As shown in Figure 2 d3-d6, scaling on BPM was mostly composed of Ca</w:t>
      </w:r>
      <w:r w:rsidRPr="0092514B">
        <w:rPr>
          <w:rFonts w:ascii="Times New Roman" w:hAnsi="Times New Roman" w:cs="Times New Roman"/>
          <w:sz w:val="24"/>
          <w:vertAlign w:val="superscript"/>
        </w:rPr>
        <w:t>2+</w:t>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his can be explained by the low solubility of Mg(OH)</w:t>
      </w:r>
      <w:r>
        <w:rPr>
          <w:rFonts w:ascii="Times New Roman" w:hAnsi="Times New Roman" w:cs="Times New Roman" w:hint="eastAsia"/>
          <w:sz w:val="24"/>
          <w:vertAlign w:val="subscript"/>
        </w:rPr>
        <w:t>2</w:t>
      </w:r>
      <w:r>
        <w:rPr>
          <w:rFonts w:ascii="Times New Roman" w:hAnsi="Times New Roman" w:cs="Times New Roman" w:hint="eastAsia"/>
          <w:sz w:val="24"/>
        </w:rPr>
        <w:t xml:space="preserve"> (</w:t>
      </w:r>
      <w:r w:rsidRPr="00FB06AC">
        <w:rPr>
          <w:rFonts w:ascii="Times New Roman" w:hAnsi="Times New Roman" w:cs="Times New Roman"/>
          <w:sz w:val="24"/>
        </w:rPr>
        <w:t>K</w:t>
      </w:r>
      <w:r w:rsidRPr="00FB06AC">
        <w:rPr>
          <w:rFonts w:ascii="Times New Roman" w:hAnsi="Times New Roman" w:cs="Times New Roman"/>
          <w:sz w:val="24"/>
          <w:vertAlign w:val="subscript"/>
        </w:rPr>
        <w:t>sp</w:t>
      </w:r>
      <w:r w:rsidRPr="00FB06AC">
        <w:rPr>
          <w:rFonts w:ascii="Times New Roman" w:hAnsi="Times New Roman" w:cs="Times New Roman"/>
          <w:sz w:val="24"/>
        </w:rPr>
        <w:t xml:space="preserve"> = </w:t>
      </w:r>
      <w:r>
        <w:rPr>
          <w:rFonts w:ascii="Times New Roman" w:hAnsi="Times New Roman" w:cs="Times New Roman" w:hint="eastAsia"/>
          <w:sz w:val="24"/>
        </w:rPr>
        <w:t>1.8</w:t>
      </w:r>
      <w:r w:rsidRPr="00FB06AC">
        <w:rPr>
          <w:rFonts w:ascii="Times New Roman" w:hAnsi="Times New Roman" w:cs="Times New Roman"/>
          <w:sz w:val="24"/>
        </w:rPr>
        <w:t xml:space="preserve"> × 10</w:t>
      </w:r>
      <w:r w:rsidRPr="00FB06AC">
        <w:rPr>
          <w:rFonts w:ascii="Times New Roman" w:hAnsi="Times New Roman" w:cs="Times New Roman"/>
          <w:sz w:val="24"/>
          <w:vertAlign w:val="superscript"/>
        </w:rPr>
        <w:t>-</w:t>
      </w:r>
      <w:r>
        <w:rPr>
          <w:rFonts w:ascii="Times New Roman" w:hAnsi="Times New Roman" w:cs="Times New Roman" w:hint="eastAsia"/>
          <w:sz w:val="24"/>
          <w:vertAlign w:val="superscript"/>
        </w:rPr>
        <w:t>11</w:t>
      </w:r>
      <w:r>
        <w:rPr>
          <w:rFonts w:ascii="Times New Roman" w:hAnsi="Times New Roman" w:cs="Times New Roman" w:hint="eastAsia"/>
          <w:sz w:val="24"/>
        </w:rPr>
        <w:t>)</w:t>
      </w:r>
      <w:r>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&lt;EndNote&gt;&lt;Cite&gt;&lt;Author&gt;Andreeva&lt;/Author&gt;&lt;Year&gt;2017&lt;/Year&gt;&lt;RecNum&gt;296&lt;/RecNum&gt;&lt;DisplayText&gt;&lt;style face="superscript"&gt;34&lt;/style&gt;&lt;/DisplayText&gt;&lt;record&gt;&lt;rec-number&gt;296&lt;/rec-number&gt;&lt;foreign-keys&gt;&lt;key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Pr>
          <w:rFonts w:ascii="Times New Roman" w:hAnsi="Times New Roman" w:cs="Times New Roman"/>
          <w:sz w:val="24"/>
        </w:rPr>
        <w:fldChar w:fldCharType="separate"/>
      </w:r>
      <w:r w:rsidRPr="00B56A9B">
        <w:rPr>
          <w:rFonts w:ascii="Times New Roman" w:hAnsi="Times New Roman" w:cs="Times New Roman"/>
          <w:noProof/>
          <w:sz w:val="24"/>
          <w:vertAlign w:val="superscript"/>
        </w:rPr>
        <w:t>34</w:t>
      </w:r>
      <w:r>
        <w:rPr>
          <w:rFonts w:ascii="Times New Roman" w:hAnsi="Times New Roman" w:cs="Times New Roman"/>
          <w:sz w:val="24"/>
        </w:rPr>
        <w:fldChar w:fldCharType="end"/>
      </w:r>
      <w:r>
        <w:rPr>
          <w:rFonts w:ascii="Times New Roman" w:hAnsi="Times New Roman" w:cs="Times New Roman" w:hint="eastAsia"/>
          <w:sz w:val="24"/>
        </w:rPr>
        <w:t>.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was </w:t>
      </w:r>
      <w:r w:rsidRPr="004445EA">
        <w:rPr>
          <w:rFonts w:ascii="Times New Roman" w:hAnsi="Times New Roman" w:cs="Times New Roman" w:hint="eastAsia"/>
          <w:sz w:val="24"/>
        </w:rPr>
        <w:t>preferentially deposited</w:t>
      </w:r>
      <w:r>
        <w:rPr>
          <w:rFonts w:ascii="Times New Roman" w:hAnsi="Times New Roman" w:cs="Times New Roman" w:hint="eastAsia"/>
          <w:sz w:val="24"/>
        </w:rPr>
        <w:t xml:space="preserve"> with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and nearly depleted in the BC (Figure 4b). Thus,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cannot reach the BPM surface. However, the initial increase of the concentration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xml:space="preserve"> (Figure 4b) shows the accumulation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indicating that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 reach the BC/BPM interface under electric field. With the increase in the </w:t>
      </w:r>
      <w:r>
        <w:rPr>
          <w:rFonts w:ascii="Times New Roman" w:hAnsi="Times New Roman" w:cs="Times New Roman"/>
          <w:sz w:val="24"/>
        </w:rPr>
        <w:t>concentration</w:t>
      </w:r>
      <w:r>
        <w:rPr>
          <w:rFonts w:ascii="Times New Roman" w:hAnsi="Times New Roman" w:cs="Times New Roman" w:hint="eastAsia"/>
          <w:sz w:val="24"/>
        </w:rPr>
        <w:t xml:space="preserve"> of Ca</w:t>
      </w:r>
      <w:r w:rsidRPr="00E0329C">
        <w:rPr>
          <w:rFonts w:ascii="Times New Roman" w:hAnsi="Times New Roman" w:cs="Times New Roman" w:hint="eastAsia"/>
          <w:sz w:val="24"/>
          <w:vertAlign w:val="superscript"/>
        </w:rPr>
        <w:t>2+</w:t>
      </w:r>
      <w:r>
        <w:rPr>
          <w:rFonts w:ascii="Times New Roman" w:hAnsi="Times New Roman" w:cs="Times New Roman" w:hint="eastAsia"/>
          <w:sz w:val="24"/>
        </w:rPr>
        <w:t xml:space="preserve"> and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at the interface, more severe scaling occurred on BPM surface as indicated by the decrease in the concentration of Ca</w:t>
      </w:r>
      <w:r w:rsidRPr="000C5737">
        <w:rPr>
          <w:rFonts w:ascii="Times New Roman" w:hAnsi="Times New Roman" w:cs="Times New Roman" w:hint="eastAsia"/>
          <w:sz w:val="24"/>
          <w:vertAlign w:val="superscript"/>
        </w:rPr>
        <w:t>2+</w:t>
      </w:r>
      <w:r>
        <w:rPr>
          <w:rFonts w:ascii="Times New Roman" w:hAnsi="Times New Roman" w:cs="Times New Roman" w:hint="eastAsia"/>
          <w:sz w:val="24"/>
        </w:rPr>
        <w:t xml:space="preserve"> (Figure 4b).</w:t>
      </w:r>
    </w:p>
    <w:p w14:paraId="594274DB" w14:textId="0FB79F71" w:rsidR="006E24DA" w:rsidRPr="006E24DA" w:rsidRDefault="006E24DA" w:rsidP="006E24DA">
      <w:pPr>
        <w:pStyle w:val="a3"/>
        <w:numPr>
          <w:ilvl w:val="1"/>
          <w:numId w:val="1"/>
        </w:numPr>
        <w:spacing w:line="480" w:lineRule="auto"/>
        <w:ind w:firstLineChars="0"/>
        <w:outlineLvl w:val="1"/>
        <w:rPr>
          <w:rFonts w:ascii="Times New Roman" w:hAnsi="Times New Roman" w:cs="Times New Roman"/>
          <w:b/>
          <w:bCs/>
          <w:sz w:val="24"/>
        </w:rPr>
      </w:pPr>
      <w:r w:rsidRPr="006E24DA">
        <w:rPr>
          <w:rFonts w:ascii="Times New Roman" w:hAnsi="Times New Roman" w:cs="Times New Roman"/>
          <w:b/>
          <w:bCs/>
          <w:sz w:val="24"/>
        </w:rPr>
        <w:t>Influence of scaling on BMED performance and efficiency</w:t>
      </w:r>
    </w:p>
    <w:p w14:paraId="046E0AC7" w14:textId="77777777" w:rsidR="00A768DB" w:rsidRDefault="00A768DB" w:rsidP="00A768DB">
      <w:pPr>
        <w:keepNext/>
        <w:spacing w:line="480" w:lineRule="auto"/>
        <w:rPr>
          <w:rFonts w:hint="eastAsia"/>
        </w:rPr>
      </w:pPr>
      <w:r>
        <w:rPr>
          <w:rFonts w:ascii="Times New Roman" w:hAnsi="Times New Roman" w:cs="Times New Roman"/>
          <w:noProof/>
          <w:sz w:val="24"/>
        </w:rPr>
        <w:drawing>
          <wp:inline distT="0" distB="0" distL="0" distR="0" wp14:anchorId="6E8596D2" wp14:editId="49039F09">
            <wp:extent cx="5718896" cy="4301960"/>
            <wp:effectExtent l="0" t="0" r="0" b="0"/>
            <wp:docPr id="1749611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608" cy="4314531"/>
                    </a:xfrm>
                    <a:prstGeom prst="rect">
                      <a:avLst/>
                    </a:prstGeom>
                    <a:noFill/>
                  </pic:spPr>
                </pic:pic>
              </a:graphicData>
            </a:graphic>
          </wp:inline>
        </w:drawing>
      </w:r>
    </w:p>
    <w:p w14:paraId="273DD2D8" w14:textId="37C3D69D" w:rsidR="00FF6E86" w:rsidRPr="0003686D" w:rsidRDefault="00A768DB" w:rsidP="0003686D">
      <w:pPr>
        <w:rPr>
          <w:rFonts w:ascii="Times New Roman" w:hAnsi="Times New Roman" w:cs="Times New Roman"/>
          <w:sz w:val="24"/>
        </w:rPr>
      </w:pPr>
      <w:r w:rsidRPr="00941B25">
        <w:rPr>
          <w:rFonts w:ascii="Times New Roman" w:hAnsi="Times New Roman" w:cs="Times New Roman"/>
          <w:sz w:val="24"/>
        </w:rPr>
        <w:t xml:space="preserve">Figure </w:t>
      </w:r>
      <w:r w:rsidRPr="00941B25">
        <w:rPr>
          <w:rFonts w:ascii="Times New Roman" w:hAnsi="Times New Roman" w:cs="Times New Roman"/>
          <w:sz w:val="24"/>
        </w:rPr>
        <w:fldChar w:fldCharType="begin"/>
      </w:r>
      <w:r w:rsidRPr="00941B25">
        <w:rPr>
          <w:rFonts w:ascii="Times New Roman" w:hAnsi="Times New Roman" w:cs="Times New Roman"/>
          <w:sz w:val="24"/>
        </w:rPr>
        <w:instrText xml:space="preserve"> SEQ Figure \* ARABIC </w:instrText>
      </w:r>
      <w:r w:rsidRPr="00941B25">
        <w:rPr>
          <w:rFonts w:ascii="Times New Roman" w:hAnsi="Times New Roman" w:cs="Times New Roman"/>
          <w:sz w:val="24"/>
        </w:rPr>
        <w:fldChar w:fldCharType="separate"/>
      </w:r>
      <w:r w:rsidRPr="00941B25">
        <w:rPr>
          <w:rFonts w:ascii="Times New Roman" w:hAnsi="Times New Roman" w:cs="Times New Roman"/>
          <w:noProof/>
          <w:sz w:val="24"/>
        </w:rPr>
        <w:t>7</w:t>
      </w:r>
      <w:r w:rsidRPr="00941B25">
        <w:rPr>
          <w:rFonts w:ascii="Times New Roman" w:hAnsi="Times New Roman" w:cs="Times New Roman"/>
          <w:sz w:val="24"/>
        </w:rPr>
        <w:fldChar w:fldCharType="end"/>
      </w:r>
      <w:r w:rsidR="00FF6E86" w:rsidRPr="00FF6E86">
        <w:rPr>
          <w:rFonts w:ascii="Times New Roman" w:hAnsi="Times New Roman" w:cs="Times New Roman"/>
          <w:sz w:val="24"/>
        </w:rPr>
        <w:t xml:space="preserve"> </w:t>
      </w:r>
      <w:r w:rsidR="00FF6E86">
        <w:rPr>
          <w:rFonts w:ascii="Times New Roman" w:hAnsi="Times New Roman" w:cs="Times New Roman" w:hint="eastAsia"/>
          <w:sz w:val="24"/>
        </w:rPr>
        <w:t xml:space="preserve">(a) The </w:t>
      </w:r>
      <w:r w:rsidR="00FF6E86" w:rsidRPr="0003686D">
        <w:rPr>
          <w:rFonts w:ascii="Times New Roman" w:hAnsi="Times New Roman" w:cs="Times New Roman" w:hint="eastAsia"/>
          <w:sz w:val="24"/>
        </w:rPr>
        <w:t xml:space="preserve">concentration of </w:t>
      </w:r>
      <w:r w:rsidR="00FF6E86">
        <w:rPr>
          <w:rFonts w:ascii="Times New Roman" w:hAnsi="Times New Roman" w:cs="Times New Roman" w:hint="eastAsia"/>
          <w:sz w:val="24"/>
        </w:rPr>
        <w:t xml:space="preserve">generated </w:t>
      </w:r>
      <w:r w:rsidR="00FF6E86" w:rsidRPr="0003686D">
        <w:rPr>
          <w:rFonts w:ascii="Times New Roman" w:hAnsi="Times New Roman" w:cs="Times New Roman" w:hint="eastAsia"/>
          <w:sz w:val="24"/>
        </w:rPr>
        <w:t>acid</w:t>
      </w:r>
      <w:r w:rsidR="00FF6E86">
        <w:rPr>
          <w:rFonts w:ascii="Times New Roman" w:hAnsi="Times New Roman" w:cs="Times New Roman" w:hint="eastAsia"/>
          <w:sz w:val="24"/>
        </w:rPr>
        <w:t xml:space="preserve">; (b) The concentration of generated base; (c) the conductivity </w:t>
      </w:r>
      <w:r w:rsidR="00424A4B">
        <w:rPr>
          <w:rFonts w:ascii="Times New Roman" w:hAnsi="Times New Roman" w:cs="Times New Roman" w:hint="eastAsia"/>
          <w:sz w:val="24"/>
        </w:rPr>
        <w:t xml:space="preserve">change in the SC; (d) </w:t>
      </w:r>
      <w:r w:rsidR="00424A4B" w:rsidRPr="00424A4B">
        <w:rPr>
          <w:rFonts w:ascii="Times New Roman" w:hAnsi="Times New Roman" w:cs="Times New Roman"/>
          <w:sz w:val="24"/>
        </w:rPr>
        <w:t>Variation of stack resistance, chamber resistance and membrane resistance</w:t>
      </w:r>
      <w:r w:rsidR="00424A4B">
        <w:rPr>
          <w:rFonts w:ascii="Times New Roman" w:hAnsi="Times New Roman" w:cs="Times New Roman" w:hint="eastAsia"/>
          <w:sz w:val="24"/>
        </w:rPr>
        <w:t xml:space="preserve"> during BMED </w:t>
      </w:r>
      <w:r w:rsidR="00941B25">
        <w:rPr>
          <w:rFonts w:ascii="Times New Roman" w:hAnsi="Times New Roman" w:cs="Times New Roman" w:hint="eastAsia"/>
          <w:sz w:val="24"/>
        </w:rPr>
        <w:t>treating different solutions.</w:t>
      </w:r>
    </w:p>
    <w:p w14:paraId="389C6425" w14:textId="09CE7679" w:rsidR="00A768DB" w:rsidRPr="00FF6E86" w:rsidRDefault="00A768DB" w:rsidP="00A768DB">
      <w:pPr>
        <w:pStyle w:val="aa"/>
        <w:rPr>
          <w:rFonts w:ascii="Times New Roman" w:hAnsi="Times New Roman" w:cs="Times New Roman"/>
          <w:sz w:val="24"/>
        </w:rPr>
      </w:pPr>
    </w:p>
    <w:p w14:paraId="7F67B8B7" w14:textId="2EDD7819" w:rsidR="0020104E" w:rsidRDefault="006E24DA" w:rsidP="00C57E18">
      <w:pPr>
        <w:spacing w:line="480" w:lineRule="auto"/>
        <w:ind w:firstLine="360"/>
        <w:rPr>
          <w:rFonts w:ascii="Times New Roman" w:hAnsi="Times New Roman" w:cs="Times New Roman"/>
          <w:sz w:val="24"/>
        </w:rPr>
      </w:pPr>
      <w:r w:rsidRPr="006E24DA">
        <w:rPr>
          <w:rFonts w:ascii="Times New Roman" w:hAnsi="Times New Roman" w:cs="Times New Roman"/>
          <w:sz w:val="24"/>
        </w:rPr>
        <w:lastRenderedPageBreak/>
        <w:t>Scaling seriously affected the BMED performance</w:t>
      </w:r>
      <w:r w:rsidR="00F432E7">
        <w:rPr>
          <w:rFonts w:ascii="Times New Roman" w:hAnsi="Times New Roman" w:cs="Times New Roman" w:hint="eastAsia"/>
          <w:sz w:val="24"/>
        </w:rPr>
        <w:t>, including the concentration of product (</w:t>
      </w:r>
      <w:r w:rsidR="00214236" w:rsidRPr="006D508A">
        <w:rPr>
          <w:rFonts w:ascii="Times New Roman" w:hAnsi="Times New Roman" w:cs="Times New Roman" w:hint="eastAsia"/>
          <w:b/>
          <w:bCs/>
          <w:sz w:val="24"/>
        </w:rPr>
        <w:t xml:space="preserve">Figure </w:t>
      </w:r>
      <w:r w:rsidR="00F432E7" w:rsidRPr="006D508A">
        <w:rPr>
          <w:rFonts w:ascii="Times New Roman" w:hAnsi="Times New Roman" w:cs="Times New Roman" w:hint="eastAsia"/>
          <w:b/>
          <w:bCs/>
          <w:sz w:val="24"/>
        </w:rPr>
        <w:t xml:space="preserve">7a and </w:t>
      </w:r>
      <w:r w:rsidR="006D508A">
        <w:rPr>
          <w:rFonts w:ascii="Times New Roman" w:hAnsi="Times New Roman" w:cs="Times New Roman" w:hint="eastAsia"/>
          <w:b/>
          <w:bCs/>
          <w:sz w:val="24"/>
        </w:rPr>
        <w:t>7</w:t>
      </w:r>
      <w:r w:rsidR="00F432E7" w:rsidRPr="006D508A">
        <w:rPr>
          <w:rFonts w:ascii="Times New Roman" w:hAnsi="Times New Roman" w:cs="Times New Roman" w:hint="eastAsia"/>
          <w:b/>
          <w:bCs/>
          <w:sz w:val="24"/>
        </w:rPr>
        <w:t>b</w:t>
      </w:r>
      <w:r w:rsidR="00F432E7">
        <w:rPr>
          <w:rFonts w:ascii="Times New Roman" w:hAnsi="Times New Roman" w:cs="Times New Roman" w:hint="eastAsia"/>
          <w:sz w:val="24"/>
        </w:rPr>
        <w:t>),</w:t>
      </w:r>
      <w:r w:rsidR="00CA29D4">
        <w:rPr>
          <w:rFonts w:ascii="Times New Roman" w:hAnsi="Times New Roman" w:cs="Times New Roman" w:hint="eastAsia"/>
          <w:sz w:val="24"/>
        </w:rPr>
        <w:t xml:space="preserve"> ion transport in the system </w:t>
      </w:r>
      <w:r w:rsidR="00CA29D4" w:rsidRPr="006D508A">
        <w:rPr>
          <w:rFonts w:ascii="Times New Roman" w:hAnsi="Times New Roman" w:cs="Times New Roman" w:hint="eastAsia"/>
          <w:b/>
          <w:bCs/>
          <w:sz w:val="24"/>
        </w:rPr>
        <w:t>(</w:t>
      </w:r>
      <w:r w:rsidR="00214236" w:rsidRPr="006D508A">
        <w:rPr>
          <w:rFonts w:ascii="Times New Roman" w:hAnsi="Times New Roman" w:cs="Times New Roman" w:hint="eastAsia"/>
          <w:b/>
          <w:bCs/>
          <w:sz w:val="24"/>
        </w:rPr>
        <w:t xml:space="preserve">Figure </w:t>
      </w:r>
      <w:r w:rsidR="00CA29D4" w:rsidRPr="006D508A">
        <w:rPr>
          <w:rFonts w:ascii="Times New Roman" w:hAnsi="Times New Roman" w:cs="Times New Roman" w:hint="eastAsia"/>
          <w:b/>
          <w:bCs/>
          <w:sz w:val="24"/>
        </w:rPr>
        <w:t>7c</w:t>
      </w:r>
      <w:r w:rsidR="00CA29D4">
        <w:rPr>
          <w:rFonts w:ascii="Times New Roman" w:hAnsi="Times New Roman" w:cs="Times New Roman" w:hint="eastAsia"/>
          <w:sz w:val="24"/>
        </w:rPr>
        <w:t>),</w:t>
      </w:r>
      <w:r w:rsidR="00F432E7">
        <w:rPr>
          <w:rFonts w:ascii="Times New Roman" w:hAnsi="Times New Roman" w:cs="Times New Roman" w:hint="eastAsia"/>
          <w:sz w:val="24"/>
        </w:rPr>
        <w:t xml:space="preserve"> the system resistance (</w:t>
      </w:r>
      <w:r w:rsidR="00214236" w:rsidRPr="006D508A">
        <w:rPr>
          <w:rFonts w:ascii="Times New Roman" w:hAnsi="Times New Roman" w:cs="Times New Roman" w:hint="eastAsia"/>
          <w:b/>
          <w:bCs/>
          <w:sz w:val="24"/>
        </w:rPr>
        <w:t xml:space="preserve">Figure </w:t>
      </w:r>
      <w:r w:rsidR="00F432E7" w:rsidRPr="006D508A">
        <w:rPr>
          <w:rFonts w:ascii="Times New Roman" w:hAnsi="Times New Roman" w:cs="Times New Roman" w:hint="eastAsia"/>
          <w:b/>
          <w:bCs/>
          <w:sz w:val="24"/>
        </w:rPr>
        <w:t>7</w:t>
      </w:r>
      <w:r w:rsidR="00CA29D4" w:rsidRPr="006D508A">
        <w:rPr>
          <w:rFonts w:ascii="Times New Roman" w:hAnsi="Times New Roman" w:cs="Times New Roman" w:hint="eastAsia"/>
          <w:b/>
          <w:bCs/>
          <w:sz w:val="24"/>
        </w:rPr>
        <w:t>d</w:t>
      </w:r>
      <w:r w:rsidR="00F432E7">
        <w:rPr>
          <w:rFonts w:ascii="Times New Roman" w:hAnsi="Times New Roman" w:cs="Times New Roman" w:hint="eastAsia"/>
          <w:sz w:val="24"/>
        </w:rPr>
        <w:t xml:space="preserve">), and </w:t>
      </w:r>
      <w:r w:rsidR="00CA29D4">
        <w:rPr>
          <w:rFonts w:ascii="Times New Roman" w:hAnsi="Times New Roman" w:cs="Times New Roman"/>
          <w:sz w:val="24"/>
        </w:rPr>
        <w:t>energy</w:t>
      </w:r>
      <w:r w:rsidR="00F432E7">
        <w:rPr>
          <w:rFonts w:ascii="Times New Roman" w:hAnsi="Times New Roman" w:cs="Times New Roman" w:hint="eastAsia"/>
          <w:sz w:val="24"/>
        </w:rPr>
        <w:t xml:space="preserve"> consumption (</w:t>
      </w:r>
      <w:r w:rsidR="00214236" w:rsidRPr="006D508A">
        <w:rPr>
          <w:rFonts w:ascii="Times New Roman" w:hAnsi="Times New Roman" w:cs="Times New Roman" w:hint="eastAsia"/>
          <w:b/>
          <w:bCs/>
          <w:sz w:val="24"/>
        </w:rPr>
        <w:t>Figure</w:t>
      </w:r>
      <w:r w:rsidR="00080DA7" w:rsidRPr="006D508A">
        <w:rPr>
          <w:rFonts w:ascii="Times New Roman" w:hAnsi="Times New Roman" w:cs="Times New Roman" w:hint="eastAsia"/>
          <w:b/>
          <w:bCs/>
          <w:sz w:val="24"/>
        </w:rPr>
        <w:t xml:space="preserve"> S11</w:t>
      </w:r>
      <w:r w:rsidR="00F432E7">
        <w:rPr>
          <w:rFonts w:ascii="Times New Roman" w:hAnsi="Times New Roman" w:cs="Times New Roman" w:hint="eastAsia"/>
          <w:sz w:val="24"/>
        </w:rPr>
        <w:t>)</w:t>
      </w:r>
      <w:r w:rsidRPr="006E24DA">
        <w:rPr>
          <w:rFonts w:ascii="Times New Roman" w:hAnsi="Times New Roman" w:cs="Times New Roman"/>
          <w:sz w:val="24"/>
        </w:rPr>
        <w:t>.</w:t>
      </w:r>
      <w:r w:rsidR="00D8795B">
        <w:rPr>
          <w:rFonts w:ascii="Times New Roman" w:hAnsi="Times New Roman" w:cs="Times New Roman" w:hint="eastAsia"/>
          <w:sz w:val="24"/>
        </w:rPr>
        <w:t xml:space="preserve"> As shown in </w:t>
      </w:r>
      <w:r w:rsidR="00214236" w:rsidRPr="006D508A">
        <w:rPr>
          <w:rFonts w:ascii="Times New Roman" w:hAnsi="Times New Roman" w:cs="Times New Roman" w:hint="eastAsia"/>
          <w:b/>
          <w:bCs/>
          <w:sz w:val="24"/>
        </w:rPr>
        <w:t xml:space="preserve">Figure </w:t>
      </w:r>
      <w:r w:rsidR="00D8795B" w:rsidRPr="006D508A">
        <w:rPr>
          <w:rFonts w:ascii="Times New Roman" w:hAnsi="Times New Roman" w:cs="Times New Roman" w:hint="eastAsia"/>
          <w:b/>
          <w:bCs/>
          <w:sz w:val="24"/>
        </w:rPr>
        <w:t xml:space="preserve">7a and </w:t>
      </w:r>
      <w:r w:rsidR="00B125BF" w:rsidRPr="006D508A">
        <w:rPr>
          <w:rFonts w:ascii="Times New Roman" w:hAnsi="Times New Roman" w:cs="Times New Roman" w:hint="eastAsia"/>
          <w:b/>
          <w:bCs/>
          <w:sz w:val="24"/>
        </w:rPr>
        <w:t>7</w:t>
      </w:r>
      <w:r w:rsidR="00D8795B" w:rsidRPr="006D508A">
        <w:rPr>
          <w:rFonts w:ascii="Times New Roman" w:hAnsi="Times New Roman" w:cs="Times New Roman" w:hint="eastAsia"/>
          <w:b/>
          <w:bCs/>
          <w:sz w:val="24"/>
        </w:rPr>
        <w:t>b</w:t>
      </w:r>
      <w:r w:rsidR="00B125BF">
        <w:rPr>
          <w:rFonts w:ascii="Times New Roman" w:hAnsi="Times New Roman" w:cs="Times New Roman" w:hint="eastAsia"/>
          <w:sz w:val="24"/>
        </w:rPr>
        <w:t>,</w:t>
      </w:r>
      <w:r w:rsidR="00B125BF" w:rsidRPr="006E24DA">
        <w:rPr>
          <w:rFonts w:ascii="Times New Roman" w:hAnsi="Times New Roman" w:cs="Times New Roman"/>
          <w:sz w:val="24"/>
        </w:rPr>
        <w:t xml:space="preserve"> </w:t>
      </w:r>
      <w:r w:rsidR="00EE71F8">
        <w:rPr>
          <w:rFonts w:ascii="Times New Roman" w:hAnsi="Times New Roman" w:cs="Times New Roman" w:hint="eastAsia"/>
          <w:sz w:val="24"/>
        </w:rPr>
        <w:t xml:space="preserve">the </w:t>
      </w:r>
      <w:r w:rsidR="00EE71F8">
        <w:rPr>
          <w:rFonts w:ascii="Times New Roman" w:hAnsi="Times New Roman" w:cs="Times New Roman"/>
          <w:sz w:val="24"/>
        </w:rPr>
        <w:t>concentration</w:t>
      </w:r>
      <w:r w:rsidR="00EE71F8">
        <w:rPr>
          <w:rFonts w:ascii="Times New Roman" w:hAnsi="Times New Roman" w:cs="Times New Roman" w:hint="eastAsia"/>
          <w:sz w:val="24"/>
        </w:rPr>
        <w:t xml:space="preserve"> of generated acid was higher than that of base for SWB, while </w:t>
      </w:r>
      <w:r w:rsidR="00EE71F8" w:rsidRPr="00E15629">
        <w:rPr>
          <w:rFonts w:ascii="Times New Roman" w:hAnsi="Times New Roman" w:cs="Times New Roman" w:hint="eastAsia"/>
          <w:sz w:val="24"/>
        </w:rPr>
        <w:t>the trend is reversed for</w:t>
      </w:r>
      <w:r w:rsidR="00EE71F8">
        <w:rPr>
          <w:rFonts w:ascii="Times New Roman" w:hAnsi="Times New Roman" w:cs="Times New Roman" w:hint="eastAsia"/>
          <w:sz w:val="24"/>
        </w:rPr>
        <w:t xml:space="preserve"> NaCl. The different trends can be </w:t>
      </w:r>
      <w:r w:rsidR="00EE71F8">
        <w:rPr>
          <w:rFonts w:ascii="Times New Roman" w:hAnsi="Times New Roman" w:cs="Times New Roman"/>
          <w:sz w:val="24"/>
        </w:rPr>
        <w:t>explained</w:t>
      </w:r>
      <w:r w:rsidR="00EE71F8">
        <w:rPr>
          <w:rFonts w:ascii="Times New Roman" w:hAnsi="Times New Roman" w:cs="Times New Roman" w:hint="eastAsia"/>
          <w:sz w:val="24"/>
        </w:rPr>
        <w:t xml:space="preserve"> by scaling. During BMED using NaCl, no scaling </w:t>
      </w:r>
      <w:r w:rsidR="00EE71F8">
        <w:rPr>
          <w:rFonts w:ascii="Times New Roman" w:hAnsi="Times New Roman" w:cs="Times New Roman"/>
          <w:sz w:val="24"/>
        </w:rPr>
        <w:t>occurred</w:t>
      </w:r>
      <w:r w:rsidR="00EE71F8">
        <w:rPr>
          <w:rFonts w:ascii="Times New Roman" w:hAnsi="Times New Roman" w:cs="Times New Roman" w:hint="eastAsia"/>
          <w:sz w:val="24"/>
        </w:rPr>
        <w:t>. Due to the mobility difference</w:t>
      </w:r>
      <w:r w:rsidR="0021129B">
        <w:rPr>
          <w:rFonts w:ascii="Times New Roman" w:hAnsi="Times New Roman" w:cs="Times New Roman"/>
          <w:sz w:val="24"/>
        </w:rPr>
        <w:fldChar w:fldCharType="begin"/>
      </w:r>
      <w:r w:rsidR="0021129B">
        <w:rPr>
          <w:rFonts w:ascii="Times New Roman" w:hAnsi="Times New Roman" w:cs="Times New Roman"/>
          <w:sz w:val="24"/>
        </w:rPr>
        <w:instrText xml:space="preserve"> ADDIN EN.CITE &lt;EndNote&gt;&lt;Cite&gt;&lt;Author&gt;Strathmann&lt;/Author&gt;&lt;Year&gt;2004&lt;/Year&gt;&lt;RecNum&gt;319&lt;/RecNum&gt;&lt;DisplayText&gt;&lt;style face="superscript"&gt;50&lt;/style&gt;&lt;/DisplayText&gt;&lt;record&gt;&lt;rec-number&gt;319&lt;/rec-number&gt;&lt;foreign-keys&gt;&lt;key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0021129B">
        <w:rPr>
          <w:rFonts w:ascii="Times New Roman" w:hAnsi="Times New Roman" w:cs="Times New Roman"/>
          <w:sz w:val="24"/>
        </w:rPr>
        <w:fldChar w:fldCharType="separate"/>
      </w:r>
      <w:r w:rsidR="0021129B" w:rsidRPr="0021129B">
        <w:rPr>
          <w:rFonts w:ascii="Times New Roman" w:hAnsi="Times New Roman" w:cs="Times New Roman"/>
          <w:noProof/>
          <w:sz w:val="24"/>
          <w:vertAlign w:val="superscript"/>
        </w:rPr>
        <w:t>50</w:t>
      </w:r>
      <w:r w:rsidR="0021129B">
        <w:rPr>
          <w:rFonts w:ascii="Times New Roman" w:hAnsi="Times New Roman" w:cs="Times New Roman"/>
          <w:sz w:val="24"/>
        </w:rPr>
        <w:fldChar w:fldCharType="end"/>
      </w:r>
      <w:r w:rsidR="00EE71F8">
        <w:rPr>
          <w:rFonts w:ascii="Times New Roman" w:hAnsi="Times New Roman" w:cs="Times New Roman" w:hint="eastAsia"/>
          <w:sz w:val="24"/>
        </w:rPr>
        <w:t>, H</w:t>
      </w:r>
      <w:r w:rsidR="00EE71F8" w:rsidRPr="0021129B">
        <w:rPr>
          <w:rFonts w:ascii="Times New Roman" w:hAnsi="Times New Roman" w:cs="Times New Roman" w:hint="eastAsia"/>
          <w:sz w:val="24"/>
          <w:vertAlign w:val="superscript"/>
        </w:rPr>
        <w:t>+</w:t>
      </w:r>
      <w:r w:rsidR="00EE71F8">
        <w:rPr>
          <w:rFonts w:ascii="Times New Roman" w:hAnsi="Times New Roman" w:cs="Times New Roman" w:hint="eastAsia"/>
          <w:sz w:val="24"/>
        </w:rPr>
        <w:t xml:space="preserve"> leakage was higher than OH</w:t>
      </w:r>
      <w:r w:rsidR="00EE71F8" w:rsidRPr="0021129B">
        <w:rPr>
          <w:rFonts w:ascii="Times New Roman" w:hAnsi="Times New Roman" w:cs="Times New Roman" w:hint="eastAsia"/>
          <w:sz w:val="24"/>
          <w:vertAlign w:val="superscript"/>
        </w:rPr>
        <w:t>-</w:t>
      </w:r>
      <w:r w:rsidR="00EE71F8">
        <w:rPr>
          <w:rFonts w:ascii="Times New Roman" w:hAnsi="Times New Roman" w:cs="Times New Roman" w:hint="eastAsia"/>
          <w:sz w:val="24"/>
        </w:rPr>
        <w:t xml:space="preserve"> leakage, thereby resulting in the higher concentration of base (</w:t>
      </w:r>
      <w:r w:rsidR="00EE71F8" w:rsidRPr="006E24DA">
        <w:rPr>
          <w:rFonts w:ascii="Times New Roman" w:hAnsi="Times New Roman" w:cs="Times New Roman"/>
          <w:sz w:val="24"/>
        </w:rPr>
        <w:t>323.86 mM</w:t>
      </w:r>
      <w:r w:rsidR="00EE71F8">
        <w:rPr>
          <w:rFonts w:ascii="Times New Roman" w:hAnsi="Times New Roman" w:cs="Times New Roman" w:hint="eastAsia"/>
          <w:sz w:val="24"/>
        </w:rPr>
        <w:t xml:space="preserve"> base &gt; </w:t>
      </w:r>
      <w:r w:rsidR="00EE71F8" w:rsidRPr="006E24DA">
        <w:rPr>
          <w:rFonts w:ascii="Times New Roman" w:hAnsi="Times New Roman" w:cs="Times New Roman"/>
          <w:sz w:val="24"/>
        </w:rPr>
        <w:t>210.03 mM</w:t>
      </w:r>
      <w:r w:rsidR="00EE71F8">
        <w:rPr>
          <w:rFonts w:ascii="Times New Roman" w:hAnsi="Times New Roman" w:cs="Times New Roman" w:hint="eastAsia"/>
          <w:sz w:val="24"/>
        </w:rPr>
        <w:t xml:space="preserve"> acid). </w:t>
      </w:r>
      <w:r w:rsidR="00EE71F8">
        <w:rPr>
          <w:rFonts w:ascii="Times New Roman" w:hAnsi="Times New Roman" w:cs="Times New Roman"/>
          <w:sz w:val="24"/>
        </w:rPr>
        <w:t>O</w:t>
      </w:r>
      <w:r w:rsidR="00EE71F8">
        <w:rPr>
          <w:rFonts w:ascii="Times New Roman" w:hAnsi="Times New Roman" w:cs="Times New Roman" w:hint="eastAsia"/>
          <w:sz w:val="24"/>
        </w:rPr>
        <w:t>n the contrary, scaling during BMED using SWB consumed generated OH</w:t>
      </w:r>
      <w:r w:rsidR="00781E72" w:rsidRPr="00781E72">
        <w:rPr>
          <w:rFonts w:ascii="Times New Roman" w:hAnsi="Times New Roman" w:cs="Times New Roman" w:hint="eastAsia"/>
          <w:sz w:val="24"/>
          <w:vertAlign w:val="superscript"/>
        </w:rPr>
        <w:t>-</w:t>
      </w:r>
      <w:r w:rsidR="00EE71F8">
        <w:rPr>
          <w:rFonts w:ascii="Times New Roman" w:hAnsi="Times New Roman" w:cs="Times New Roman" w:hint="eastAsia"/>
          <w:sz w:val="24"/>
        </w:rPr>
        <w:t>, which decreased the concentration of base. Thus, the concentration of acid (</w:t>
      </w:r>
      <w:r w:rsidR="00EE71F8" w:rsidRPr="006E24DA">
        <w:rPr>
          <w:rFonts w:ascii="Times New Roman" w:hAnsi="Times New Roman" w:cs="Times New Roman"/>
          <w:sz w:val="24"/>
        </w:rPr>
        <w:t>170.74 mM</w:t>
      </w:r>
      <w:r w:rsidR="00EE71F8">
        <w:rPr>
          <w:rFonts w:ascii="Times New Roman" w:hAnsi="Times New Roman" w:cs="Times New Roman" w:hint="eastAsia"/>
          <w:sz w:val="24"/>
        </w:rPr>
        <w:t>) was higher than that of base for SWB (</w:t>
      </w:r>
      <w:r w:rsidR="00EE71F8" w:rsidRPr="006E24DA">
        <w:rPr>
          <w:rFonts w:ascii="Times New Roman" w:hAnsi="Times New Roman" w:cs="Times New Roman"/>
          <w:sz w:val="24"/>
        </w:rPr>
        <w:t>115.10 mM</w:t>
      </w:r>
      <w:r w:rsidR="00EE71F8">
        <w:rPr>
          <w:rFonts w:ascii="Times New Roman" w:hAnsi="Times New Roman" w:cs="Times New Roman" w:hint="eastAsia"/>
          <w:sz w:val="24"/>
        </w:rPr>
        <w:t xml:space="preserve">). </w:t>
      </w:r>
      <w:r w:rsidR="00B855BF" w:rsidRPr="00B855BF">
        <w:rPr>
          <w:rFonts w:ascii="Times New Roman" w:hAnsi="Times New Roman" w:cs="Times New Roman"/>
          <w:sz w:val="24"/>
        </w:rPr>
        <w:t xml:space="preserve">In addition to consuming </w:t>
      </w:r>
      <w:r w:rsidR="00B855BF">
        <w:rPr>
          <w:rFonts w:ascii="Times New Roman" w:hAnsi="Times New Roman" w:cs="Times New Roman" w:hint="eastAsia"/>
          <w:sz w:val="24"/>
        </w:rPr>
        <w:t>OH</w:t>
      </w:r>
      <w:r w:rsidR="00B855BF" w:rsidRPr="00781E72">
        <w:rPr>
          <w:rFonts w:ascii="Times New Roman" w:hAnsi="Times New Roman" w:cs="Times New Roman" w:hint="eastAsia"/>
          <w:sz w:val="24"/>
          <w:vertAlign w:val="superscript"/>
        </w:rPr>
        <w:t>-</w:t>
      </w:r>
      <w:r w:rsidR="00B855BF" w:rsidRPr="00B855BF">
        <w:rPr>
          <w:rFonts w:ascii="Times New Roman" w:hAnsi="Times New Roman" w:cs="Times New Roman"/>
          <w:sz w:val="24"/>
        </w:rPr>
        <w:t>, scaling also reduce</w:t>
      </w:r>
      <w:r w:rsidR="00B855BF">
        <w:rPr>
          <w:rFonts w:ascii="Times New Roman" w:hAnsi="Times New Roman" w:cs="Times New Roman" w:hint="eastAsia"/>
          <w:sz w:val="24"/>
        </w:rPr>
        <w:t>d</w:t>
      </w:r>
      <w:r w:rsidR="00B855BF" w:rsidRPr="00B855BF">
        <w:rPr>
          <w:rFonts w:ascii="Times New Roman" w:hAnsi="Times New Roman" w:cs="Times New Roman"/>
          <w:sz w:val="24"/>
        </w:rPr>
        <w:t xml:space="preserve"> </w:t>
      </w:r>
      <w:r w:rsidR="00B855BF">
        <w:rPr>
          <w:rFonts w:ascii="Times New Roman" w:hAnsi="Times New Roman" w:cs="Times New Roman" w:hint="eastAsia"/>
          <w:sz w:val="24"/>
        </w:rPr>
        <w:t>base</w:t>
      </w:r>
      <w:r w:rsidR="00B855BF" w:rsidRPr="00B855BF">
        <w:rPr>
          <w:rFonts w:ascii="Times New Roman" w:hAnsi="Times New Roman" w:cs="Times New Roman"/>
          <w:sz w:val="24"/>
        </w:rPr>
        <w:t xml:space="preserve"> production by </w:t>
      </w:r>
      <w:r w:rsidR="00C57E18">
        <w:rPr>
          <w:rFonts w:ascii="Times New Roman" w:hAnsi="Times New Roman" w:cs="Times New Roman" w:hint="eastAsia"/>
          <w:sz w:val="24"/>
        </w:rPr>
        <w:t>decreasing</w:t>
      </w:r>
      <w:r w:rsidR="00B855BF" w:rsidRPr="00B855BF">
        <w:rPr>
          <w:rFonts w:ascii="Times New Roman" w:hAnsi="Times New Roman" w:cs="Times New Roman"/>
          <w:sz w:val="24"/>
        </w:rPr>
        <w:t xml:space="preserve"> water dissociation at the </w:t>
      </w:r>
      <w:r w:rsidR="006F7626">
        <w:rPr>
          <w:rFonts w:ascii="Times New Roman" w:hAnsi="Times New Roman" w:cs="Times New Roman" w:hint="eastAsia"/>
          <w:sz w:val="24"/>
        </w:rPr>
        <w:t>BPMs</w:t>
      </w:r>
      <w:r w:rsidR="00B855BF" w:rsidRPr="00B855BF">
        <w:rPr>
          <w:rFonts w:ascii="Times New Roman" w:hAnsi="Times New Roman" w:cs="Times New Roman"/>
          <w:sz w:val="24"/>
        </w:rPr>
        <w:t xml:space="preserve"> and cation transport across the </w:t>
      </w:r>
      <w:r w:rsidR="006F7626">
        <w:rPr>
          <w:rFonts w:ascii="Times New Roman" w:hAnsi="Times New Roman" w:cs="Times New Roman" w:hint="eastAsia"/>
          <w:sz w:val="24"/>
        </w:rPr>
        <w:t>CEMs</w:t>
      </w:r>
      <w:r w:rsidR="00B855BF" w:rsidRPr="00B855BF">
        <w:rPr>
          <w:rFonts w:ascii="Times New Roman" w:hAnsi="Times New Roman" w:cs="Times New Roman"/>
          <w:sz w:val="24"/>
        </w:rPr>
        <w:t>.</w:t>
      </w:r>
      <w:r w:rsidR="00C57E18">
        <w:rPr>
          <w:rFonts w:ascii="Times New Roman" w:hAnsi="Times New Roman" w:cs="Times New Roman" w:hint="eastAsia"/>
          <w:sz w:val="24"/>
        </w:rPr>
        <w:t xml:space="preserve"> </w:t>
      </w:r>
      <w:r w:rsidR="004E012B">
        <w:rPr>
          <w:rFonts w:ascii="Times New Roman" w:hAnsi="Times New Roman" w:cs="Times New Roman" w:hint="eastAsia"/>
          <w:sz w:val="24"/>
        </w:rPr>
        <w:t>S</w:t>
      </w:r>
      <w:r w:rsidR="004E012B" w:rsidRPr="006E24DA">
        <w:rPr>
          <w:rFonts w:ascii="Times New Roman" w:hAnsi="Times New Roman" w:cs="Times New Roman"/>
          <w:sz w:val="24"/>
        </w:rPr>
        <w:t>caling on BPM</w:t>
      </w:r>
      <w:r w:rsidR="00C57E18">
        <w:rPr>
          <w:rFonts w:ascii="Times New Roman" w:hAnsi="Times New Roman" w:cs="Times New Roman" w:hint="eastAsia"/>
          <w:sz w:val="24"/>
        </w:rPr>
        <w:t>s</w:t>
      </w:r>
      <w:r w:rsidR="004E012B" w:rsidRPr="006E24DA">
        <w:rPr>
          <w:rFonts w:ascii="Times New Roman" w:hAnsi="Times New Roman" w:cs="Times New Roman"/>
          <w:sz w:val="24"/>
        </w:rPr>
        <w:t xml:space="preserve"> reduce</w:t>
      </w:r>
      <w:r w:rsidR="004E012B">
        <w:rPr>
          <w:rFonts w:ascii="Times New Roman" w:hAnsi="Times New Roman" w:cs="Times New Roman" w:hint="eastAsia"/>
          <w:sz w:val="24"/>
        </w:rPr>
        <w:t>d</w:t>
      </w:r>
      <w:r w:rsidR="004E012B" w:rsidRPr="006E24DA">
        <w:rPr>
          <w:rFonts w:ascii="Times New Roman" w:hAnsi="Times New Roman" w:cs="Times New Roman"/>
          <w:sz w:val="24"/>
        </w:rPr>
        <w:t xml:space="preserve"> the transport of water to the bipolar junction</w:t>
      </w:r>
      <w:r w:rsidR="004E012B">
        <w:rPr>
          <w:rFonts w:ascii="Times New Roman" w:hAnsi="Times New Roman" w:cs="Times New Roman" w:hint="eastAsia"/>
          <w:sz w:val="24"/>
        </w:rPr>
        <w:t>, which</w:t>
      </w:r>
      <w:r w:rsidR="004E012B" w:rsidRPr="006E24DA">
        <w:rPr>
          <w:rFonts w:ascii="Times New Roman" w:hAnsi="Times New Roman" w:cs="Times New Roman"/>
          <w:sz w:val="24"/>
        </w:rPr>
        <w:t xml:space="preserve"> </w:t>
      </w:r>
      <w:r w:rsidR="00F650B7">
        <w:rPr>
          <w:rFonts w:ascii="Times New Roman" w:hAnsi="Times New Roman" w:cs="Times New Roman" w:hint="eastAsia"/>
          <w:sz w:val="24"/>
        </w:rPr>
        <w:t xml:space="preserve">can </w:t>
      </w:r>
      <w:r w:rsidR="004E012B">
        <w:rPr>
          <w:rFonts w:ascii="Times New Roman" w:hAnsi="Times New Roman" w:cs="Times New Roman" w:hint="eastAsia"/>
          <w:sz w:val="24"/>
        </w:rPr>
        <w:t>decrease</w:t>
      </w:r>
      <w:r w:rsidR="004E012B" w:rsidRPr="006E24DA">
        <w:rPr>
          <w:rFonts w:ascii="Times New Roman" w:hAnsi="Times New Roman" w:cs="Times New Roman"/>
          <w:sz w:val="24"/>
        </w:rPr>
        <w:t xml:space="preserve"> water dissociation</w:t>
      </w:r>
      <w:r w:rsidR="004E012B"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dW0+MjQ1PC9SZWNOdW0+PERpc3BsYXlUZXh0PjxzdHlsZSBmYWNlPSJzdXBlcnNjcmlwdCI+NTE8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21129B">
        <w:rPr>
          <w:rFonts w:ascii="Times New Roman" w:hAnsi="Times New Roman" w:cs="Times New Roman"/>
          <w:sz w:val="24"/>
        </w:rPr>
        <w:instrText xml:space="preserve"> ADDIN EN.CITE </w:instrText>
      </w:r>
      <w:r w:rsidR="0021129B">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dW0+MjQ1PC9SZWNOdW0+PERpc3BsYXlUZXh0PjxzdHlsZSBmYWNlPSJzdXBlcnNjcmlwdCI+NTE8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21129B">
        <w:rPr>
          <w:rFonts w:ascii="Times New Roman" w:hAnsi="Times New Roman" w:cs="Times New Roman"/>
          <w:sz w:val="24"/>
        </w:rPr>
        <w:instrText xml:space="preserve"> ADDIN EN.CITE.DATA </w:instrText>
      </w:r>
      <w:r w:rsidR="0021129B">
        <w:rPr>
          <w:rFonts w:ascii="Times New Roman" w:hAnsi="Times New Roman" w:cs="Times New Roman"/>
          <w:sz w:val="24"/>
        </w:rPr>
      </w:r>
      <w:r w:rsidR="0021129B">
        <w:rPr>
          <w:rFonts w:ascii="Times New Roman" w:hAnsi="Times New Roman" w:cs="Times New Roman"/>
          <w:sz w:val="24"/>
        </w:rPr>
        <w:fldChar w:fldCharType="end"/>
      </w:r>
      <w:r w:rsidR="004E012B" w:rsidRPr="006E24DA">
        <w:rPr>
          <w:rFonts w:ascii="Times New Roman" w:hAnsi="Times New Roman" w:cs="Times New Roman"/>
          <w:sz w:val="24"/>
        </w:rPr>
      </w:r>
      <w:r w:rsidR="004E012B" w:rsidRPr="006E24DA">
        <w:rPr>
          <w:rFonts w:ascii="Times New Roman" w:hAnsi="Times New Roman" w:cs="Times New Roman"/>
          <w:sz w:val="24"/>
        </w:rPr>
        <w:fldChar w:fldCharType="separate"/>
      </w:r>
      <w:r w:rsidR="0021129B" w:rsidRPr="0021129B">
        <w:rPr>
          <w:rFonts w:ascii="Times New Roman" w:hAnsi="Times New Roman" w:cs="Times New Roman"/>
          <w:noProof/>
          <w:sz w:val="24"/>
          <w:vertAlign w:val="superscript"/>
        </w:rPr>
        <w:t>51</w:t>
      </w:r>
      <w:r w:rsidR="004E012B" w:rsidRPr="006E24DA">
        <w:rPr>
          <w:rFonts w:ascii="Times New Roman" w:hAnsi="Times New Roman" w:cs="Times New Roman"/>
          <w:sz w:val="24"/>
        </w:rPr>
        <w:fldChar w:fldCharType="end"/>
      </w:r>
      <w:r w:rsidR="00F650B7">
        <w:rPr>
          <w:rFonts w:ascii="Times New Roman" w:hAnsi="Times New Roman" w:cs="Times New Roman" w:hint="eastAsia"/>
          <w:sz w:val="24"/>
        </w:rPr>
        <w:t>.</w:t>
      </w:r>
      <w:r w:rsidR="004E012B">
        <w:rPr>
          <w:rFonts w:ascii="Times New Roman" w:hAnsi="Times New Roman" w:cs="Times New Roman" w:hint="eastAsia"/>
          <w:sz w:val="24"/>
        </w:rPr>
        <w:t xml:space="preserve"> </w:t>
      </w:r>
      <w:r w:rsidR="001E4180">
        <w:rPr>
          <w:rFonts w:ascii="Times New Roman" w:hAnsi="Times New Roman" w:cs="Times New Roman" w:hint="eastAsia"/>
          <w:sz w:val="24"/>
        </w:rPr>
        <w:t xml:space="preserve">Besides, scaling on CEMs reduced the </w:t>
      </w:r>
      <w:r w:rsidR="00FA17F5">
        <w:rPr>
          <w:rFonts w:ascii="Times New Roman" w:hAnsi="Times New Roman" w:cs="Times New Roman"/>
          <w:sz w:val="24"/>
        </w:rPr>
        <w:t>transportation of cation</w:t>
      </w:r>
      <w:r w:rsidR="00FA17F5">
        <w:rPr>
          <w:rFonts w:ascii="Times New Roman" w:hAnsi="Times New Roman" w:cs="Times New Roman" w:hint="eastAsia"/>
          <w:sz w:val="24"/>
        </w:rPr>
        <w:t>.</w:t>
      </w:r>
      <w:r w:rsidR="009C009F">
        <w:rPr>
          <w:rFonts w:ascii="Times New Roman" w:hAnsi="Times New Roman" w:cs="Times New Roman" w:hint="eastAsia"/>
          <w:sz w:val="24"/>
        </w:rPr>
        <w:t xml:space="preserve"> </w:t>
      </w:r>
      <w:r w:rsidR="00EE71F8">
        <w:rPr>
          <w:rFonts w:ascii="Times New Roman" w:hAnsi="Times New Roman" w:cs="Times New Roman" w:hint="eastAsia"/>
          <w:sz w:val="24"/>
        </w:rPr>
        <w:t xml:space="preserve">The </w:t>
      </w:r>
      <w:r w:rsidR="004E764F">
        <w:rPr>
          <w:rFonts w:ascii="Times New Roman" w:hAnsi="Times New Roman" w:cs="Times New Roman" w:hint="eastAsia"/>
          <w:sz w:val="24"/>
        </w:rPr>
        <w:t xml:space="preserve">conductivity of SC solution also </w:t>
      </w:r>
      <w:r w:rsidR="00553044">
        <w:rPr>
          <w:rFonts w:ascii="Times New Roman" w:hAnsi="Times New Roman" w:cs="Times New Roman" w:hint="eastAsia"/>
          <w:sz w:val="24"/>
        </w:rPr>
        <w:t>agree</w:t>
      </w:r>
      <w:r w:rsidR="00FA17F5">
        <w:rPr>
          <w:rFonts w:ascii="Times New Roman" w:hAnsi="Times New Roman" w:cs="Times New Roman" w:hint="eastAsia"/>
          <w:sz w:val="24"/>
        </w:rPr>
        <w:t>d</w:t>
      </w:r>
      <w:r w:rsidR="00553044">
        <w:rPr>
          <w:rFonts w:ascii="Times New Roman" w:hAnsi="Times New Roman" w:cs="Times New Roman" w:hint="eastAsia"/>
          <w:sz w:val="24"/>
        </w:rPr>
        <w:t xml:space="preserve"> the </w:t>
      </w:r>
      <w:r w:rsidR="00553044">
        <w:rPr>
          <w:rFonts w:ascii="Times New Roman" w:hAnsi="Times New Roman" w:cs="Times New Roman"/>
          <w:sz w:val="24"/>
        </w:rPr>
        <w:t>difference</w:t>
      </w:r>
      <w:r w:rsidR="00553044">
        <w:rPr>
          <w:rFonts w:ascii="Times New Roman" w:hAnsi="Times New Roman" w:cs="Times New Roman" w:hint="eastAsia"/>
          <w:sz w:val="24"/>
        </w:rPr>
        <w:t xml:space="preserve"> between the final concentration for NaCl and SWB. </w:t>
      </w:r>
      <w:r w:rsidR="001870B2">
        <w:rPr>
          <w:rFonts w:ascii="Times New Roman" w:hAnsi="Times New Roman" w:cs="Times New Roman" w:hint="eastAsia"/>
          <w:sz w:val="24"/>
        </w:rPr>
        <w:t xml:space="preserve">As shown in </w:t>
      </w:r>
      <w:r w:rsidR="00214236" w:rsidRPr="00FA17F5">
        <w:rPr>
          <w:rFonts w:ascii="Times New Roman" w:hAnsi="Times New Roman" w:cs="Times New Roman" w:hint="eastAsia"/>
          <w:b/>
          <w:bCs/>
          <w:sz w:val="24"/>
        </w:rPr>
        <w:t xml:space="preserve">Figure </w:t>
      </w:r>
      <w:r w:rsidR="001870B2" w:rsidRPr="00FA17F5">
        <w:rPr>
          <w:rFonts w:ascii="Times New Roman" w:hAnsi="Times New Roman" w:cs="Times New Roman" w:hint="eastAsia"/>
          <w:b/>
          <w:bCs/>
          <w:sz w:val="24"/>
        </w:rPr>
        <w:t>7c</w:t>
      </w:r>
      <w:r w:rsidR="001870B2">
        <w:rPr>
          <w:rFonts w:ascii="Times New Roman" w:hAnsi="Times New Roman" w:cs="Times New Roman" w:hint="eastAsia"/>
          <w:sz w:val="24"/>
        </w:rPr>
        <w:t xml:space="preserve">, </w:t>
      </w:r>
      <w:r w:rsidR="001870B2" w:rsidRPr="006E24DA">
        <w:rPr>
          <w:rFonts w:ascii="Times New Roman" w:hAnsi="Times New Roman" w:cs="Times New Roman"/>
          <w:sz w:val="24"/>
        </w:rPr>
        <w:t xml:space="preserve">conductivity decreased by 16.65 % and 19.02% in 9 hours </w:t>
      </w:r>
      <w:r w:rsidR="001870B2">
        <w:rPr>
          <w:rFonts w:ascii="Times New Roman" w:hAnsi="Times New Roman" w:cs="Times New Roman" w:hint="eastAsia"/>
          <w:sz w:val="24"/>
        </w:rPr>
        <w:t xml:space="preserve">for SWB and NaCl, </w:t>
      </w:r>
      <w:r w:rsidR="001870B2" w:rsidRPr="006E24DA">
        <w:rPr>
          <w:rFonts w:ascii="Times New Roman" w:hAnsi="Times New Roman" w:cs="Times New Roman"/>
          <w:sz w:val="24"/>
        </w:rPr>
        <w:t>respectively</w:t>
      </w:r>
      <w:r w:rsidR="001870B2">
        <w:rPr>
          <w:rFonts w:ascii="Times New Roman" w:hAnsi="Times New Roman" w:cs="Times New Roman" w:hint="eastAsia"/>
          <w:sz w:val="24"/>
        </w:rPr>
        <w:t>.</w:t>
      </w:r>
      <w:r w:rsidR="00221EBC">
        <w:rPr>
          <w:rFonts w:ascii="Times New Roman" w:hAnsi="Times New Roman" w:cs="Times New Roman" w:hint="eastAsia"/>
          <w:sz w:val="24"/>
        </w:rPr>
        <w:t xml:space="preserve"> </w:t>
      </w:r>
      <w:r w:rsidR="006D17F0">
        <w:rPr>
          <w:rFonts w:ascii="Times New Roman" w:hAnsi="Times New Roman" w:cs="Times New Roman" w:hint="eastAsia"/>
          <w:sz w:val="24"/>
        </w:rPr>
        <w:t xml:space="preserve">This can be attributed to </w:t>
      </w:r>
      <w:r w:rsidR="00F66919">
        <w:rPr>
          <w:rFonts w:ascii="Times New Roman" w:hAnsi="Times New Roman" w:cs="Times New Roman" w:hint="eastAsia"/>
          <w:sz w:val="24"/>
        </w:rPr>
        <w:t>the decrease in the effective membrane area</w:t>
      </w:r>
      <w:r w:rsidR="00CF1764">
        <w:rPr>
          <w:rFonts w:ascii="Times New Roman" w:hAnsi="Times New Roman" w:cs="Times New Roman" w:hint="eastAsia"/>
          <w:sz w:val="24"/>
        </w:rPr>
        <w:t xml:space="preserve"> on </w:t>
      </w:r>
      <w:r w:rsidR="00CF1764">
        <w:rPr>
          <w:rFonts w:ascii="Times New Roman" w:hAnsi="Times New Roman" w:cs="Times New Roman"/>
          <w:sz w:val="24"/>
        </w:rPr>
        <w:t>the CEM</w:t>
      </w:r>
      <w:r w:rsidR="00CF1764">
        <w:rPr>
          <w:rFonts w:ascii="Times New Roman" w:hAnsi="Times New Roman" w:cs="Times New Roman" w:hint="eastAsia"/>
          <w:sz w:val="24"/>
        </w:rPr>
        <w:t xml:space="preserve"> surface as </w:t>
      </w:r>
      <w:r w:rsidR="00CF1764">
        <w:rPr>
          <w:rFonts w:ascii="Times New Roman" w:hAnsi="Times New Roman" w:cs="Times New Roman"/>
          <w:sz w:val="24"/>
        </w:rPr>
        <w:t>discussed</w:t>
      </w:r>
      <w:r w:rsidR="00CF1764">
        <w:rPr>
          <w:rFonts w:ascii="Times New Roman" w:hAnsi="Times New Roman" w:cs="Times New Roman" w:hint="eastAsia"/>
          <w:sz w:val="24"/>
        </w:rPr>
        <w:t xml:space="preserve"> above. </w:t>
      </w:r>
      <w:r w:rsidR="00CF1764">
        <w:rPr>
          <w:rFonts w:ascii="Times New Roman" w:hAnsi="Times New Roman" w:cs="Times New Roman"/>
          <w:sz w:val="24"/>
        </w:rPr>
        <w:t>When</w:t>
      </w:r>
      <w:r w:rsidR="00CF1764">
        <w:rPr>
          <w:rFonts w:ascii="Times New Roman" w:hAnsi="Times New Roman" w:cs="Times New Roman" w:hint="eastAsia"/>
          <w:sz w:val="24"/>
        </w:rPr>
        <w:t xml:space="preserve"> scaling </w:t>
      </w:r>
      <w:r w:rsidR="00CF1764">
        <w:rPr>
          <w:rFonts w:ascii="Times New Roman" w:hAnsi="Times New Roman" w:cs="Times New Roman"/>
          <w:sz w:val="24"/>
        </w:rPr>
        <w:t>forme</w:t>
      </w:r>
      <w:r w:rsidR="00CF1764">
        <w:rPr>
          <w:rFonts w:ascii="Times New Roman" w:hAnsi="Times New Roman" w:cs="Times New Roman" w:hint="eastAsia"/>
          <w:sz w:val="24"/>
        </w:rPr>
        <w:t xml:space="preserve">d on the CEM surface, </w:t>
      </w:r>
      <w:r w:rsidR="00F66919">
        <w:rPr>
          <w:rFonts w:ascii="Times New Roman" w:hAnsi="Times New Roman" w:cs="Times New Roman" w:hint="eastAsia"/>
          <w:sz w:val="24"/>
        </w:rPr>
        <w:t xml:space="preserve">the transport of ions from SC was partially blocked by scaling, and </w:t>
      </w:r>
      <w:r w:rsidR="00812812">
        <w:rPr>
          <w:rFonts w:ascii="Times New Roman" w:hAnsi="Times New Roman" w:cs="Times New Roman" w:hint="eastAsia"/>
          <w:sz w:val="24"/>
        </w:rPr>
        <w:t xml:space="preserve">water splitting occurred to form </w:t>
      </w:r>
      <w:r w:rsidR="00CF1764">
        <w:rPr>
          <w:rFonts w:ascii="Times New Roman" w:hAnsi="Times New Roman" w:cs="Times New Roman" w:hint="eastAsia"/>
          <w:sz w:val="24"/>
        </w:rPr>
        <w:t>the H</w:t>
      </w:r>
      <w:r w:rsidR="00CF1764" w:rsidRPr="00FA17F5">
        <w:rPr>
          <w:rFonts w:ascii="Times New Roman" w:hAnsi="Times New Roman" w:cs="Times New Roman" w:hint="eastAsia"/>
          <w:sz w:val="24"/>
          <w:vertAlign w:val="superscript"/>
        </w:rPr>
        <w:t>+</w:t>
      </w:r>
      <w:r w:rsidR="00CF1764">
        <w:rPr>
          <w:rFonts w:ascii="Times New Roman" w:hAnsi="Times New Roman" w:cs="Times New Roman" w:hint="eastAsia"/>
          <w:sz w:val="24"/>
        </w:rPr>
        <w:t xml:space="preserve"> and OH</w:t>
      </w:r>
      <w:r w:rsidR="00CF1764" w:rsidRPr="00FA17F5">
        <w:rPr>
          <w:rFonts w:ascii="Times New Roman" w:hAnsi="Times New Roman" w:cs="Times New Roman" w:hint="eastAsia"/>
          <w:sz w:val="24"/>
          <w:vertAlign w:val="superscript"/>
        </w:rPr>
        <w:t>-</w:t>
      </w:r>
      <w:r w:rsidR="00CF1764">
        <w:rPr>
          <w:rFonts w:ascii="Times New Roman" w:hAnsi="Times New Roman" w:cs="Times New Roman" w:hint="eastAsia"/>
          <w:sz w:val="24"/>
        </w:rPr>
        <w:t xml:space="preserve"> ions to carry current, which decreased the transport of ions from SC to BC.</w:t>
      </w:r>
    </w:p>
    <w:p w14:paraId="184D5FE1" w14:textId="2302DA76" w:rsidR="00742BE2" w:rsidRDefault="00D8558B" w:rsidP="00742BE2">
      <w:pPr>
        <w:spacing w:line="480" w:lineRule="auto"/>
        <w:ind w:firstLine="360"/>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caling also increased the system resistance (</w:t>
      </w:r>
      <w:r w:rsidR="00214236">
        <w:rPr>
          <w:rFonts w:ascii="Times New Roman" w:hAnsi="Times New Roman" w:cs="Times New Roman" w:hint="eastAsia"/>
          <w:sz w:val="24"/>
        </w:rPr>
        <w:t xml:space="preserve">Figure </w:t>
      </w:r>
      <w:r>
        <w:rPr>
          <w:rFonts w:ascii="Times New Roman" w:hAnsi="Times New Roman" w:cs="Times New Roman" w:hint="eastAsia"/>
          <w:sz w:val="24"/>
        </w:rPr>
        <w:t>7d).</w:t>
      </w:r>
      <w:r w:rsidR="00851C6D">
        <w:rPr>
          <w:rFonts w:ascii="Times New Roman" w:hAnsi="Times New Roman" w:cs="Times New Roman" w:hint="eastAsia"/>
          <w:sz w:val="24"/>
        </w:rPr>
        <w:t xml:space="preserve"> As shown in </w:t>
      </w:r>
      <w:r w:rsidR="00214236" w:rsidRPr="00275649">
        <w:rPr>
          <w:rFonts w:ascii="Times New Roman" w:hAnsi="Times New Roman" w:cs="Times New Roman" w:hint="eastAsia"/>
          <w:b/>
          <w:bCs/>
          <w:sz w:val="24"/>
        </w:rPr>
        <w:t xml:space="preserve">Figure </w:t>
      </w:r>
      <w:r w:rsidR="00851C6D" w:rsidRPr="00275649">
        <w:rPr>
          <w:rFonts w:ascii="Times New Roman" w:hAnsi="Times New Roman" w:cs="Times New Roman" w:hint="eastAsia"/>
          <w:b/>
          <w:bCs/>
          <w:sz w:val="24"/>
        </w:rPr>
        <w:t>7d</w:t>
      </w:r>
      <w:r w:rsidR="00000C98" w:rsidRPr="00275649">
        <w:rPr>
          <w:rFonts w:ascii="Times New Roman" w:hAnsi="Times New Roman" w:cs="Times New Roman" w:hint="eastAsia"/>
          <w:b/>
          <w:bCs/>
          <w:sz w:val="24"/>
        </w:rPr>
        <w:t xml:space="preserve"> </w:t>
      </w:r>
      <w:r w:rsidR="00000C98">
        <w:rPr>
          <w:rFonts w:ascii="Times New Roman" w:hAnsi="Times New Roman" w:cs="Times New Roman" w:hint="eastAsia"/>
          <w:sz w:val="24"/>
        </w:rPr>
        <w:t xml:space="preserve">and </w:t>
      </w:r>
      <w:r w:rsidR="00214236">
        <w:rPr>
          <w:rFonts w:ascii="Times New Roman" w:hAnsi="Times New Roman" w:cs="Times New Roman"/>
          <w:b/>
          <w:bCs/>
          <w:sz w:val="24"/>
        </w:rPr>
        <w:t xml:space="preserve">Figure </w:t>
      </w:r>
      <w:r w:rsidR="00000C98" w:rsidRPr="00275649">
        <w:rPr>
          <w:rFonts w:ascii="Times New Roman" w:hAnsi="Times New Roman" w:cs="Times New Roman" w:hint="eastAsia"/>
          <w:b/>
          <w:bCs/>
          <w:sz w:val="24"/>
        </w:rPr>
        <w:t>S</w:t>
      </w:r>
      <w:r w:rsidR="004E228E">
        <w:rPr>
          <w:rFonts w:ascii="Times New Roman" w:hAnsi="Times New Roman" w:cs="Times New Roman" w:hint="eastAsia"/>
          <w:b/>
          <w:bCs/>
          <w:sz w:val="24"/>
        </w:rPr>
        <w:t>7</w:t>
      </w:r>
      <w:r w:rsidR="00851C6D">
        <w:rPr>
          <w:rFonts w:ascii="Times New Roman" w:hAnsi="Times New Roman" w:cs="Times New Roman" w:hint="eastAsia"/>
          <w:sz w:val="24"/>
        </w:rPr>
        <w:t>, the</w:t>
      </w:r>
      <w:r w:rsidR="00000C98">
        <w:rPr>
          <w:rFonts w:ascii="Times New Roman" w:hAnsi="Times New Roman" w:cs="Times New Roman" w:hint="eastAsia"/>
          <w:sz w:val="24"/>
        </w:rPr>
        <w:t xml:space="preserve"> </w:t>
      </w:r>
      <w:r w:rsidR="00851C6D">
        <w:rPr>
          <w:rFonts w:ascii="Times New Roman" w:hAnsi="Times New Roman" w:cs="Times New Roman" w:hint="eastAsia"/>
          <w:sz w:val="24"/>
        </w:rPr>
        <w:t xml:space="preserve">stack resistance </w:t>
      </w:r>
      <w:r w:rsidR="00000C98">
        <w:rPr>
          <w:rFonts w:ascii="Times New Roman" w:hAnsi="Times New Roman" w:cs="Times New Roman" w:hint="eastAsia"/>
          <w:sz w:val="24"/>
        </w:rPr>
        <w:t xml:space="preserve">and voltage </w:t>
      </w:r>
      <w:r w:rsidR="00851C6D">
        <w:rPr>
          <w:rFonts w:ascii="Times New Roman" w:hAnsi="Times New Roman" w:cs="Times New Roman" w:hint="eastAsia"/>
          <w:sz w:val="24"/>
        </w:rPr>
        <w:t>for SWB was higher than that for NaCl through</w:t>
      </w:r>
      <w:r w:rsidR="00000C98">
        <w:rPr>
          <w:rFonts w:ascii="Times New Roman" w:hAnsi="Times New Roman" w:cs="Times New Roman" w:hint="eastAsia"/>
          <w:sz w:val="24"/>
        </w:rPr>
        <w:t>out</w:t>
      </w:r>
      <w:r w:rsidR="00851C6D">
        <w:rPr>
          <w:rFonts w:ascii="Times New Roman" w:hAnsi="Times New Roman" w:cs="Times New Roman" w:hint="eastAsia"/>
          <w:sz w:val="24"/>
        </w:rPr>
        <w:t xml:space="preserve"> the BMED tests.</w:t>
      </w:r>
      <w:r>
        <w:rPr>
          <w:rFonts w:ascii="Times New Roman" w:hAnsi="Times New Roman" w:cs="Times New Roman" w:hint="eastAsia"/>
          <w:sz w:val="24"/>
        </w:rPr>
        <w:t xml:space="preserve"> </w:t>
      </w:r>
      <w:r w:rsidR="005F6D26">
        <w:rPr>
          <w:rFonts w:ascii="Times New Roman" w:hAnsi="Times New Roman" w:cs="Times New Roman" w:hint="eastAsia"/>
          <w:sz w:val="24"/>
        </w:rPr>
        <w:t>They</w:t>
      </w:r>
      <w:r w:rsidR="0006238A">
        <w:rPr>
          <w:rFonts w:ascii="Times New Roman" w:hAnsi="Times New Roman" w:cs="Times New Roman" w:hint="eastAsia"/>
          <w:sz w:val="24"/>
        </w:rPr>
        <w:t xml:space="preserve"> </w:t>
      </w:r>
      <w:r w:rsidR="0006238A" w:rsidRPr="006E24DA">
        <w:rPr>
          <w:rFonts w:ascii="Times New Roman" w:hAnsi="Times New Roman" w:cs="Times New Roman"/>
          <w:sz w:val="24"/>
        </w:rPr>
        <w:t>were</w:t>
      </w:r>
      <w:r w:rsidR="00BC3896" w:rsidRPr="006E24DA">
        <w:rPr>
          <w:rFonts w:ascii="Times New Roman" w:hAnsi="Times New Roman" w:cs="Times New Roman"/>
          <w:sz w:val="24"/>
        </w:rPr>
        <w:t xml:space="preserve"> extremely high at the beginning of </w:t>
      </w:r>
      <w:r w:rsidR="00BC3896">
        <w:rPr>
          <w:rFonts w:ascii="Times New Roman" w:hAnsi="Times New Roman" w:cs="Times New Roman" w:hint="eastAsia"/>
          <w:sz w:val="24"/>
        </w:rPr>
        <w:t xml:space="preserve">each </w:t>
      </w:r>
      <w:r w:rsidR="00851C6D" w:rsidRPr="006E24DA">
        <w:rPr>
          <w:rFonts w:ascii="Times New Roman" w:hAnsi="Times New Roman" w:cs="Times New Roman"/>
          <w:sz w:val="24"/>
        </w:rPr>
        <w:t>test</w:t>
      </w:r>
      <w:r w:rsidR="00851C6D">
        <w:rPr>
          <w:rFonts w:ascii="Times New Roman" w:hAnsi="Times New Roman" w:cs="Times New Roman"/>
          <w:sz w:val="24"/>
        </w:rPr>
        <w:t xml:space="preserve"> and</w:t>
      </w:r>
      <w:r w:rsidR="00BC3896">
        <w:rPr>
          <w:rFonts w:ascii="Times New Roman" w:hAnsi="Times New Roman" w:cs="Times New Roman" w:hint="eastAsia"/>
          <w:sz w:val="24"/>
        </w:rPr>
        <w:t xml:space="preserve"> subsequently </w:t>
      </w:r>
      <w:r w:rsidR="00BC3896">
        <w:rPr>
          <w:rFonts w:ascii="Times New Roman" w:hAnsi="Times New Roman" w:cs="Times New Roman" w:hint="eastAsia"/>
          <w:sz w:val="24"/>
        </w:rPr>
        <w:lastRenderedPageBreak/>
        <w:t>decreased to a plateau</w:t>
      </w:r>
      <w:r w:rsidR="0006238A">
        <w:rPr>
          <w:rFonts w:ascii="Times New Roman" w:hAnsi="Times New Roman" w:cs="Times New Roman" w:hint="eastAsia"/>
          <w:sz w:val="24"/>
        </w:rPr>
        <w:t xml:space="preserve"> for both NaCl and SWB</w:t>
      </w:r>
      <w:r w:rsidR="00BC3896">
        <w:rPr>
          <w:rFonts w:ascii="Times New Roman" w:hAnsi="Times New Roman" w:cs="Times New Roman" w:hint="eastAsia"/>
          <w:sz w:val="24"/>
        </w:rPr>
        <w:t>.</w:t>
      </w:r>
      <w:r w:rsidR="00851C6D">
        <w:rPr>
          <w:rFonts w:ascii="Times New Roman" w:hAnsi="Times New Roman" w:cs="Times New Roman" w:hint="eastAsia"/>
          <w:sz w:val="24"/>
        </w:rPr>
        <w:t xml:space="preserve"> </w:t>
      </w:r>
      <w:r w:rsidR="005F6D26">
        <w:rPr>
          <w:rFonts w:ascii="Times New Roman" w:hAnsi="Times New Roman" w:cs="Times New Roman" w:hint="eastAsia"/>
          <w:sz w:val="24"/>
        </w:rPr>
        <w:t xml:space="preserve">The </w:t>
      </w:r>
      <w:r w:rsidR="00C85F31">
        <w:rPr>
          <w:rFonts w:ascii="Times New Roman" w:hAnsi="Times New Roman" w:cs="Times New Roman" w:hint="eastAsia"/>
          <w:sz w:val="24"/>
        </w:rPr>
        <w:t xml:space="preserve">high values at the </w:t>
      </w:r>
      <w:r w:rsidR="00C85F31">
        <w:rPr>
          <w:rFonts w:ascii="Times New Roman" w:hAnsi="Times New Roman" w:cs="Times New Roman"/>
          <w:sz w:val="24"/>
        </w:rPr>
        <w:t>beginning</w:t>
      </w:r>
      <w:r w:rsidR="00C85F31">
        <w:rPr>
          <w:rFonts w:ascii="Times New Roman" w:hAnsi="Times New Roman" w:cs="Times New Roman" w:hint="eastAsia"/>
          <w:sz w:val="24"/>
        </w:rPr>
        <w:t xml:space="preserve"> can be attributed to </w:t>
      </w:r>
      <w:r w:rsidR="002F751D">
        <w:rPr>
          <w:rFonts w:ascii="Times New Roman" w:hAnsi="Times New Roman" w:cs="Times New Roman" w:hint="eastAsia"/>
          <w:sz w:val="24"/>
        </w:rPr>
        <w:t xml:space="preserve">the </w:t>
      </w:r>
      <w:r w:rsidR="002F751D">
        <w:rPr>
          <w:rFonts w:ascii="Times New Roman" w:hAnsi="Times New Roman" w:cs="Times New Roman"/>
          <w:sz w:val="24"/>
        </w:rPr>
        <w:t>initial</w:t>
      </w:r>
      <w:r w:rsidR="002F751D">
        <w:rPr>
          <w:rFonts w:ascii="Times New Roman" w:hAnsi="Times New Roman" w:cs="Times New Roman" w:hint="eastAsia"/>
          <w:sz w:val="24"/>
        </w:rPr>
        <w:t xml:space="preserve"> low concentration solutions</w:t>
      </w:r>
      <w:r w:rsidR="00571457">
        <w:rPr>
          <w:rFonts w:ascii="Times New Roman" w:hAnsi="Times New Roman" w:cs="Times New Roman" w:hint="eastAsia"/>
          <w:sz w:val="24"/>
        </w:rPr>
        <w:t xml:space="preserve"> (0.01 M)</w:t>
      </w:r>
      <w:r w:rsidR="002F751D">
        <w:rPr>
          <w:rFonts w:ascii="Times New Roman" w:hAnsi="Times New Roman" w:cs="Times New Roman" w:hint="eastAsia"/>
          <w:sz w:val="24"/>
        </w:rPr>
        <w:t xml:space="preserve"> used</w:t>
      </w:r>
      <w:r w:rsidR="006E24DA" w:rsidRPr="006E24DA">
        <w:rPr>
          <w:rFonts w:ascii="Times New Roman" w:hAnsi="Times New Roman" w:cs="Times New Roman"/>
          <w:sz w:val="24"/>
        </w:rPr>
        <w:t xml:space="preserve"> in AC and BC, </w:t>
      </w:r>
      <w:r w:rsidR="00C85F31">
        <w:rPr>
          <w:rFonts w:ascii="Times New Roman" w:hAnsi="Times New Roman" w:cs="Times New Roman" w:hint="eastAsia"/>
          <w:sz w:val="24"/>
        </w:rPr>
        <w:t xml:space="preserve">which resulted in </w:t>
      </w:r>
      <w:r w:rsidR="00641D26">
        <w:rPr>
          <w:rFonts w:ascii="Times New Roman" w:hAnsi="Times New Roman" w:cs="Times New Roman"/>
          <w:sz w:val="24"/>
        </w:rPr>
        <w:t>extremely</w:t>
      </w:r>
      <w:r w:rsidR="00641D26" w:rsidRPr="006E24DA">
        <w:rPr>
          <w:rFonts w:ascii="Times New Roman" w:hAnsi="Times New Roman" w:cs="Times New Roman"/>
          <w:sz w:val="24"/>
        </w:rPr>
        <w:t xml:space="preserve"> high chamber</w:t>
      </w:r>
      <w:r w:rsidR="006E24DA" w:rsidRPr="006E24DA">
        <w:rPr>
          <w:rFonts w:ascii="Times New Roman" w:hAnsi="Times New Roman" w:cs="Times New Roman"/>
          <w:sz w:val="24"/>
        </w:rPr>
        <w:t xml:space="preserve"> resistance (</w:t>
      </w:r>
      <w:r w:rsidR="00214236">
        <w:rPr>
          <w:rFonts w:ascii="Times New Roman" w:hAnsi="Times New Roman" w:cs="Times New Roman"/>
          <w:b/>
          <w:bCs/>
          <w:sz w:val="24"/>
        </w:rPr>
        <w:t xml:space="preserve">Figure </w:t>
      </w:r>
      <w:r w:rsidR="00571457">
        <w:rPr>
          <w:rFonts w:ascii="Times New Roman" w:hAnsi="Times New Roman" w:cs="Times New Roman" w:hint="eastAsia"/>
          <w:b/>
          <w:bCs/>
          <w:sz w:val="24"/>
        </w:rPr>
        <w:t>7d</w:t>
      </w:r>
      <w:r w:rsidR="006E24DA" w:rsidRPr="006E24DA">
        <w:rPr>
          <w:rFonts w:ascii="Times New Roman" w:hAnsi="Times New Roman" w:cs="Times New Roman"/>
          <w:sz w:val="24"/>
        </w:rPr>
        <w:t xml:space="preserve">). As BMED processed, the increase </w:t>
      </w:r>
      <w:r w:rsidR="00C72712" w:rsidRPr="006E24DA">
        <w:rPr>
          <w:rFonts w:ascii="Times New Roman" w:hAnsi="Times New Roman" w:cs="Times New Roman"/>
          <w:sz w:val="24"/>
        </w:rPr>
        <w:t>in</w:t>
      </w:r>
      <w:r w:rsidR="006E24DA" w:rsidRPr="006E24DA">
        <w:rPr>
          <w:rFonts w:ascii="Times New Roman" w:hAnsi="Times New Roman" w:cs="Times New Roman"/>
          <w:sz w:val="24"/>
        </w:rPr>
        <w:t xml:space="preserve"> acid and base conductivity </w:t>
      </w:r>
      <w:r w:rsidR="0024631F">
        <w:rPr>
          <w:rFonts w:ascii="Times New Roman" w:hAnsi="Times New Roman" w:cs="Times New Roman" w:hint="eastAsia"/>
          <w:sz w:val="24"/>
        </w:rPr>
        <w:t>(</w:t>
      </w:r>
      <w:r w:rsidR="00214236" w:rsidRPr="00275649">
        <w:rPr>
          <w:rFonts w:ascii="Times New Roman" w:hAnsi="Times New Roman" w:cs="Times New Roman" w:hint="eastAsia"/>
          <w:b/>
          <w:bCs/>
          <w:sz w:val="24"/>
        </w:rPr>
        <w:t xml:space="preserve">Figure </w:t>
      </w:r>
      <w:r w:rsidR="0024631F" w:rsidRPr="00275649">
        <w:rPr>
          <w:rFonts w:ascii="Times New Roman" w:hAnsi="Times New Roman" w:cs="Times New Roman"/>
          <w:b/>
          <w:bCs/>
          <w:sz w:val="24"/>
        </w:rPr>
        <w:t>S</w:t>
      </w:r>
      <w:r w:rsidR="00777113" w:rsidRPr="00275649">
        <w:rPr>
          <w:rFonts w:ascii="Times New Roman" w:hAnsi="Times New Roman" w:cs="Times New Roman" w:hint="eastAsia"/>
          <w:b/>
          <w:bCs/>
          <w:sz w:val="24"/>
        </w:rPr>
        <w:t>12</w:t>
      </w:r>
      <w:r w:rsidR="0024631F">
        <w:rPr>
          <w:rFonts w:ascii="Times New Roman" w:hAnsi="Times New Roman" w:cs="Times New Roman" w:hint="eastAsia"/>
          <w:sz w:val="24"/>
        </w:rPr>
        <w:t xml:space="preserve">) </w:t>
      </w:r>
      <w:r w:rsidR="006E24DA" w:rsidRPr="006E24DA">
        <w:rPr>
          <w:rFonts w:ascii="Times New Roman" w:hAnsi="Times New Roman" w:cs="Times New Roman"/>
          <w:sz w:val="24"/>
        </w:rPr>
        <w:t xml:space="preserve">resulted in </w:t>
      </w:r>
      <w:r w:rsidR="00641D26" w:rsidRPr="006E24DA">
        <w:rPr>
          <w:rFonts w:ascii="Times New Roman" w:hAnsi="Times New Roman" w:cs="Times New Roman"/>
          <w:sz w:val="24"/>
        </w:rPr>
        <w:t>a</w:t>
      </w:r>
      <w:r w:rsidR="006E24DA" w:rsidRPr="006E24DA">
        <w:rPr>
          <w:rFonts w:ascii="Times New Roman" w:hAnsi="Times New Roman" w:cs="Times New Roman"/>
          <w:sz w:val="24"/>
        </w:rPr>
        <w:t xml:space="preserve"> sharp decrease </w:t>
      </w:r>
      <w:r w:rsidR="0024631F" w:rsidRPr="006E24DA">
        <w:rPr>
          <w:rFonts w:ascii="Times New Roman" w:hAnsi="Times New Roman" w:cs="Times New Roman"/>
          <w:sz w:val="24"/>
        </w:rPr>
        <w:t>in</w:t>
      </w:r>
      <w:r w:rsidR="006E24DA" w:rsidRPr="006E24DA">
        <w:rPr>
          <w:rFonts w:ascii="Times New Roman" w:hAnsi="Times New Roman" w:cs="Times New Roman"/>
          <w:sz w:val="24"/>
        </w:rPr>
        <w:t xml:space="preserve"> chamber resistance. Although chamber resistance </w:t>
      </w:r>
      <w:r w:rsidR="009612D2">
        <w:rPr>
          <w:rFonts w:ascii="Times New Roman" w:hAnsi="Times New Roman" w:cs="Times New Roman" w:hint="eastAsia"/>
          <w:sz w:val="24"/>
        </w:rPr>
        <w:t xml:space="preserve">decreased at the same rate </w:t>
      </w:r>
      <w:r w:rsidR="00B74698">
        <w:rPr>
          <w:rFonts w:ascii="Times New Roman" w:hAnsi="Times New Roman" w:cs="Times New Roman" w:hint="eastAsia"/>
          <w:sz w:val="24"/>
        </w:rPr>
        <w:t>over</w:t>
      </w:r>
      <w:r w:rsidR="009612D2">
        <w:rPr>
          <w:rFonts w:ascii="Times New Roman" w:hAnsi="Times New Roman" w:cs="Times New Roman" w:hint="eastAsia"/>
          <w:sz w:val="24"/>
        </w:rPr>
        <w:t xml:space="preserve"> time for </w:t>
      </w:r>
      <w:r w:rsidR="00B74698">
        <w:rPr>
          <w:rFonts w:ascii="Times New Roman" w:hAnsi="Times New Roman" w:cs="Times New Roman" w:hint="eastAsia"/>
          <w:sz w:val="24"/>
        </w:rPr>
        <w:t xml:space="preserve">both </w:t>
      </w:r>
      <w:r w:rsidR="009612D2">
        <w:rPr>
          <w:rFonts w:ascii="Times New Roman" w:hAnsi="Times New Roman" w:cs="Times New Roman" w:hint="eastAsia"/>
          <w:sz w:val="24"/>
        </w:rPr>
        <w:t>NaCl and SWB</w:t>
      </w:r>
      <w:r w:rsidR="006E24DA" w:rsidRPr="006E24DA">
        <w:rPr>
          <w:rFonts w:ascii="Times New Roman" w:hAnsi="Times New Roman" w:cs="Times New Roman"/>
          <w:sz w:val="24"/>
        </w:rPr>
        <w:t xml:space="preserve">, </w:t>
      </w:r>
      <w:r w:rsidR="00A8710B" w:rsidRPr="00A8710B">
        <w:rPr>
          <w:rFonts w:ascii="Times New Roman" w:hAnsi="Times New Roman" w:cs="Times New Roman" w:hint="eastAsia"/>
          <w:sz w:val="24"/>
        </w:rPr>
        <w:t>the membrane resistance exhibited different rates of increase</w:t>
      </w:r>
      <w:r w:rsidR="00E658C3">
        <w:rPr>
          <w:rFonts w:ascii="Times New Roman" w:hAnsi="Times New Roman" w:cs="Times New Roman" w:hint="eastAsia"/>
          <w:sz w:val="24"/>
        </w:rPr>
        <w:t>.</w:t>
      </w:r>
      <w:r w:rsidR="006E24DA" w:rsidRPr="006E24DA">
        <w:rPr>
          <w:rFonts w:ascii="Times New Roman" w:hAnsi="Times New Roman" w:cs="Times New Roman"/>
          <w:sz w:val="24"/>
        </w:rPr>
        <w:t xml:space="preserve"> </w:t>
      </w:r>
      <w:r w:rsidR="00A8710B">
        <w:rPr>
          <w:rFonts w:ascii="Times New Roman" w:hAnsi="Times New Roman" w:cs="Times New Roman" w:hint="eastAsia"/>
          <w:sz w:val="24"/>
        </w:rPr>
        <w:t xml:space="preserve">The membrane resistance </w:t>
      </w:r>
      <w:r w:rsidR="008167DF">
        <w:rPr>
          <w:rFonts w:ascii="Times New Roman" w:hAnsi="Times New Roman" w:cs="Times New Roman" w:hint="eastAsia"/>
          <w:sz w:val="24"/>
        </w:rPr>
        <w:t xml:space="preserve">for SWB </w:t>
      </w:r>
      <w:r w:rsidR="006E24DA" w:rsidRPr="006E24DA">
        <w:rPr>
          <w:rFonts w:ascii="Times New Roman" w:hAnsi="Times New Roman" w:cs="Times New Roman"/>
          <w:sz w:val="24"/>
        </w:rPr>
        <w:t xml:space="preserve">increased </w:t>
      </w:r>
      <w:r w:rsidR="008167DF">
        <w:rPr>
          <w:rFonts w:ascii="Times New Roman" w:hAnsi="Times New Roman" w:cs="Times New Roman" w:hint="eastAsia"/>
          <w:sz w:val="24"/>
        </w:rPr>
        <w:t>to</w:t>
      </w:r>
      <w:r w:rsidR="006E24DA" w:rsidRPr="006E24DA">
        <w:rPr>
          <w:rFonts w:ascii="Times New Roman" w:hAnsi="Times New Roman" w:cs="Times New Roman"/>
          <w:sz w:val="24"/>
        </w:rPr>
        <w:t xml:space="preserve"> 226.71 Ω</w:t>
      </w:r>
      <w:r w:rsidR="008167DF">
        <w:rPr>
          <w:rFonts w:ascii="Times New Roman" w:hAnsi="Times New Roman" w:cs="Times New Roman" w:hint="eastAsia"/>
          <w:sz w:val="24"/>
        </w:rPr>
        <w:t xml:space="preserve"> at the end</w:t>
      </w:r>
      <w:r w:rsidR="006E24DA" w:rsidRPr="006E24DA">
        <w:rPr>
          <w:rFonts w:ascii="Times New Roman" w:hAnsi="Times New Roman" w:cs="Times New Roman"/>
          <w:sz w:val="24"/>
        </w:rPr>
        <w:t>, which was 85.9% higher than that treating NaCl (~32.36 Ω) (</w:t>
      </w:r>
      <w:r w:rsidR="00214236">
        <w:rPr>
          <w:rFonts w:ascii="Times New Roman" w:hAnsi="Times New Roman" w:cs="Times New Roman"/>
          <w:b/>
          <w:bCs/>
          <w:sz w:val="24"/>
        </w:rPr>
        <w:t xml:space="preserve">Figure </w:t>
      </w:r>
      <w:r w:rsidR="008167DF">
        <w:rPr>
          <w:rFonts w:ascii="Times New Roman" w:hAnsi="Times New Roman" w:cs="Times New Roman" w:hint="eastAsia"/>
          <w:b/>
          <w:bCs/>
          <w:sz w:val="24"/>
        </w:rPr>
        <w:t>7d</w:t>
      </w:r>
      <w:r w:rsidR="006E24DA" w:rsidRPr="006E24DA">
        <w:rPr>
          <w:rFonts w:ascii="Times New Roman" w:hAnsi="Times New Roman" w:cs="Times New Roman"/>
          <w:sz w:val="24"/>
        </w:rPr>
        <w:t xml:space="preserve">). </w:t>
      </w:r>
      <w:r w:rsidR="00E20B83">
        <w:rPr>
          <w:rFonts w:ascii="Times New Roman" w:hAnsi="Times New Roman" w:cs="Times New Roman" w:hint="eastAsia"/>
          <w:sz w:val="24"/>
        </w:rPr>
        <w:t xml:space="preserve">The large gap between them </w:t>
      </w:r>
      <w:r w:rsidR="00E20B83">
        <w:rPr>
          <w:rFonts w:ascii="Times New Roman" w:hAnsi="Times New Roman" w:cs="Times New Roman"/>
          <w:sz w:val="24"/>
        </w:rPr>
        <w:t>can</w:t>
      </w:r>
      <w:r w:rsidR="00E20B83">
        <w:rPr>
          <w:rFonts w:ascii="Times New Roman" w:hAnsi="Times New Roman" w:cs="Times New Roman" w:hint="eastAsia"/>
          <w:sz w:val="24"/>
        </w:rPr>
        <w:t xml:space="preserve"> be attributed to t</w:t>
      </w:r>
      <w:r w:rsidR="004814C8">
        <w:rPr>
          <w:rFonts w:ascii="Times New Roman" w:hAnsi="Times New Roman" w:cs="Times New Roman" w:hint="eastAsia"/>
          <w:sz w:val="24"/>
        </w:rPr>
        <w:t xml:space="preserve">he accumulation of precipitates on </w:t>
      </w:r>
      <w:r w:rsidR="00C64DCC">
        <w:rPr>
          <w:rFonts w:ascii="Times New Roman" w:hAnsi="Times New Roman" w:cs="Times New Roman"/>
          <w:sz w:val="24"/>
        </w:rPr>
        <w:t>the membrane</w:t>
      </w:r>
      <w:r w:rsidR="004814C8">
        <w:rPr>
          <w:rFonts w:ascii="Times New Roman" w:hAnsi="Times New Roman" w:cs="Times New Roman" w:hint="eastAsia"/>
          <w:sz w:val="24"/>
        </w:rPr>
        <w:t xml:space="preserve"> surface.</w:t>
      </w:r>
    </w:p>
    <w:p w14:paraId="3F856442" w14:textId="6469CD67" w:rsidR="006E24DA" w:rsidRPr="006E24DA" w:rsidRDefault="00C64DCC" w:rsidP="009B7E09">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Accordingly, </w:t>
      </w:r>
      <w:r w:rsidR="00702603">
        <w:rPr>
          <w:rFonts w:ascii="Times New Roman" w:hAnsi="Times New Roman" w:cs="Times New Roman"/>
          <w:sz w:val="24"/>
        </w:rPr>
        <w:t>energy</w:t>
      </w:r>
      <w:r>
        <w:rPr>
          <w:rFonts w:ascii="Times New Roman" w:hAnsi="Times New Roman" w:cs="Times New Roman" w:hint="eastAsia"/>
          <w:sz w:val="24"/>
        </w:rPr>
        <w:t xml:space="preserve"> consumption increased</w:t>
      </w:r>
      <w:r w:rsidR="00742BE2">
        <w:rPr>
          <w:rFonts w:ascii="Times New Roman" w:hAnsi="Times New Roman" w:cs="Times New Roman" w:hint="eastAsia"/>
          <w:sz w:val="24"/>
        </w:rPr>
        <w:t xml:space="preserve"> with </w:t>
      </w:r>
      <w:r w:rsidR="00742BE2" w:rsidRPr="00742BE2">
        <w:rPr>
          <w:rFonts w:ascii="Times New Roman" w:hAnsi="Times New Roman" w:cs="Times New Roman" w:hint="eastAsia"/>
          <w:sz w:val="24"/>
        </w:rPr>
        <w:t xml:space="preserve">the </w:t>
      </w:r>
      <w:r w:rsidR="00742BE2">
        <w:rPr>
          <w:rFonts w:ascii="Times New Roman" w:hAnsi="Times New Roman" w:cs="Times New Roman" w:hint="eastAsia"/>
          <w:sz w:val="24"/>
        </w:rPr>
        <w:t xml:space="preserve">decreased </w:t>
      </w:r>
      <w:r w:rsidR="00742BE2" w:rsidRPr="00742BE2">
        <w:rPr>
          <w:rFonts w:ascii="Times New Roman" w:hAnsi="Times New Roman" w:cs="Times New Roman" w:hint="eastAsia"/>
          <w:sz w:val="24"/>
        </w:rPr>
        <w:t>production of acid and base</w:t>
      </w:r>
      <w:r w:rsidR="00742BE2">
        <w:rPr>
          <w:rFonts w:ascii="Times New Roman" w:hAnsi="Times New Roman" w:cs="Times New Roman" w:hint="eastAsia"/>
          <w:sz w:val="24"/>
        </w:rPr>
        <w:t xml:space="preserve"> and increased stack resistance</w:t>
      </w:r>
      <w:r>
        <w:rPr>
          <w:rFonts w:ascii="Times New Roman" w:hAnsi="Times New Roman" w:cs="Times New Roman" w:hint="eastAsia"/>
          <w:sz w:val="24"/>
        </w:rPr>
        <w:t xml:space="preserve">. </w:t>
      </w:r>
      <w:r w:rsidR="00702603">
        <w:rPr>
          <w:rFonts w:ascii="Times New Roman" w:hAnsi="Times New Roman" w:cs="Times New Roman"/>
          <w:sz w:val="24"/>
        </w:rPr>
        <w:t>A</w:t>
      </w:r>
      <w:r w:rsidR="00702603">
        <w:rPr>
          <w:rFonts w:ascii="Times New Roman" w:hAnsi="Times New Roman" w:cs="Times New Roman" w:hint="eastAsia"/>
          <w:sz w:val="24"/>
        </w:rPr>
        <w:t xml:space="preserve">s shown in </w:t>
      </w:r>
      <w:r w:rsidR="00214236">
        <w:rPr>
          <w:rFonts w:ascii="Times New Roman" w:hAnsi="Times New Roman" w:cs="Times New Roman"/>
          <w:b/>
          <w:bCs/>
          <w:sz w:val="24"/>
        </w:rPr>
        <w:t xml:space="preserve">Figure </w:t>
      </w:r>
      <w:r w:rsidR="00702603">
        <w:rPr>
          <w:rFonts w:ascii="Times New Roman" w:hAnsi="Times New Roman" w:cs="Times New Roman" w:hint="eastAsia"/>
          <w:b/>
          <w:bCs/>
          <w:sz w:val="24"/>
        </w:rPr>
        <w:t>S</w:t>
      </w:r>
      <w:r w:rsidR="00E10007">
        <w:rPr>
          <w:rFonts w:ascii="Times New Roman" w:hAnsi="Times New Roman" w:cs="Times New Roman" w:hint="eastAsia"/>
          <w:b/>
          <w:bCs/>
          <w:sz w:val="24"/>
        </w:rPr>
        <w:t>11</w:t>
      </w:r>
      <w:r w:rsidR="00702603">
        <w:rPr>
          <w:rFonts w:ascii="Times New Roman" w:hAnsi="Times New Roman" w:cs="Times New Roman" w:hint="eastAsia"/>
          <w:sz w:val="24"/>
        </w:rPr>
        <w:t xml:space="preserve">, </w:t>
      </w:r>
      <w:r w:rsidR="002017ED">
        <w:rPr>
          <w:rFonts w:ascii="Times New Roman" w:hAnsi="Times New Roman" w:cs="Times New Roman" w:hint="eastAsia"/>
          <w:sz w:val="24"/>
        </w:rPr>
        <w:t xml:space="preserve">the specific energy consumption </w:t>
      </w:r>
      <w:r w:rsidR="00DB73DE">
        <w:rPr>
          <w:rFonts w:ascii="Times New Roman" w:hAnsi="Times New Roman" w:cs="Times New Roman" w:hint="eastAsia"/>
          <w:sz w:val="24"/>
        </w:rPr>
        <w:t>of BMED using SWB (</w:t>
      </w:r>
      <w:r w:rsidR="00175CD8">
        <w:rPr>
          <w:rFonts w:ascii="Times New Roman" w:hAnsi="Times New Roman" w:cs="Times New Roman" w:hint="eastAsia"/>
          <w:sz w:val="24"/>
        </w:rPr>
        <w:t>6.83</w:t>
      </w:r>
      <w:r w:rsidR="00B22230">
        <w:rPr>
          <w:rFonts w:ascii="Times New Roman" w:hAnsi="Times New Roman" w:cs="Times New Roman" w:hint="eastAsia"/>
          <w:sz w:val="24"/>
        </w:rPr>
        <w:t xml:space="preserve"> kWh/kg HCl and </w:t>
      </w:r>
      <w:r w:rsidR="00175CD8">
        <w:rPr>
          <w:rFonts w:ascii="Times New Roman" w:hAnsi="Times New Roman" w:cs="Times New Roman" w:hint="eastAsia"/>
          <w:sz w:val="24"/>
        </w:rPr>
        <w:t>13.11</w:t>
      </w:r>
      <w:r w:rsidR="00B22230">
        <w:rPr>
          <w:rFonts w:ascii="Times New Roman" w:hAnsi="Times New Roman" w:cs="Times New Roman" w:hint="eastAsia"/>
          <w:sz w:val="24"/>
        </w:rPr>
        <w:t xml:space="preserve"> kWh/kg NaOH</w:t>
      </w:r>
      <w:r w:rsidR="00DB73DE">
        <w:rPr>
          <w:rFonts w:ascii="Times New Roman" w:hAnsi="Times New Roman" w:cs="Times New Roman" w:hint="eastAsia"/>
          <w:sz w:val="24"/>
        </w:rPr>
        <w:t>) was higher than that using NaCl</w:t>
      </w:r>
      <w:r w:rsidR="00B22230">
        <w:rPr>
          <w:rFonts w:ascii="Times New Roman" w:hAnsi="Times New Roman" w:cs="Times New Roman" w:hint="eastAsia"/>
          <w:sz w:val="24"/>
        </w:rPr>
        <w:t xml:space="preserve"> (</w:t>
      </w:r>
      <w:r w:rsidR="00175CD8">
        <w:rPr>
          <w:rFonts w:ascii="Times New Roman" w:hAnsi="Times New Roman" w:cs="Times New Roman" w:hint="eastAsia"/>
          <w:sz w:val="24"/>
        </w:rPr>
        <w:t>3.59</w:t>
      </w:r>
      <w:r w:rsidR="00B22230">
        <w:rPr>
          <w:rFonts w:ascii="Times New Roman" w:hAnsi="Times New Roman" w:cs="Times New Roman" w:hint="eastAsia"/>
          <w:sz w:val="24"/>
        </w:rPr>
        <w:t xml:space="preserve"> kWh/kg HCl and </w:t>
      </w:r>
      <w:r w:rsidR="00A1377D">
        <w:rPr>
          <w:rFonts w:ascii="Times New Roman" w:hAnsi="Times New Roman" w:cs="Times New Roman" w:hint="eastAsia"/>
          <w:sz w:val="24"/>
        </w:rPr>
        <w:t>2.12</w:t>
      </w:r>
      <w:r w:rsidR="00B22230">
        <w:rPr>
          <w:rFonts w:ascii="Times New Roman" w:hAnsi="Times New Roman" w:cs="Times New Roman" w:hint="eastAsia"/>
          <w:sz w:val="24"/>
        </w:rPr>
        <w:t xml:space="preserve"> kWh/kg NaOH)</w:t>
      </w:r>
      <w:r w:rsidR="00DB73DE">
        <w:rPr>
          <w:rFonts w:ascii="Times New Roman" w:hAnsi="Times New Roman" w:cs="Times New Roman" w:hint="eastAsia"/>
          <w:sz w:val="24"/>
        </w:rPr>
        <w:t>, i.e.,</w:t>
      </w:r>
      <w:r w:rsidR="00B22230">
        <w:rPr>
          <w:rFonts w:ascii="Times New Roman" w:hAnsi="Times New Roman" w:cs="Times New Roman" w:hint="eastAsia"/>
          <w:sz w:val="24"/>
        </w:rPr>
        <w:t xml:space="preserve"> </w:t>
      </w:r>
      <w:r w:rsidR="00D613FB">
        <w:rPr>
          <w:rFonts w:ascii="Times New Roman" w:hAnsi="Times New Roman" w:cs="Times New Roman" w:hint="eastAsia"/>
          <w:sz w:val="24"/>
        </w:rPr>
        <w:t xml:space="preserve">47.44 </w:t>
      </w:r>
      <w:r w:rsidR="00B22230" w:rsidRPr="006E24DA">
        <w:rPr>
          <w:rFonts w:ascii="Times New Roman" w:hAnsi="Times New Roman" w:cs="Times New Roman"/>
          <w:sz w:val="24"/>
        </w:rPr>
        <w:t xml:space="preserve">% higher for acid and </w:t>
      </w:r>
      <w:r w:rsidR="009B7E09">
        <w:rPr>
          <w:rFonts w:ascii="Times New Roman" w:hAnsi="Times New Roman" w:cs="Times New Roman" w:hint="eastAsia"/>
          <w:sz w:val="24"/>
        </w:rPr>
        <w:t>83.83</w:t>
      </w:r>
      <w:r w:rsidR="00B22230" w:rsidRPr="006E24DA">
        <w:rPr>
          <w:rFonts w:ascii="Times New Roman" w:hAnsi="Times New Roman" w:cs="Times New Roman"/>
          <w:sz w:val="24"/>
        </w:rPr>
        <w:t xml:space="preserve"> % higher for base</w:t>
      </w:r>
      <w:r w:rsidR="00B22230">
        <w:rPr>
          <w:rFonts w:ascii="Times New Roman" w:hAnsi="Times New Roman" w:cs="Times New Roman" w:hint="eastAsia"/>
          <w:sz w:val="24"/>
        </w:rPr>
        <w:t>.</w:t>
      </w:r>
    </w:p>
    <w:p w14:paraId="005720E2" w14:textId="499AD4C9" w:rsidR="006E24DA" w:rsidRPr="006E24DA" w:rsidRDefault="00CA4800" w:rsidP="00F8519A">
      <w:pPr>
        <w:spacing w:line="480" w:lineRule="auto"/>
        <w:ind w:firstLine="360"/>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 xml:space="preserve">caling can </w:t>
      </w:r>
      <w:r>
        <w:rPr>
          <w:rFonts w:ascii="Times New Roman" w:hAnsi="Times New Roman" w:cs="Times New Roman"/>
          <w:sz w:val="24"/>
        </w:rPr>
        <w:t>decrease</w:t>
      </w:r>
      <w:r>
        <w:rPr>
          <w:rFonts w:ascii="Times New Roman" w:hAnsi="Times New Roman" w:cs="Times New Roman" w:hint="eastAsia"/>
          <w:sz w:val="24"/>
        </w:rPr>
        <w:t xml:space="preserve"> the efficiency and lifespan of scaling elements and </w:t>
      </w:r>
      <w:r w:rsidR="00F8519A">
        <w:rPr>
          <w:rFonts w:ascii="Times New Roman" w:hAnsi="Times New Roman" w:cs="Times New Roman"/>
          <w:sz w:val="24"/>
        </w:rPr>
        <w:t>increase</w:t>
      </w:r>
      <w:r>
        <w:rPr>
          <w:rFonts w:ascii="Times New Roman" w:hAnsi="Times New Roman" w:cs="Times New Roman" w:hint="eastAsia"/>
          <w:sz w:val="24"/>
        </w:rPr>
        <w:t xml:space="preserve"> the requirement of regular cleaning and </w:t>
      </w:r>
      <w:r>
        <w:rPr>
          <w:rFonts w:ascii="Times New Roman" w:hAnsi="Times New Roman" w:cs="Times New Roman"/>
          <w:sz w:val="24"/>
        </w:rPr>
        <w:t>maintenance</w:t>
      </w:r>
      <w:r w:rsidR="000C53E3">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870243">
        <w:rPr>
          <w:rFonts w:ascii="Times New Roman" w:hAnsi="Times New Roman" w:cs="Times New Roman"/>
          <w:sz w:val="24"/>
        </w:rPr>
        <w:instrText xml:space="preserve"> ADDIN EN.CITE </w:instrText>
      </w:r>
      <w:r w:rsidR="00870243">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870243">
        <w:rPr>
          <w:rFonts w:ascii="Times New Roman" w:hAnsi="Times New Roman" w:cs="Times New Roman"/>
          <w:sz w:val="24"/>
        </w:rPr>
        <w:instrText xml:space="preserve"> ADDIN EN.CITE.DATA </w:instrText>
      </w:r>
      <w:r w:rsidR="00870243">
        <w:rPr>
          <w:rFonts w:ascii="Times New Roman" w:hAnsi="Times New Roman" w:cs="Times New Roman"/>
          <w:sz w:val="24"/>
        </w:rPr>
      </w:r>
      <w:r w:rsidR="00870243">
        <w:rPr>
          <w:rFonts w:ascii="Times New Roman" w:hAnsi="Times New Roman" w:cs="Times New Roman"/>
          <w:sz w:val="24"/>
        </w:rPr>
        <w:fldChar w:fldCharType="end"/>
      </w:r>
      <w:r w:rsidR="000C53E3">
        <w:rPr>
          <w:rFonts w:ascii="Times New Roman" w:hAnsi="Times New Roman" w:cs="Times New Roman"/>
          <w:sz w:val="24"/>
        </w:rPr>
      </w:r>
      <w:r w:rsidR="000C53E3">
        <w:rPr>
          <w:rFonts w:ascii="Times New Roman" w:hAnsi="Times New Roman" w:cs="Times New Roman"/>
          <w:sz w:val="24"/>
        </w:rPr>
        <w:fldChar w:fldCharType="separate"/>
      </w:r>
      <w:r w:rsidR="00870243" w:rsidRPr="00870243">
        <w:rPr>
          <w:rFonts w:ascii="Times New Roman" w:hAnsi="Times New Roman" w:cs="Times New Roman"/>
          <w:noProof/>
          <w:sz w:val="24"/>
          <w:vertAlign w:val="superscript"/>
        </w:rPr>
        <w:t>52-54</w:t>
      </w:r>
      <w:r w:rsidR="000C53E3">
        <w:rPr>
          <w:rFonts w:ascii="Times New Roman" w:hAnsi="Times New Roman" w:cs="Times New Roman"/>
          <w:sz w:val="24"/>
        </w:rPr>
        <w:fldChar w:fldCharType="end"/>
      </w:r>
      <w:r w:rsidR="00F94E0C">
        <w:rPr>
          <w:rFonts w:ascii="Times New Roman" w:hAnsi="Times New Roman" w:cs="Times New Roman" w:hint="eastAsia"/>
          <w:sz w:val="18"/>
          <w:szCs w:val="18"/>
        </w:rPr>
        <w:t>.</w:t>
      </w:r>
      <w:r>
        <w:rPr>
          <w:rFonts w:ascii="Times New Roman" w:hAnsi="Times New Roman" w:cs="Times New Roman" w:hint="eastAsia"/>
          <w:sz w:val="24"/>
        </w:rPr>
        <w:t xml:space="preserve"> </w:t>
      </w:r>
      <w:r w:rsidR="00717DF2">
        <w:rPr>
          <w:rFonts w:ascii="Times New Roman" w:hAnsi="Times New Roman" w:cs="Times New Roman" w:hint="eastAsia"/>
          <w:sz w:val="24"/>
        </w:rPr>
        <w:t xml:space="preserve">This work also performed tests and </w:t>
      </w:r>
      <w:r w:rsidR="00717DF2">
        <w:rPr>
          <w:rFonts w:ascii="Times New Roman" w:hAnsi="Times New Roman" w:cs="Times New Roman"/>
          <w:sz w:val="24"/>
        </w:rPr>
        <w:t>found</w:t>
      </w:r>
      <w:r w:rsidR="00717DF2">
        <w:rPr>
          <w:rFonts w:ascii="Times New Roman" w:hAnsi="Times New Roman" w:cs="Times New Roman" w:hint="eastAsia"/>
          <w:sz w:val="24"/>
        </w:rPr>
        <w:t xml:space="preserve"> that the membrane</w:t>
      </w:r>
      <w:r w:rsidR="006E24DA" w:rsidRPr="006E24DA">
        <w:rPr>
          <w:rFonts w:ascii="Times New Roman" w:hAnsi="Times New Roman" w:cs="Times New Roman"/>
          <w:sz w:val="24"/>
        </w:rPr>
        <w:t xml:space="preserve"> performance </w:t>
      </w:r>
      <w:r w:rsidR="00717DF2" w:rsidRPr="006E24DA">
        <w:rPr>
          <w:rFonts w:ascii="Times New Roman" w:hAnsi="Times New Roman" w:cs="Times New Roman"/>
          <w:sz w:val="24"/>
        </w:rPr>
        <w:t>decline</w:t>
      </w:r>
      <w:r w:rsidR="00717DF2">
        <w:rPr>
          <w:rFonts w:ascii="Times New Roman" w:hAnsi="Times New Roman" w:cs="Times New Roman" w:hint="eastAsia"/>
          <w:sz w:val="24"/>
        </w:rPr>
        <w:t>d after</w:t>
      </w:r>
      <w:r w:rsidR="00717DF2" w:rsidRPr="006E24DA">
        <w:rPr>
          <w:rFonts w:ascii="Times New Roman" w:hAnsi="Times New Roman" w:cs="Times New Roman"/>
          <w:sz w:val="24"/>
        </w:rPr>
        <w:t xml:space="preserve"> </w:t>
      </w:r>
      <w:r w:rsidR="006E24DA" w:rsidRPr="006E24DA">
        <w:rPr>
          <w:rFonts w:ascii="Times New Roman" w:hAnsi="Times New Roman" w:cs="Times New Roman"/>
          <w:sz w:val="24"/>
        </w:rPr>
        <w:t>the severe scaling in BMED treating SWB.</w:t>
      </w:r>
      <w:r w:rsidR="006E24DA" w:rsidRPr="00717DF2">
        <w:rPr>
          <w:rFonts w:ascii="Times New Roman" w:hAnsi="Times New Roman" w:cs="Times New Roman"/>
          <w:sz w:val="24"/>
        </w:rPr>
        <w:t xml:space="preserve"> </w:t>
      </w:r>
      <w:r w:rsidR="00183414">
        <w:rPr>
          <w:rFonts w:ascii="Times New Roman" w:hAnsi="Times New Roman" w:cs="Times New Roman" w:hint="eastAsia"/>
          <w:sz w:val="24"/>
        </w:rPr>
        <w:t xml:space="preserve">As shown in </w:t>
      </w:r>
      <w:r w:rsidR="00214236">
        <w:rPr>
          <w:rFonts w:ascii="Times New Roman" w:hAnsi="Times New Roman" w:cs="Times New Roman" w:hint="eastAsia"/>
          <w:sz w:val="24"/>
        </w:rPr>
        <w:t xml:space="preserve">Figure </w:t>
      </w:r>
      <w:r w:rsidR="00976C35">
        <w:rPr>
          <w:rFonts w:ascii="Times New Roman" w:hAnsi="Times New Roman" w:cs="Times New Roman" w:hint="eastAsia"/>
          <w:sz w:val="24"/>
        </w:rPr>
        <w:t>S13</w:t>
      </w:r>
      <w:r w:rsidR="00183414">
        <w:rPr>
          <w:rFonts w:ascii="Times New Roman" w:hAnsi="Times New Roman" w:cs="Times New Roman" w:hint="eastAsia"/>
          <w:sz w:val="24"/>
        </w:rPr>
        <w:t xml:space="preserve">, </w:t>
      </w:r>
      <w:r w:rsidR="006E24DA" w:rsidRPr="006E24DA">
        <w:rPr>
          <w:rFonts w:ascii="Times New Roman" w:hAnsi="Times New Roman" w:cs="Times New Roman"/>
          <w:sz w:val="24"/>
        </w:rPr>
        <w:t xml:space="preserve">the </w:t>
      </w:r>
      <w:r w:rsidR="005B4F03">
        <w:rPr>
          <w:rFonts w:ascii="Times New Roman" w:hAnsi="Times New Roman" w:cs="Times New Roman" w:hint="eastAsia"/>
          <w:sz w:val="24"/>
        </w:rPr>
        <w:t xml:space="preserve">pH </w:t>
      </w:r>
      <w:r w:rsidR="00976C35">
        <w:rPr>
          <w:rFonts w:ascii="Times New Roman" w:hAnsi="Times New Roman" w:cs="Times New Roman" w:hint="eastAsia"/>
          <w:sz w:val="24"/>
        </w:rPr>
        <w:t>in</w:t>
      </w:r>
      <w:r w:rsidR="005B4F03">
        <w:rPr>
          <w:rFonts w:ascii="Times New Roman" w:hAnsi="Times New Roman" w:cs="Times New Roman" w:hint="eastAsia"/>
          <w:sz w:val="24"/>
        </w:rPr>
        <w:t xml:space="preserve"> SC </w:t>
      </w:r>
      <w:r w:rsidR="003502E0">
        <w:rPr>
          <w:rFonts w:ascii="Times New Roman" w:hAnsi="Times New Roman" w:cs="Times New Roman"/>
          <w:sz w:val="24"/>
        </w:rPr>
        <w:t>increased,</w:t>
      </w:r>
      <w:r w:rsidR="005B4F03">
        <w:rPr>
          <w:rFonts w:ascii="Times New Roman" w:hAnsi="Times New Roman" w:cs="Times New Roman" w:hint="eastAsia"/>
          <w:sz w:val="24"/>
        </w:rPr>
        <w:t xml:space="preserve"> and the acid and base production decreased</w:t>
      </w:r>
      <w:r w:rsidR="006E24DA" w:rsidRPr="006E24DA">
        <w:rPr>
          <w:rFonts w:ascii="Times New Roman" w:hAnsi="Times New Roman" w:cs="Times New Roman"/>
          <w:sz w:val="24"/>
        </w:rPr>
        <w:t xml:space="preserve"> with scaled membrane. The change of pH of </w:t>
      </w:r>
      <w:r w:rsidR="00CC4000">
        <w:rPr>
          <w:rFonts w:ascii="Times New Roman" w:hAnsi="Times New Roman" w:cs="Times New Roman"/>
          <w:sz w:val="24"/>
        </w:rPr>
        <w:t>SC</w:t>
      </w:r>
      <w:r w:rsidR="006E24DA" w:rsidRPr="006E24DA">
        <w:rPr>
          <w:rFonts w:ascii="Times New Roman" w:hAnsi="Times New Roman" w:cs="Times New Roman"/>
          <w:sz w:val="24"/>
        </w:rPr>
        <w:t xml:space="preserve"> (</w:t>
      </w:r>
      <w:r w:rsidR="00A73D15">
        <w:rPr>
          <w:rFonts w:ascii="Times New Roman" w:hAnsi="Times New Roman" w:cs="Times New Roman" w:hint="eastAsia"/>
          <w:sz w:val="24"/>
        </w:rPr>
        <w:t xml:space="preserve">decreased </w:t>
      </w:r>
      <w:r w:rsidR="00051BC7">
        <w:rPr>
          <w:rFonts w:ascii="Times New Roman" w:hAnsi="Times New Roman" w:cs="Times New Roman" w:hint="eastAsia"/>
          <w:sz w:val="24"/>
        </w:rPr>
        <w:t>to 2.14</w:t>
      </w:r>
      <w:r w:rsidR="003502E0">
        <w:rPr>
          <w:rFonts w:ascii="Times New Roman" w:hAnsi="Times New Roman" w:cs="Times New Roman" w:hint="eastAsia"/>
          <w:sz w:val="24"/>
        </w:rPr>
        <w:t xml:space="preserve"> for </w:t>
      </w:r>
      <w:r w:rsidR="001927D9">
        <w:rPr>
          <w:rFonts w:ascii="Times New Roman" w:hAnsi="Times New Roman" w:cs="Times New Roman" w:hint="eastAsia"/>
          <w:sz w:val="24"/>
        </w:rPr>
        <w:t xml:space="preserve">pristine IEM, </w:t>
      </w:r>
      <w:r w:rsidR="00051BC7">
        <w:rPr>
          <w:rFonts w:ascii="Times New Roman" w:hAnsi="Times New Roman" w:cs="Times New Roman" w:hint="eastAsia"/>
          <w:sz w:val="24"/>
        </w:rPr>
        <w:t xml:space="preserve">2.25 </w:t>
      </w:r>
      <w:r w:rsidR="001927D9">
        <w:rPr>
          <w:rFonts w:ascii="Times New Roman" w:hAnsi="Times New Roman" w:cs="Times New Roman" w:hint="eastAsia"/>
          <w:sz w:val="24"/>
        </w:rPr>
        <w:t xml:space="preserve">for unscaled IEM, and </w:t>
      </w:r>
      <w:r w:rsidR="00051BC7">
        <w:rPr>
          <w:rFonts w:ascii="Times New Roman" w:hAnsi="Times New Roman" w:cs="Times New Roman" w:hint="eastAsia"/>
          <w:sz w:val="24"/>
        </w:rPr>
        <w:t>2.62</w:t>
      </w:r>
      <w:r w:rsidR="001927D9">
        <w:rPr>
          <w:rFonts w:ascii="Times New Roman" w:hAnsi="Times New Roman" w:cs="Times New Roman" w:hint="eastAsia"/>
          <w:sz w:val="24"/>
        </w:rPr>
        <w:t xml:space="preserve"> for scaled IEM at the end</w:t>
      </w:r>
      <w:r w:rsidR="006E24DA" w:rsidRPr="006E24DA">
        <w:rPr>
          <w:rFonts w:ascii="Times New Roman" w:hAnsi="Times New Roman" w:cs="Times New Roman"/>
          <w:sz w:val="24"/>
        </w:rPr>
        <w:t>) indicated that the OH</w:t>
      </w:r>
      <w:r w:rsidR="006E24DA" w:rsidRPr="006E24DA">
        <w:rPr>
          <w:rFonts w:ascii="Times New Roman" w:hAnsi="Times New Roman" w:cs="Times New Roman"/>
          <w:sz w:val="24"/>
          <w:vertAlign w:val="superscript"/>
        </w:rPr>
        <w:t>-</w:t>
      </w:r>
      <w:r w:rsidR="006E24DA" w:rsidRPr="006E24DA">
        <w:rPr>
          <w:rFonts w:ascii="Times New Roman" w:hAnsi="Times New Roman" w:cs="Times New Roman"/>
          <w:sz w:val="24"/>
        </w:rPr>
        <w:t xml:space="preserve"> leakage of scaled membrane increase</w:t>
      </w:r>
      <w:r w:rsidR="00137119">
        <w:rPr>
          <w:rFonts w:ascii="Times New Roman" w:hAnsi="Times New Roman" w:cs="Times New Roman" w:hint="eastAsia"/>
          <w:sz w:val="24"/>
        </w:rPr>
        <w:t>d</w:t>
      </w:r>
      <w:r w:rsidR="006E24DA" w:rsidRPr="006E24DA">
        <w:rPr>
          <w:rFonts w:ascii="Times New Roman" w:hAnsi="Times New Roman" w:cs="Times New Roman"/>
          <w:sz w:val="24"/>
        </w:rPr>
        <w:t xml:space="preserve">. </w:t>
      </w:r>
      <w:r w:rsidR="001927D9">
        <w:rPr>
          <w:rFonts w:ascii="Times New Roman" w:hAnsi="Times New Roman" w:cs="Times New Roman"/>
          <w:sz w:val="24"/>
        </w:rPr>
        <w:t>M</w:t>
      </w:r>
      <w:r w:rsidR="001927D9">
        <w:rPr>
          <w:rFonts w:ascii="Times New Roman" w:hAnsi="Times New Roman" w:cs="Times New Roman" w:hint="eastAsia"/>
          <w:sz w:val="24"/>
        </w:rPr>
        <w:t>oreover, t</w:t>
      </w:r>
      <w:r w:rsidR="006E24DA" w:rsidRPr="006E24DA">
        <w:rPr>
          <w:rFonts w:ascii="Times New Roman" w:hAnsi="Times New Roman" w:cs="Times New Roman"/>
          <w:sz w:val="24"/>
        </w:rPr>
        <w:t xml:space="preserve">he </w:t>
      </w:r>
      <w:r w:rsidR="001927D9">
        <w:rPr>
          <w:rFonts w:ascii="Times New Roman" w:hAnsi="Times New Roman" w:cs="Times New Roman" w:hint="eastAsia"/>
          <w:sz w:val="24"/>
        </w:rPr>
        <w:t xml:space="preserve">final </w:t>
      </w:r>
      <w:r w:rsidR="006E24DA" w:rsidRPr="006E24DA">
        <w:rPr>
          <w:rFonts w:ascii="Times New Roman" w:hAnsi="Times New Roman" w:cs="Times New Roman"/>
          <w:sz w:val="24"/>
        </w:rPr>
        <w:t xml:space="preserve">acid </w:t>
      </w:r>
      <w:r w:rsidR="001927D9">
        <w:rPr>
          <w:rFonts w:ascii="Times New Roman" w:hAnsi="Times New Roman" w:cs="Times New Roman" w:hint="eastAsia"/>
          <w:sz w:val="24"/>
        </w:rPr>
        <w:t xml:space="preserve">concentration of scaled IEM </w:t>
      </w:r>
      <w:r w:rsidR="00470863">
        <w:rPr>
          <w:rFonts w:ascii="Times New Roman" w:hAnsi="Times New Roman" w:cs="Times New Roman" w:hint="eastAsia"/>
          <w:sz w:val="24"/>
        </w:rPr>
        <w:t>was</w:t>
      </w:r>
      <w:r w:rsidR="001927D9">
        <w:rPr>
          <w:rFonts w:ascii="Times New Roman" w:hAnsi="Times New Roman" w:cs="Times New Roman" w:hint="eastAsia"/>
          <w:sz w:val="24"/>
        </w:rPr>
        <w:t xml:space="preserve"> </w:t>
      </w:r>
      <w:r w:rsidR="0003686D">
        <w:rPr>
          <w:rFonts w:ascii="Times New Roman" w:hAnsi="Times New Roman" w:cs="Times New Roman" w:hint="eastAsia"/>
          <w:sz w:val="24"/>
        </w:rPr>
        <w:t xml:space="preserve">167.59 mM (180.99 mM and 173.06 mM </w:t>
      </w:r>
      <w:r w:rsidR="001927D9">
        <w:rPr>
          <w:rFonts w:ascii="Times New Roman" w:hAnsi="Times New Roman" w:cs="Times New Roman" w:hint="eastAsia"/>
          <w:sz w:val="24"/>
        </w:rPr>
        <w:t xml:space="preserve">for </w:t>
      </w:r>
      <w:r w:rsidR="001927D9">
        <w:rPr>
          <w:rFonts w:ascii="Times New Roman" w:hAnsi="Times New Roman" w:cs="Times New Roman"/>
          <w:sz w:val="24"/>
        </w:rPr>
        <w:t>pristine</w:t>
      </w:r>
      <w:r w:rsidR="001927D9">
        <w:rPr>
          <w:rFonts w:ascii="Times New Roman" w:hAnsi="Times New Roman" w:cs="Times New Roman" w:hint="eastAsia"/>
          <w:sz w:val="24"/>
        </w:rPr>
        <w:t xml:space="preserve"> IEM and unscaled IEM, respectively</w:t>
      </w:r>
      <w:r w:rsidR="0003686D">
        <w:rPr>
          <w:rFonts w:ascii="Times New Roman" w:hAnsi="Times New Roman" w:cs="Times New Roman" w:hint="eastAsia"/>
          <w:sz w:val="24"/>
        </w:rPr>
        <w:t>)</w:t>
      </w:r>
      <w:r w:rsidR="001927D9">
        <w:rPr>
          <w:rFonts w:ascii="Times New Roman" w:hAnsi="Times New Roman" w:cs="Times New Roman" w:hint="eastAsia"/>
          <w:sz w:val="24"/>
        </w:rPr>
        <w:t xml:space="preserve">, </w:t>
      </w:r>
      <w:r w:rsidR="006E24DA" w:rsidRPr="006E24DA">
        <w:rPr>
          <w:rFonts w:ascii="Times New Roman" w:hAnsi="Times New Roman" w:cs="Times New Roman"/>
          <w:sz w:val="24"/>
        </w:rPr>
        <w:t>and</w:t>
      </w:r>
      <w:r w:rsidR="001927D9">
        <w:rPr>
          <w:rFonts w:ascii="Times New Roman" w:hAnsi="Times New Roman" w:cs="Times New Roman" w:hint="eastAsia"/>
          <w:sz w:val="24"/>
        </w:rPr>
        <w:t xml:space="preserve"> the final </w:t>
      </w:r>
      <w:r w:rsidR="001927D9">
        <w:rPr>
          <w:rFonts w:ascii="Times New Roman" w:hAnsi="Times New Roman" w:cs="Times New Roman" w:hint="eastAsia"/>
          <w:sz w:val="24"/>
        </w:rPr>
        <w:lastRenderedPageBreak/>
        <w:t xml:space="preserve">base concentration of scaled IEM decreased to </w:t>
      </w:r>
      <w:r w:rsidR="00B74694">
        <w:rPr>
          <w:rFonts w:ascii="Times New Roman" w:hAnsi="Times New Roman" w:cs="Times New Roman" w:hint="eastAsia"/>
          <w:sz w:val="24"/>
        </w:rPr>
        <w:t>208.02 mM</w:t>
      </w:r>
      <w:r w:rsidR="000955F1">
        <w:rPr>
          <w:rFonts w:ascii="Times New Roman" w:hAnsi="Times New Roman" w:cs="Times New Roman" w:hint="eastAsia"/>
          <w:sz w:val="24"/>
        </w:rPr>
        <w:t xml:space="preserve"> (i.e., </w:t>
      </w:r>
      <w:r w:rsidR="00507452" w:rsidRPr="0003686D">
        <w:rPr>
          <w:rFonts w:ascii="Times New Roman" w:hAnsi="Times New Roman" w:cs="Times New Roman" w:hint="eastAsia"/>
          <w:sz w:val="24"/>
        </w:rPr>
        <w:t xml:space="preserve">25.15 </w:t>
      </w:r>
      <w:r w:rsidR="000955F1" w:rsidRPr="0003686D">
        <w:rPr>
          <w:rFonts w:ascii="Times New Roman" w:hAnsi="Times New Roman" w:cs="Times New Roman"/>
          <w:sz w:val="24"/>
        </w:rPr>
        <w:t>%</w:t>
      </w:r>
      <w:r w:rsidR="000955F1">
        <w:rPr>
          <w:rFonts w:ascii="Times New Roman" w:hAnsi="Times New Roman" w:cs="Times New Roman" w:hint="eastAsia"/>
          <w:sz w:val="24"/>
        </w:rPr>
        <w:t xml:space="preserve"> compared to pristine IEM) at the end, suggesting</w:t>
      </w:r>
      <w:r w:rsidR="006E24DA" w:rsidRPr="006E24DA">
        <w:rPr>
          <w:rFonts w:ascii="Times New Roman" w:hAnsi="Times New Roman" w:cs="Times New Roman"/>
          <w:sz w:val="24"/>
        </w:rPr>
        <w:t xml:space="preserve"> the irreversible decline of membrane properties in BMED. Therefore, scaling should be avoided in BMED stack.</w:t>
      </w:r>
    </w:p>
    <w:p w14:paraId="6A73ABF6" w14:textId="1FBB2A65" w:rsidR="007A2B57" w:rsidRPr="00C51B6D" w:rsidRDefault="00C51B6D" w:rsidP="00827F81">
      <w:pPr>
        <w:pStyle w:val="a3"/>
        <w:numPr>
          <w:ilvl w:val="0"/>
          <w:numId w:val="1"/>
        </w:numPr>
        <w:spacing w:line="480" w:lineRule="auto"/>
        <w:ind w:firstLineChars="0"/>
        <w:outlineLvl w:val="0"/>
        <w:rPr>
          <w:rFonts w:ascii="Times New Roman" w:hAnsi="Times New Roman" w:cs="Times New Roman"/>
          <w:b/>
          <w:bCs/>
          <w:sz w:val="24"/>
        </w:rPr>
      </w:pPr>
      <w:r>
        <w:rPr>
          <w:rFonts w:ascii="Times New Roman" w:hAnsi="Times New Roman" w:cs="Times New Roman" w:hint="eastAsia"/>
          <w:b/>
          <w:bCs/>
          <w:sz w:val="24"/>
        </w:rPr>
        <w:t>Implication</w:t>
      </w:r>
    </w:p>
    <w:p w14:paraId="4093AAB8" w14:textId="1F14C05C" w:rsidR="00AB32A9" w:rsidRPr="00AB32A9" w:rsidRDefault="00AB32A9" w:rsidP="0020001D">
      <w:pPr>
        <w:widowControl/>
        <w:spacing w:line="480" w:lineRule="auto"/>
        <w:ind w:firstLine="360"/>
        <w:rPr>
          <w:rFonts w:ascii="Times New Roman" w:hAnsi="Times New Roman" w:cs="Times New Roman"/>
          <w:sz w:val="24"/>
        </w:rPr>
      </w:pPr>
      <w:r w:rsidRPr="00AB32A9">
        <w:rPr>
          <w:rFonts w:ascii="Times New Roman" w:hAnsi="Times New Roman" w:cs="Times New Roman" w:hint="eastAsia"/>
          <w:sz w:val="24"/>
        </w:rPr>
        <w:t xml:space="preserve">This study provides critical insights into the mechanisms of scaling formation in </w:t>
      </w:r>
      <w:r>
        <w:rPr>
          <w:rFonts w:ascii="Times New Roman" w:hAnsi="Times New Roman" w:cs="Times New Roman" w:hint="eastAsia"/>
          <w:sz w:val="24"/>
        </w:rPr>
        <w:t>BMED</w:t>
      </w:r>
      <w:r w:rsidRPr="00AB32A9">
        <w:rPr>
          <w:rFonts w:ascii="Times New Roman" w:hAnsi="Times New Roman" w:cs="Times New Roman" w:hint="eastAsia"/>
          <w:sz w:val="24"/>
        </w:rPr>
        <w:t xml:space="preserve">, </w:t>
      </w:r>
      <w:r w:rsidR="00D256C7">
        <w:rPr>
          <w:rFonts w:ascii="Times New Roman" w:hAnsi="Times New Roman" w:cs="Times New Roman" w:hint="eastAsia"/>
          <w:sz w:val="24"/>
        </w:rPr>
        <w:t>including in</w:t>
      </w:r>
      <w:r w:rsidRPr="00AB32A9">
        <w:rPr>
          <w:rFonts w:ascii="Times New Roman" w:hAnsi="Times New Roman" w:cs="Times New Roman" w:hint="eastAsia"/>
          <w:sz w:val="24"/>
        </w:rPr>
        <w:t xml:space="preserve"> the bulk solution and on </w:t>
      </w:r>
      <w:r w:rsidR="00D256C7">
        <w:rPr>
          <w:rFonts w:ascii="Times New Roman" w:hAnsi="Times New Roman" w:cs="Times New Roman" w:hint="eastAsia"/>
          <w:sz w:val="24"/>
        </w:rPr>
        <w:t>IEMs surface (</w:t>
      </w:r>
      <w:r w:rsidRPr="00AB32A9">
        <w:rPr>
          <w:rFonts w:ascii="Times New Roman" w:hAnsi="Times New Roman" w:cs="Times New Roman" w:hint="eastAsia"/>
          <w:sz w:val="24"/>
        </w:rPr>
        <w:t>particularly both sides of the CEM and BPM</w:t>
      </w:r>
      <w:r w:rsidR="0020001D">
        <w:rPr>
          <w:rFonts w:ascii="Times New Roman" w:hAnsi="Times New Roman" w:cs="Times New Roman" w:hint="eastAsia"/>
          <w:sz w:val="24"/>
        </w:rPr>
        <w:t>)</w:t>
      </w:r>
      <w:r w:rsidRPr="00AB32A9">
        <w:rPr>
          <w:rFonts w:ascii="Times New Roman" w:hAnsi="Times New Roman" w:cs="Times New Roman" w:hint="eastAsia"/>
          <w:sz w:val="24"/>
        </w:rPr>
        <w:t>. The identification of localized high-pH zones near membrane surfaces</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driven by divalent ion transport and water splitting</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highlights the need for more targeted strategies to mitigate scaling during acid and base production from</w:t>
      </w:r>
      <w:r w:rsidR="0020001D">
        <w:rPr>
          <w:rFonts w:ascii="Times New Roman" w:hAnsi="Times New Roman" w:cs="Times New Roman" w:hint="eastAsia"/>
          <w:sz w:val="24"/>
        </w:rPr>
        <w:t xml:space="preserve"> SWB</w:t>
      </w:r>
      <w:r w:rsidRPr="00AB32A9">
        <w:rPr>
          <w:rFonts w:ascii="Times New Roman" w:hAnsi="Times New Roman" w:cs="Times New Roman" w:hint="eastAsia"/>
          <w:sz w:val="24"/>
        </w:rPr>
        <w:t>.</w:t>
      </w:r>
    </w:p>
    <w:p w14:paraId="073122AC" w14:textId="30EA7676" w:rsidR="00AB32A9" w:rsidRPr="00AB32A9" w:rsidRDefault="00AB32A9" w:rsidP="00B87037">
      <w:pPr>
        <w:widowControl/>
        <w:spacing w:line="480" w:lineRule="auto"/>
        <w:ind w:firstLine="360"/>
        <w:rPr>
          <w:rFonts w:ascii="Times New Roman" w:hAnsi="Times New Roman" w:cs="Times New Roman"/>
          <w:sz w:val="24"/>
        </w:rPr>
      </w:pPr>
      <w:r w:rsidRPr="00AB32A9">
        <w:rPr>
          <w:rFonts w:ascii="Times New Roman" w:hAnsi="Times New Roman" w:cs="Times New Roman"/>
          <w:sz w:val="24"/>
        </w:rPr>
        <w:t>The findings suggest several actionable directions. First, since the transport of divalent ions through CEMs initiates scaling processes, implementing membranes with enhanced selectivity or incorporating upstream pretreatment to limit Ca</w:t>
      </w:r>
      <w:r w:rsidR="00147A71" w:rsidRPr="004556C3">
        <w:rPr>
          <w:rFonts w:ascii="Times New Roman" w:hAnsi="Times New Roman" w:cs="Times New Roman"/>
          <w:sz w:val="24"/>
          <w:vertAlign w:val="superscript"/>
        </w:rPr>
        <w:t>2+</w:t>
      </w:r>
      <w:r w:rsidRPr="00AB32A9">
        <w:rPr>
          <w:rFonts w:ascii="Times New Roman" w:hAnsi="Times New Roman" w:cs="Times New Roman"/>
          <w:sz w:val="24"/>
        </w:rPr>
        <w:t xml:space="preserve"> and Mg</w:t>
      </w:r>
      <w:r w:rsidR="00147A71" w:rsidRPr="004556C3">
        <w:rPr>
          <w:rFonts w:ascii="Times New Roman" w:hAnsi="Times New Roman" w:cs="Times New Roman"/>
          <w:sz w:val="24"/>
          <w:vertAlign w:val="superscript"/>
        </w:rPr>
        <w:t>2+</w:t>
      </w:r>
      <w:r w:rsidR="00147A71">
        <w:rPr>
          <w:rFonts w:ascii="Times New Roman" w:hAnsi="Times New Roman" w:cs="Times New Roman" w:hint="eastAsia"/>
          <w:sz w:val="24"/>
        </w:rPr>
        <w:t xml:space="preserve"> </w:t>
      </w:r>
      <w:r w:rsidRPr="00AB32A9">
        <w:rPr>
          <w:rFonts w:ascii="Times New Roman" w:hAnsi="Times New Roman" w:cs="Times New Roman"/>
          <w:sz w:val="24"/>
        </w:rPr>
        <w:t>concentrations is crucial. Second, managing operational parameters such as current density is essential to reduce the occurrence of water splitting and subsequent scaling. Additionally, the accumulation of OH</w:t>
      </w:r>
      <w:r w:rsidR="00012375" w:rsidRPr="004556C3">
        <w:rPr>
          <w:rFonts w:ascii="Times New Roman" w:hAnsi="Times New Roman" w:cs="Times New Roman"/>
          <w:sz w:val="24"/>
          <w:vertAlign w:val="superscript"/>
        </w:rPr>
        <w:t>-</w:t>
      </w:r>
      <w:r w:rsidRPr="00AB32A9">
        <w:rPr>
          <w:rFonts w:ascii="Times New Roman" w:hAnsi="Times New Roman" w:cs="Times New Roman"/>
          <w:sz w:val="24"/>
        </w:rPr>
        <w:t xml:space="preserve"> near membrane surfaces underscores the need for perio</w:t>
      </w:r>
      <w:r w:rsidRPr="00AB32A9">
        <w:rPr>
          <w:rFonts w:ascii="Times New Roman" w:hAnsi="Times New Roman" w:cs="Times New Roman" w:hint="eastAsia"/>
          <w:sz w:val="24"/>
        </w:rPr>
        <w:t>dic removal of precipitates to preserve membrane integrity and prevent further performance decline.</w:t>
      </w:r>
    </w:p>
    <w:p w14:paraId="4C786EFF" w14:textId="0D3067D3" w:rsidR="001A2794" w:rsidRPr="007D4AD0" w:rsidRDefault="00AB32A9" w:rsidP="004556C3">
      <w:pPr>
        <w:widowControl/>
        <w:spacing w:line="480" w:lineRule="auto"/>
        <w:ind w:firstLine="360"/>
        <w:rPr>
          <w:rFonts w:ascii="Times New Roman" w:hAnsi="Times New Roman" w:cs="Times New Roman"/>
          <w:sz w:val="24"/>
        </w:rPr>
      </w:pPr>
      <w:r w:rsidRPr="00AB32A9">
        <w:rPr>
          <w:rFonts w:ascii="Times New Roman" w:hAnsi="Times New Roman" w:cs="Times New Roman" w:hint="eastAsia"/>
          <w:sz w:val="24"/>
        </w:rPr>
        <w:t>From a design and operational perspective, the integration of selective IEMs, routine cleaning protocols, and potentially the use of antiscalants offer practical solutions to reduce scaling intensity. Moreover, this study emphasizes the importance of membrane surface conditions, ion migration pathways, and local electrochemical environments in scaling behavior</w:t>
      </w:r>
      <w:r w:rsidRPr="00AB32A9">
        <w:rPr>
          <w:rFonts w:ascii="Times New Roman" w:hAnsi="Times New Roman" w:cs="Times New Roman" w:hint="eastAsia"/>
          <w:sz w:val="24"/>
        </w:rPr>
        <w:t>—</w:t>
      </w:r>
      <w:r w:rsidRPr="00AB32A9">
        <w:rPr>
          <w:rFonts w:ascii="Times New Roman" w:hAnsi="Times New Roman" w:cs="Times New Roman" w:hint="eastAsia"/>
          <w:sz w:val="24"/>
        </w:rPr>
        <w:t>factors that should guide future membrane material development and process optimization.</w:t>
      </w:r>
      <w:r w:rsidR="00C963B8">
        <w:rPr>
          <w:rFonts w:ascii="Times New Roman" w:hAnsi="Times New Roman" w:cs="Times New Roman" w:hint="eastAsia"/>
          <w:sz w:val="24"/>
        </w:rPr>
        <w:t xml:space="preserve"> </w:t>
      </w:r>
      <w:r w:rsidRPr="00AB32A9">
        <w:rPr>
          <w:rFonts w:ascii="Times New Roman" w:hAnsi="Times New Roman" w:cs="Times New Roman" w:hint="eastAsia"/>
          <w:sz w:val="24"/>
        </w:rPr>
        <w:t xml:space="preserve">Continued research is necessary to develop comprehensive anti-scaling strategies, </w:t>
      </w:r>
      <w:r w:rsidRPr="00AB32A9">
        <w:rPr>
          <w:rFonts w:ascii="Times New Roman" w:hAnsi="Times New Roman" w:cs="Times New Roman" w:hint="eastAsia"/>
          <w:sz w:val="24"/>
        </w:rPr>
        <w:lastRenderedPageBreak/>
        <w:t>especially for BMED systems treating high-divalent-ion waters, where long-term stability and energy efficiency are critical for scaling mitigation and sustainable operation.</w:t>
      </w:r>
      <w:r w:rsidR="001A2794" w:rsidRPr="006F7621">
        <w:rPr>
          <w:rFonts w:ascii="Times New Roman" w:hAnsi="Times New Roman" w:cs="Times New Roman"/>
          <w:sz w:val="24"/>
        </w:rPr>
        <w:br w:type="page"/>
      </w:r>
    </w:p>
    <w:p w14:paraId="1C98A99D" w14:textId="6FBA35B8" w:rsidR="001A2794" w:rsidRDefault="00FB6051" w:rsidP="00FB6051">
      <w:pPr>
        <w:pStyle w:val="EndNoteBibliography"/>
        <w:spacing w:line="480" w:lineRule="auto"/>
        <w:ind w:left="720" w:hanging="720"/>
        <w:outlineLvl w:val="0"/>
        <w:rPr>
          <w:rFonts w:ascii="Times New Roman" w:hAnsi="Times New Roman" w:cs="Times New Roman"/>
          <w:b/>
          <w:bCs/>
          <w:sz w:val="24"/>
        </w:rPr>
      </w:pPr>
      <w:r>
        <w:rPr>
          <w:rFonts w:ascii="Times New Roman" w:hAnsi="Times New Roman" w:cs="Times New Roman" w:hint="eastAsia"/>
          <w:b/>
          <w:bCs/>
          <w:sz w:val="24"/>
        </w:rPr>
        <w:lastRenderedPageBreak/>
        <w:t>Reference</w:t>
      </w:r>
    </w:p>
    <w:p w14:paraId="6C5DAFFF" w14:textId="77777777" w:rsidR="00870243" w:rsidRPr="00870243" w:rsidRDefault="00304ABF" w:rsidP="00870243">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870243" w:rsidRPr="00870243">
        <w:t>1.</w:t>
      </w:r>
      <w:r w:rsidR="00870243" w:rsidRPr="00870243">
        <w:tab/>
        <w:t xml:space="preserve">Guo, L.; Xie, Y.; Sun, W.; Xu, Y.; Sun, Y., Research progress of high-salinity wastewater treatment technology. </w:t>
      </w:r>
      <w:r w:rsidR="00870243" w:rsidRPr="00870243">
        <w:rPr>
          <w:i/>
        </w:rPr>
        <w:t xml:space="preserve">Water </w:t>
      </w:r>
      <w:r w:rsidR="00870243" w:rsidRPr="00870243">
        <w:rPr>
          <w:b/>
        </w:rPr>
        <w:t>2023,</w:t>
      </w:r>
      <w:r w:rsidR="00870243" w:rsidRPr="00870243">
        <w:t xml:space="preserve"> </w:t>
      </w:r>
      <w:r w:rsidR="00870243" w:rsidRPr="00870243">
        <w:rPr>
          <w:i/>
        </w:rPr>
        <w:t>15</w:t>
      </w:r>
      <w:r w:rsidR="00870243" w:rsidRPr="00870243">
        <w:t>, (4), 684.</w:t>
      </w:r>
    </w:p>
    <w:p w14:paraId="688C2F85" w14:textId="77777777" w:rsidR="00870243" w:rsidRPr="00870243" w:rsidRDefault="00870243" w:rsidP="00870243">
      <w:pPr>
        <w:pStyle w:val="EndNoteBibliography"/>
        <w:rPr>
          <w:rFonts w:hint="eastAsia"/>
        </w:rPr>
      </w:pPr>
      <w:r w:rsidRPr="00870243">
        <w:t>2.</w:t>
      </w:r>
      <w:r w:rsidRPr="00870243">
        <w:tab/>
        <w:t xml:space="preserve">Rehman, Z.; Mushtaq, A., Advancements in Treatment of High-Salinity Wastewater: A Critical. </w:t>
      </w:r>
      <w:r w:rsidRPr="00870243">
        <w:rPr>
          <w:i/>
        </w:rPr>
        <w:t xml:space="preserve">Int. J. Chem. Biochem. Sci </w:t>
      </w:r>
      <w:r w:rsidRPr="00870243">
        <w:rPr>
          <w:b/>
        </w:rPr>
        <w:t>2023,</w:t>
      </w:r>
      <w:r w:rsidRPr="00870243">
        <w:t xml:space="preserve"> </w:t>
      </w:r>
      <w:r w:rsidRPr="00870243">
        <w:rPr>
          <w:i/>
        </w:rPr>
        <w:t>23</w:t>
      </w:r>
      <w:r w:rsidRPr="00870243">
        <w:t>, 1-10.</w:t>
      </w:r>
    </w:p>
    <w:p w14:paraId="7BD0C3C8" w14:textId="77777777" w:rsidR="00870243" w:rsidRPr="00870243" w:rsidRDefault="00870243" w:rsidP="00870243">
      <w:pPr>
        <w:pStyle w:val="EndNoteBibliography"/>
        <w:rPr>
          <w:rFonts w:hint="eastAsia"/>
        </w:rPr>
      </w:pPr>
      <w:r w:rsidRPr="00870243">
        <w:t>3.</w:t>
      </w:r>
      <w:r w:rsidRPr="00870243">
        <w:tab/>
        <w:t xml:space="preserve">Mohammed, A. S.; Kapri, A.; Goel, R., Heavy metal pollution: source, impact, and remedies. </w:t>
      </w:r>
      <w:r w:rsidRPr="00870243">
        <w:rPr>
          <w:i/>
        </w:rPr>
        <w:t xml:space="preserve">Biomanagement of metal-contaminated soils </w:t>
      </w:r>
      <w:r w:rsidRPr="00870243">
        <w:rPr>
          <w:b/>
        </w:rPr>
        <w:t>2011</w:t>
      </w:r>
      <w:r w:rsidRPr="00870243">
        <w:t>, 1-28.</w:t>
      </w:r>
    </w:p>
    <w:p w14:paraId="7B208C73" w14:textId="77777777" w:rsidR="00870243" w:rsidRPr="00870243" w:rsidRDefault="00870243" w:rsidP="00870243">
      <w:pPr>
        <w:pStyle w:val="EndNoteBibliography"/>
        <w:rPr>
          <w:rFonts w:hint="eastAsia"/>
        </w:rPr>
      </w:pPr>
      <w:r w:rsidRPr="00870243">
        <w:t>4.</w:t>
      </w:r>
      <w:r w:rsidRPr="00870243">
        <w:tab/>
        <w:t xml:space="preserve">Capodici, M.; Cosenza, A.; Di Bella, G.; Di Trapani, D.; Viviani, G.; Mannina, G., High salinity wastewater treatment by membrane bioreactors. </w:t>
      </w:r>
      <w:r w:rsidRPr="00870243">
        <w:rPr>
          <w:i/>
        </w:rPr>
        <w:t xml:space="preserve">Current developments in biotechnology and bioengineering </w:t>
      </w:r>
      <w:r w:rsidRPr="00870243">
        <w:rPr>
          <w:b/>
        </w:rPr>
        <w:t>2020</w:t>
      </w:r>
      <w:r w:rsidRPr="00870243">
        <w:t>, 177-204.</w:t>
      </w:r>
    </w:p>
    <w:p w14:paraId="3BD56AA0" w14:textId="77777777" w:rsidR="00870243" w:rsidRPr="00870243" w:rsidRDefault="00870243" w:rsidP="00870243">
      <w:pPr>
        <w:pStyle w:val="EndNoteBibliography"/>
        <w:rPr>
          <w:rFonts w:hint="eastAsia"/>
        </w:rPr>
      </w:pPr>
      <w:r w:rsidRPr="00870243">
        <w:t>5.</w:t>
      </w:r>
      <w:r w:rsidRPr="00870243">
        <w:tab/>
        <w:t xml:space="preserve">Kabir, M. M.; Sabur, G. M.; Akter, M. M.; Nam, S. Y.; Im, K. S.; Tijing, L.; Shon, H. K., Electrodialysis desalination, resource and energy recovery from water industries for a circular economy. </w:t>
      </w:r>
      <w:r w:rsidRPr="00870243">
        <w:rPr>
          <w:i/>
        </w:rPr>
        <w:t xml:space="preserve">Desalination </w:t>
      </w:r>
      <w:r w:rsidRPr="00870243">
        <w:rPr>
          <w:b/>
        </w:rPr>
        <w:t>2024,</w:t>
      </w:r>
      <w:r w:rsidRPr="00870243">
        <w:t xml:space="preserve"> </w:t>
      </w:r>
      <w:r w:rsidRPr="00870243">
        <w:rPr>
          <w:i/>
        </w:rPr>
        <w:t>569</w:t>
      </w:r>
      <w:r w:rsidRPr="00870243">
        <w:t>.</w:t>
      </w:r>
    </w:p>
    <w:p w14:paraId="41D95FD6" w14:textId="77777777" w:rsidR="00870243" w:rsidRPr="00870243" w:rsidRDefault="00870243" w:rsidP="00870243">
      <w:pPr>
        <w:pStyle w:val="EndNoteBibliography"/>
        <w:rPr>
          <w:rFonts w:hint="eastAsia"/>
        </w:rPr>
      </w:pPr>
      <w:r w:rsidRPr="00870243">
        <w:t>6.</w:t>
      </w:r>
      <w:r w:rsidRPr="00870243">
        <w:tab/>
        <w:t xml:space="preserve">Dolnicar, S.; Schafer, A. I., Desalinated versus recycled water: public perceptions and profiles of the accepters. </w:t>
      </w:r>
      <w:r w:rsidRPr="00870243">
        <w:rPr>
          <w:i/>
        </w:rPr>
        <w:t xml:space="preserve">J Environ Manage </w:t>
      </w:r>
      <w:r w:rsidRPr="00870243">
        <w:rPr>
          <w:b/>
        </w:rPr>
        <w:t>2009,</w:t>
      </w:r>
      <w:r w:rsidRPr="00870243">
        <w:t xml:space="preserve"> </w:t>
      </w:r>
      <w:r w:rsidRPr="00870243">
        <w:rPr>
          <w:i/>
        </w:rPr>
        <w:t>90</w:t>
      </w:r>
      <w:r w:rsidRPr="00870243">
        <w:t>, (2), 888-900.</w:t>
      </w:r>
    </w:p>
    <w:p w14:paraId="36922B61" w14:textId="77777777" w:rsidR="00870243" w:rsidRPr="00870243" w:rsidRDefault="00870243" w:rsidP="00870243">
      <w:pPr>
        <w:pStyle w:val="EndNoteBibliography"/>
        <w:rPr>
          <w:rFonts w:hint="eastAsia"/>
        </w:rPr>
      </w:pPr>
      <w:r w:rsidRPr="00870243">
        <w:t>7.</w:t>
      </w:r>
      <w:r w:rsidRPr="00870243">
        <w:tab/>
        <w:t xml:space="preserve">Valero, F.; Barceló, A.; Arbós, R., Electrodialysis technology: theory and applications. </w:t>
      </w:r>
      <w:r w:rsidRPr="00870243">
        <w:rPr>
          <w:i/>
        </w:rPr>
        <w:t xml:space="preserve">Desalination, trends and technologies </w:t>
      </w:r>
      <w:r w:rsidRPr="00870243">
        <w:rPr>
          <w:b/>
        </w:rPr>
        <w:t>2011,</w:t>
      </w:r>
      <w:r w:rsidRPr="00870243">
        <w:t xml:space="preserve"> </w:t>
      </w:r>
      <w:r w:rsidRPr="00870243">
        <w:rPr>
          <w:i/>
        </w:rPr>
        <w:t>28</w:t>
      </w:r>
      <w:r w:rsidRPr="00870243">
        <w:t>, 3-20.</w:t>
      </w:r>
    </w:p>
    <w:p w14:paraId="0BB56135" w14:textId="77777777" w:rsidR="00870243" w:rsidRPr="00870243" w:rsidRDefault="00870243" w:rsidP="00870243">
      <w:pPr>
        <w:pStyle w:val="EndNoteBibliography"/>
        <w:rPr>
          <w:rFonts w:hint="eastAsia"/>
        </w:rPr>
      </w:pPr>
      <w:r w:rsidRPr="00870243">
        <w:t>8.</w:t>
      </w:r>
      <w:r w:rsidRPr="00870243">
        <w:tab/>
        <w:t xml:space="preserve">Strathmann, H., Electrodialysis, a mature technology with a multitude of new applications. </w:t>
      </w:r>
      <w:r w:rsidRPr="00870243">
        <w:rPr>
          <w:i/>
        </w:rPr>
        <w:t xml:space="preserve">Desalination </w:t>
      </w:r>
      <w:r w:rsidRPr="00870243">
        <w:rPr>
          <w:b/>
        </w:rPr>
        <w:t>2010,</w:t>
      </w:r>
      <w:r w:rsidRPr="00870243">
        <w:t xml:space="preserve"> </w:t>
      </w:r>
      <w:r w:rsidRPr="00870243">
        <w:rPr>
          <w:i/>
        </w:rPr>
        <w:t>264</w:t>
      </w:r>
      <w:r w:rsidRPr="00870243">
        <w:t>, (3), 268-288.</w:t>
      </w:r>
    </w:p>
    <w:p w14:paraId="7D793869" w14:textId="77777777" w:rsidR="00870243" w:rsidRPr="00870243" w:rsidRDefault="00870243" w:rsidP="00870243">
      <w:pPr>
        <w:pStyle w:val="EndNoteBibliography"/>
        <w:rPr>
          <w:rFonts w:hint="eastAsia"/>
        </w:rPr>
      </w:pPr>
      <w:r w:rsidRPr="00870243">
        <w:rPr>
          <w:rFonts w:hint="eastAsia"/>
        </w:rPr>
        <w:t>9.</w:t>
      </w:r>
      <w:r w:rsidRPr="00870243">
        <w:rPr>
          <w:rFonts w:hint="eastAsia"/>
        </w:rPr>
        <w:tab/>
        <w:t xml:space="preserve">Xu, T.; Huang, C., Electrodialysis‐based separation technologies: a critical review. </w:t>
      </w:r>
      <w:r w:rsidRPr="00870243">
        <w:rPr>
          <w:rFonts w:hint="eastAsia"/>
          <w:i/>
        </w:rPr>
        <w:t xml:space="preserve">AIChE journal </w:t>
      </w:r>
      <w:r w:rsidRPr="00870243">
        <w:rPr>
          <w:rFonts w:hint="eastAsia"/>
          <w:b/>
        </w:rPr>
        <w:t>2008,</w:t>
      </w:r>
      <w:r w:rsidRPr="00870243">
        <w:rPr>
          <w:rFonts w:hint="eastAsia"/>
        </w:rPr>
        <w:t xml:space="preserve"> </w:t>
      </w:r>
      <w:r w:rsidRPr="00870243">
        <w:rPr>
          <w:rFonts w:hint="eastAsia"/>
          <w:i/>
        </w:rPr>
        <w:t>54</w:t>
      </w:r>
      <w:r w:rsidRPr="00870243">
        <w:rPr>
          <w:rFonts w:hint="eastAsia"/>
        </w:rPr>
        <w:t>, (12), 3147-3159.</w:t>
      </w:r>
    </w:p>
    <w:p w14:paraId="24771BAE" w14:textId="77777777" w:rsidR="00870243" w:rsidRPr="00870243" w:rsidRDefault="00870243" w:rsidP="00870243">
      <w:pPr>
        <w:pStyle w:val="EndNoteBibliography"/>
        <w:rPr>
          <w:rFonts w:hint="eastAsia"/>
        </w:rPr>
      </w:pPr>
      <w:r w:rsidRPr="00870243">
        <w:t>10.</w:t>
      </w:r>
      <w:r w:rsidRPr="00870243">
        <w:tab/>
        <w:t xml:space="preserve">Huang, C.; Xu, T., Electrodialysis with bipolar membranes for sustainable development. </w:t>
      </w:r>
      <w:r w:rsidRPr="00870243">
        <w:rPr>
          <w:i/>
        </w:rPr>
        <w:t xml:space="preserve">Environmental science &amp; technology </w:t>
      </w:r>
      <w:r w:rsidRPr="00870243">
        <w:rPr>
          <w:b/>
        </w:rPr>
        <w:t>2006,</w:t>
      </w:r>
      <w:r w:rsidRPr="00870243">
        <w:t xml:space="preserve"> </w:t>
      </w:r>
      <w:r w:rsidRPr="00870243">
        <w:rPr>
          <w:i/>
        </w:rPr>
        <w:t>40</w:t>
      </w:r>
      <w:r w:rsidRPr="00870243">
        <w:t>, (17), 5233-5243.</w:t>
      </w:r>
    </w:p>
    <w:p w14:paraId="5594BB80" w14:textId="77777777" w:rsidR="00870243" w:rsidRPr="00870243" w:rsidRDefault="00870243" w:rsidP="00870243">
      <w:pPr>
        <w:pStyle w:val="EndNoteBibliography"/>
        <w:rPr>
          <w:rFonts w:hint="eastAsia"/>
        </w:rPr>
      </w:pPr>
      <w:r w:rsidRPr="00870243">
        <w:t>11.</w:t>
      </w:r>
      <w:r w:rsidRPr="00870243">
        <w:tab/>
        <w:t xml:space="preserve">Zhang, X.; Lu, W.; Ren, H.; Cong, W., Sulfuric acid and ammonia generation by bipolar membranes electrodialysis: Transport rate model for ion and water through anion exchange membrane. </w:t>
      </w:r>
      <w:r w:rsidRPr="00870243">
        <w:rPr>
          <w:i/>
        </w:rPr>
        <w:t xml:space="preserve">Chemical and Biochemical Engineering Quarterly </w:t>
      </w:r>
      <w:r w:rsidRPr="00870243">
        <w:rPr>
          <w:b/>
        </w:rPr>
        <w:t>2008,</w:t>
      </w:r>
      <w:r w:rsidRPr="00870243">
        <w:t xml:space="preserve"> </w:t>
      </w:r>
      <w:r w:rsidRPr="00870243">
        <w:rPr>
          <w:i/>
        </w:rPr>
        <w:t>22</w:t>
      </w:r>
      <w:r w:rsidRPr="00870243">
        <w:t>, (1), 1-8.</w:t>
      </w:r>
    </w:p>
    <w:p w14:paraId="3B49DBB6" w14:textId="77777777" w:rsidR="00870243" w:rsidRPr="00870243" w:rsidRDefault="00870243" w:rsidP="00870243">
      <w:pPr>
        <w:pStyle w:val="EndNoteBibliography"/>
        <w:rPr>
          <w:rFonts w:hint="eastAsia"/>
        </w:rPr>
      </w:pPr>
      <w:r w:rsidRPr="00870243">
        <w:t>12.</w:t>
      </w:r>
      <w:r w:rsidRPr="00870243">
        <w:tab/>
        <w:t xml:space="preserve">Luo, Y.; Liu, Y.; Shen, J.; Van der Bruggen, B., Application of bipolar membrane electrodialysis in environmental protection and resource recovery: a review. </w:t>
      </w:r>
      <w:r w:rsidRPr="00870243">
        <w:rPr>
          <w:i/>
        </w:rPr>
        <w:t xml:space="preserve">Membranes </w:t>
      </w:r>
      <w:r w:rsidRPr="00870243">
        <w:rPr>
          <w:b/>
        </w:rPr>
        <w:t>2022,</w:t>
      </w:r>
      <w:r w:rsidRPr="00870243">
        <w:t xml:space="preserve"> </w:t>
      </w:r>
      <w:r w:rsidRPr="00870243">
        <w:rPr>
          <w:i/>
        </w:rPr>
        <w:t>12</w:t>
      </w:r>
      <w:r w:rsidRPr="00870243">
        <w:t>, (9), 829.</w:t>
      </w:r>
    </w:p>
    <w:p w14:paraId="7ED7E839" w14:textId="77777777" w:rsidR="00870243" w:rsidRPr="00870243" w:rsidRDefault="00870243" w:rsidP="00870243">
      <w:pPr>
        <w:pStyle w:val="EndNoteBibliography"/>
        <w:rPr>
          <w:rFonts w:hint="eastAsia"/>
        </w:rPr>
      </w:pPr>
      <w:r w:rsidRPr="00870243">
        <w:t>13.</w:t>
      </w:r>
      <w:r w:rsidRPr="00870243">
        <w:tab/>
        <w:t xml:space="preserve">Ghyselbrecht, K.; Huygebaert, M.; Van der Bruggen, B.; Ballet, R.; Meesschaert, B.; Pinoy, L., Desalination of an industrial saline water with conventional and bipolar membrane electrodialysis. </w:t>
      </w:r>
      <w:r w:rsidRPr="00870243">
        <w:rPr>
          <w:i/>
        </w:rPr>
        <w:t xml:space="preserve">Desalination </w:t>
      </w:r>
      <w:r w:rsidRPr="00870243">
        <w:rPr>
          <w:b/>
        </w:rPr>
        <w:t>2013,</w:t>
      </w:r>
      <w:r w:rsidRPr="00870243">
        <w:t xml:space="preserve"> </w:t>
      </w:r>
      <w:r w:rsidRPr="00870243">
        <w:rPr>
          <w:i/>
        </w:rPr>
        <w:t>318</w:t>
      </w:r>
      <w:r w:rsidRPr="00870243">
        <w:t>, 9-18.</w:t>
      </w:r>
    </w:p>
    <w:p w14:paraId="1362F1C6" w14:textId="77777777" w:rsidR="00870243" w:rsidRPr="00870243" w:rsidRDefault="00870243" w:rsidP="00870243">
      <w:pPr>
        <w:pStyle w:val="EndNoteBibliography"/>
        <w:rPr>
          <w:rFonts w:hint="eastAsia"/>
        </w:rPr>
      </w:pPr>
      <w:r w:rsidRPr="00870243">
        <w:t>14.</w:t>
      </w:r>
      <w:r w:rsidRPr="00870243">
        <w:tab/>
        <w:t xml:space="preserve">Reig, M.; Valderrama, C.; Gibert, O.; Cortina, J. L., Selectrodialysis and bipolar membrane electrodialysis combination for industrial process brines treatment: Monovalent-divalent ions separation and acid and base production. </w:t>
      </w:r>
      <w:r w:rsidRPr="00870243">
        <w:rPr>
          <w:i/>
        </w:rPr>
        <w:t xml:space="preserve">Desalination </w:t>
      </w:r>
      <w:r w:rsidRPr="00870243">
        <w:rPr>
          <w:b/>
        </w:rPr>
        <w:t>2016,</w:t>
      </w:r>
      <w:r w:rsidRPr="00870243">
        <w:t xml:space="preserve"> </w:t>
      </w:r>
      <w:r w:rsidRPr="00870243">
        <w:rPr>
          <w:i/>
        </w:rPr>
        <w:t>399</w:t>
      </w:r>
      <w:r w:rsidRPr="00870243">
        <w:t>, 88-95.</w:t>
      </w:r>
    </w:p>
    <w:p w14:paraId="3D9CB843" w14:textId="77777777" w:rsidR="00870243" w:rsidRPr="00870243" w:rsidRDefault="00870243" w:rsidP="00870243">
      <w:pPr>
        <w:pStyle w:val="EndNoteBibliography"/>
        <w:rPr>
          <w:rFonts w:hint="eastAsia"/>
        </w:rPr>
      </w:pPr>
      <w:r w:rsidRPr="00870243">
        <w:t>15.</w:t>
      </w:r>
      <w:r w:rsidRPr="00870243">
        <w:tab/>
        <w:t xml:space="preserve">Zhao, W.-Y.; Zhou, M.; Yan, B.; Sun, X.; Liu, Y.; Wang, Y.; Xu, T.; Zhang, Y., Waste conversion and resource recovery from wastewater by ion exchange membranes: state-of-the-art and perspective. </w:t>
      </w:r>
      <w:r w:rsidRPr="00870243">
        <w:rPr>
          <w:i/>
        </w:rPr>
        <w:t xml:space="preserve">Industrial &amp; Engineering Chemistry Research </w:t>
      </w:r>
      <w:r w:rsidRPr="00870243">
        <w:rPr>
          <w:b/>
        </w:rPr>
        <w:t>2018,</w:t>
      </w:r>
      <w:r w:rsidRPr="00870243">
        <w:t xml:space="preserve"> </w:t>
      </w:r>
      <w:r w:rsidRPr="00870243">
        <w:rPr>
          <w:i/>
        </w:rPr>
        <w:t>57</w:t>
      </w:r>
      <w:r w:rsidRPr="00870243">
        <w:t>, (18), 6025-6039.</w:t>
      </w:r>
    </w:p>
    <w:p w14:paraId="5B9FAA8A" w14:textId="77777777" w:rsidR="00870243" w:rsidRPr="00870243" w:rsidRDefault="00870243" w:rsidP="00870243">
      <w:pPr>
        <w:pStyle w:val="EndNoteBibliography"/>
        <w:rPr>
          <w:rFonts w:hint="eastAsia"/>
        </w:rPr>
      </w:pPr>
      <w:r w:rsidRPr="00870243">
        <w:t>16.</w:t>
      </w:r>
      <w:r w:rsidRPr="00870243">
        <w:tab/>
        <w:t xml:space="preserve">Shi, L.; Xiao, L.; Hu, Z.; Zhan, X., Nutrient recovery from animal manure using bipolar membrane electrodialysis: Study on product purity and energy efficiency. </w:t>
      </w:r>
      <w:r w:rsidRPr="00870243">
        <w:rPr>
          <w:i/>
        </w:rPr>
        <w:t xml:space="preserve">Water Cycle </w:t>
      </w:r>
      <w:r w:rsidRPr="00870243">
        <w:rPr>
          <w:b/>
        </w:rPr>
        <w:t>2020,</w:t>
      </w:r>
      <w:r w:rsidRPr="00870243">
        <w:t xml:space="preserve"> </w:t>
      </w:r>
      <w:r w:rsidRPr="00870243">
        <w:rPr>
          <w:i/>
        </w:rPr>
        <w:t>1</w:t>
      </w:r>
      <w:r w:rsidRPr="00870243">
        <w:t>, 54-62.</w:t>
      </w:r>
    </w:p>
    <w:p w14:paraId="27C25F13" w14:textId="77777777" w:rsidR="00870243" w:rsidRPr="00870243" w:rsidRDefault="00870243" w:rsidP="00870243">
      <w:pPr>
        <w:pStyle w:val="EndNoteBibliography"/>
        <w:rPr>
          <w:rFonts w:hint="eastAsia"/>
        </w:rPr>
      </w:pPr>
      <w:r w:rsidRPr="00870243">
        <w:t>17.</w:t>
      </w:r>
      <w:r w:rsidRPr="00870243">
        <w:tab/>
        <w:t xml:space="preserve">Lameloise, M.-L.; Lewandowski, R., Recovering l-malic acid from a beverage industry waste water: Experimental study of the conversion stage using bipolar membrane electrodialysis. </w:t>
      </w:r>
      <w:r w:rsidRPr="00870243">
        <w:rPr>
          <w:i/>
        </w:rPr>
        <w:t xml:space="preserve">Journal of Membrane Science </w:t>
      </w:r>
      <w:r w:rsidRPr="00870243">
        <w:rPr>
          <w:b/>
        </w:rPr>
        <w:t>2012,</w:t>
      </w:r>
      <w:r w:rsidRPr="00870243">
        <w:t xml:space="preserve"> </w:t>
      </w:r>
      <w:r w:rsidRPr="00870243">
        <w:rPr>
          <w:i/>
        </w:rPr>
        <w:t>403-404</w:t>
      </w:r>
      <w:r w:rsidRPr="00870243">
        <w:t>, 196-202.</w:t>
      </w:r>
    </w:p>
    <w:p w14:paraId="5623E36D" w14:textId="77777777" w:rsidR="00870243" w:rsidRPr="00870243" w:rsidRDefault="00870243" w:rsidP="00870243">
      <w:pPr>
        <w:pStyle w:val="EndNoteBibliography"/>
        <w:rPr>
          <w:rFonts w:hint="eastAsia"/>
        </w:rPr>
      </w:pPr>
      <w:r w:rsidRPr="00870243">
        <w:t>18.</w:t>
      </w:r>
      <w:r w:rsidRPr="00870243">
        <w:tab/>
        <w:t>Erkmen, J.; Yapıcı, S.; Arzutu</w:t>
      </w:r>
      <w:r w:rsidRPr="00870243">
        <w:rPr>
          <w:rFonts w:ascii="Cambria" w:hAnsi="Cambria" w:cs="Cambria"/>
        </w:rPr>
        <w:t>ğ</w:t>
      </w:r>
      <w:r w:rsidRPr="00870243">
        <w:t>, M. E.; Ayd</w:t>
      </w:r>
      <w:r w:rsidRPr="00870243">
        <w:rPr>
          <w:rFonts w:cs="等线 Light" w:hint="eastAsia"/>
        </w:rPr>
        <w:t>ı</w:t>
      </w:r>
      <w:r w:rsidRPr="00870243">
        <w:t xml:space="preserve">n, </w:t>
      </w:r>
      <w:r w:rsidRPr="00870243">
        <w:rPr>
          <w:rFonts w:cs="等线 Light" w:hint="eastAsia"/>
        </w:rPr>
        <w:t>Ö</w:t>
      </w:r>
      <w:r w:rsidRPr="00870243">
        <w:t xml:space="preserve">.; Ata, O. N.; </w:t>
      </w:r>
      <w:r w:rsidRPr="00870243">
        <w:rPr>
          <w:rFonts w:cs="等线 Light" w:hint="eastAsia"/>
        </w:rPr>
        <w:t>Ö</w:t>
      </w:r>
      <w:r w:rsidRPr="00870243">
        <w:t xml:space="preserve">ner, M. R., Hydrofluoric acid and sodium </w:t>
      </w:r>
      <w:r w:rsidRPr="00870243">
        <w:lastRenderedPageBreak/>
        <w:t xml:space="preserve">hydroxide production by bipolar membrane electrodialysis. </w:t>
      </w:r>
      <w:r w:rsidRPr="00870243">
        <w:rPr>
          <w:i/>
        </w:rPr>
        <w:t xml:space="preserve">Desalination and Water Treatment </w:t>
      </w:r>
      <w:r w:rsidRPr="00870243">
        <w:rPr>
          <w:b/>
        </w:rPr>
        <w:t>2016,</w:t>
      </w:r>
      <w:r w:rsidRPr="00870243">
        <w:t xml:space="preserve"> </w:t>
      </w:r>
      <w:r w:rsidRPr="00870243">
        <w:rPr>
          <w:i/>
        </w:rPr>
        <w:t>57</w:t>
      </w:r>
      <w:r w:rsidRPr="00870243">
        <w:t>, (43), 20254-20260.</w:t>
      </w:r>
    </w:p>
    <w:p w14:paraId="60200DB7" w14:textId="77777777" w:rsidR="00870243" w:rsidRPr="00870243" w:rsidRDefault="00870243" w:rsidP="00870243">
      <w:pPr>
        <w:pStyle w:val="EndNoteBibliography"/>
        <w:rPr>
          <w:rFonts w:hint="eastAsia"/>
        </w:rPr>
      </w:pPr>
      <w:r w:rsidRPr="00870243">
        <w:t>19.</w:t>
      </w:r>
      <w:r w:rsidRPr="00870243">
        <w:tab/>
        <w:t xml:space="preserve">Qiu, Y.; Yao, L.; Tang, C.; Zhao, Y.; Zhu, J.; Shen, J., Integration of selectrodialysis and selectrodialysis with bipolar membrane to salt lake treatment for the production of lithium hydroxide. </w:t>
      </w:r>
      <w:r w:rsidRPr="00870243">
        <w:rPr>
          <w:i/>
        </w:rPr>
        <w:t xml:space="preserve">Desalination </w:t>
      </w:r>
      <w:r w:rsidRPr="00870243">
        <w:rPr>
          <w:b/>
        </w:rPr>
        <w:t>2019,</w:t>
      </w:r>
      <w:r w:rsidRPr="00870243">
        <w:t xml:space="preserve"> </w:t>
      </w:r>
      <w:r w:rsidRPr="00870243">
        <w:rPr>
          <w:i/>
        </w:rPr>
        <w:t>465</w:t>
      </w:r>
      <w:r w:rsidRPr="00870243">
        <w:t>, 1-12.</w:t>
      </w:r>
    </w:p>
    <w:p w14:paraId="6946E7C1" w14:textId="77777777" w:rsidR="00870243" w:rsidRPr="00870243" w:rsidRDefault="00870243" w:rsidP="00870243">
      <w:pPr>
        <w:pStyle w:val="EndNoteBibliography"/>
        <w:rPr>
          <w:rFonts w:hint="eastAsia"/>
        </w:rPr>
      </w:pPr>
      <w:r w:rsidRPr="00870243">
        <w:t>20.</w:t>
      </w:r>
      <w:r w:rsidRPr="00870243">
        <w:tab/>
        <w:t xml:space="preserve">Kishida, M.; Harato, T.; Tokoro, C.; Owada, S., In situ remediation of bauxite residue by sulfuric acid leaching and bipolar-membrane electrodialysis. </w:t>
      </w:r>
      <w:r w:rsidRPr="00870243">
        <w:rPr>
          <w:i/>
        </w:rPr>
        <w:t xml:space="preserve">Hydrometallurgy </w:t>
      </w:r>
      <w:r w:rsidRPr="00870243">
        <w:rPr>
          <w:b/>
        </w:rPr>
        <w:t>2017,</w:t>
      </w:r>
      <w:r w:rsidRPr="00870243">
        <w:t xml:space="preserve"> </w:t>
      </w:r>
      <w:r w:rsidRPr="00870243">
        <w:rPr>
          <w:i/>
        </w:rPr>
        <w:t>170</w:t>
      </w:r>
      <w:r w:rsidRPr="00870243">
        <w:t>, 58-67.</w:t>
      </w:r>
    </w:p>
    <w:p w14:paraId="7C4AEAD6" w14:textId="77777777" w:rsidR="00870243" w:rsidRPr="00870243" w:rsidRDefault="00870243" w:rsidP="00870243">
      <w:pPr>
        <w:pStyle w:val="EndNoteBibliography"/>
        <w:rPr>
          <w:rFonts w:hint="eastAsia"/>
        </w:rPr>
      </w:pPr>
      <w:r w:rsidRPr="00870243">
        <w:t>21.</w:t>
      </w:r>
      <w:r w:rsidRPr="00870243">
        <w:tab/>
        <w:t xml:space="preserve">Trivedi, G.; Shah, B.; Adhikary, S.; Rangarajan, R., Studies on bipolar membranes: Part III: Conversion of sodium phosphate to phosphoric acid and sodium hydroxide. </w:t>
      </w:r>
      <w:r w:rsidRPr="00870243">
        <w:rPr>
          <w:i/>
        </w:rPr>
        <w:t xml:space="preserve">Reactive and Functional Polymers </w:t>
      </w:r>
      <w:r w:rsidRPr="00870243">
        <w:rPr>
          <w:b/>
        </w:rPr>
        <w:t>1999,</w:t>
      </w:r>
      <w:r w:rsidRPr="00870243">
        <w:t xml:space="preserve"> </w:t>
      </w:r>
      <w:r w:rsidRPr="00870243">
        <w:rPr>
          <w:i/>
        </w:rPr>
        <w:t>39</w:t>
      </w:r>
      <w:r w:rsidRPr="00870243">
        <w:t>, (1), 91-97.</w:t>
      </w:r>
    </w:p>
    <w:p w14:paraId="26FD58D6" w14:textId="77777777" w:rsidR="00870243" w:rsidRPr="00870243" w:rsidRDefault="00870243" w:rsidP="00870243">
      <w:pPr>
        <w:pStyle w:val="EndNoteBibliography"/>
        <w:rPr>
          <w:rFonts w:hint="eastAsia"/>
        </w:rPr>
      </w:pPr>
      <w:r w:rsidRPr="00870243">
        <w:t>22.</w:t>
      </w:r>
      <w:r w:rsidRPr="00870243">
        <w:tab/>
        <w:t xml:space="preserve">Trivedi, G.; Shah, B.; Adhikary, S.; Indusekhar, V.; Rangarajan, R., Studies on bipolar membranes. Part II—Conversion of sodium acetate to acetic acid and sodium hydroxide. </w:t>
      </w:r>
      <w:r w:rsidRPr="00870243">
        <w:rPr>
          <w:i/>
        </w:rPr>
        <w:t xml:space="preserve">Reactive and Functional Polymers </w:t>
      </w:r>
      <w:r w:rsidRPr="00870243">
        <w:rPr>
          <w:b/>
        </w:rPr>
        <w:t>1997,</w:t>
      </w:r>
      <w:r w:rsidRPr="00870243">
        <w:t xml:space="preserve"> </w:t>
      </w:r>
      <w:r w:rsidRPr="00870243">
        <w:rPr>
          <w:i/>
        </w:rPr>
        <w:t>32</w:t>
      </w:r>
      <w:r w:rsidRPr="00870243">
        <w:t>, (2), 209-215.</w:t>
      </w:r>
    </w:p>
    <w:p w14:paraId="3B035AF8" w14:textId="77777777" w:rsidR="00870243" w:rsidRPr="00870243" w:rsidRDefault="00870243" w:rsidP="00870243">
      <w:pPr>
        <w:pStyle w:val="EndNoteBibliography"/>
        <w:rPr>
          <w:rFonts w:hint="eastAsia"/>
        </w:rPr>
      </w:pPr>
      <w:r w:rsidRPr="00870243">
        <w:t>23.</w:t>
      </w:r>
      <w:r w:rsidRPr="00870243">
        <w:tab/>
        <w:t xml:space="preserve">Tongwen, X.; Weihua, Y., Citric acid production by electrodialysis with bipolar membranes. </w:t>
      </w:r>
      <w:r w:rsidRPr="00870243">
        <w:rPr>
          <w:i/>
        </w:rPr>
        <w:t xml:space="preserve">Chemical Engineering and Processing: Process Intensification </w:t>
      </w:r>
      <w:r w:rsidRPr="00870243">
        <w:rPr>
          <w:b/>
        </w:rPr>
        <w:t>2002,</w:t>
      </w:r>
      <w:r w:rsidRPr="00870243">
        <w:t xml:space="preserve"> </w:t>
      </w:r>
      <w:r w:rsidRPr="00870243">
        <w:rPr>
          <w:i/>
        </w:rPr>
        <w:t>41</w:t>
      </w:r>
      <w:r w:rsidRPr="00870243">
        <w:t>, (6), 519-524.</w:t>
      </w:r>
    </w:p>
    <w:p w14:paraId="73801506" w14:textId="77777777" w:rsidR="00870243" w:rsidRPr="00870243" w:rsidRDefault="00870243" w:rsidP="00870243">
      <w:pPr>
        <w:pStyle w:val="EndNoteBibliography"/>
        <w:rPr>
          <w:rFonts w:hint="eastAsia"/>
        </w:rPr>
      </w:pPr>
      <w:r w:rsidRPr="00870243">
        <w:t>24.</w:t>
      </w:r>
      <w:r w:rsidRPr="00870243">
        <w:tab/>
        <w:t xml:space="preserve">Wei, Y.; Li, C.; Wang, Y.; Zhang, X.; Li, Q.; Xu, T., Regenerating sodium hydroxide from the spent caustic by bipolar membrane electrodialysis (BMED). </w:t>
      </w:r>
      <w:r w:rsidRPr="00870243">
        <w:rPr>
          <w:i/>
        </w:rPr>
        <w:t xml:space="preserve">Separation and Purification Technology </w:t>
      </w:r>
      <w:r w:rsidRPr="00870243">
        <w:rPr>
          <w:b/>
        </w:rPr>
        <w:t>2012,</w:t>
      </w:r>
      <w:r w:rsidRPr="00870243">
        <w:t xml:space="preserve"> </w:t>
      </w:r>
      <w:r w:rsidRPr="00870243">
        <w:rPr>
          <w:i/>
        </w:rPr>
        <w:t>86</w:t>
      </w:r>
      <w:r w:rsidRPr="00870243">
        <w:t>, 49-54.</w:t>
      </w:r>
    </w:p>
    <w:p w14:paraId="6C3B4445" w14:textId="77777777" w:rsidR="00870243" w:rsidRPr="00870243" w:rsidRDefault="00870243" w:rsidP="00870243">
      <w:pPr>
        <w:pStyle w:val="EndNoteBibliography"/>
        <w:rPr>
          <w:rFonts w:hint="eastAsia"/>
        </w:rPr>
      </w:pPr>
      <w:r w:rsidRPr="00870243">
        <w:t>25.</w:t>
      </w:r>
      <w:r w:rsidRPr="00870243">
        <w:tab/>
        <w:t xml:space="preserve">Ren, H.; Wang, Q.; Zhang, X.; Kang, R.; Shi, S.; Cong, W., Membrane fouling caused by amino acid and calcium during bipolar membrane electrodialysis. </w:t>
      </w:r>
      <w:r w:rsidRPr="00870243">
        <w:rPr>
          <w:i/>
        </w:rPr>
        <w:t xml:space="preserve">Journal of Chemical Technology &amp; Biotechnology </w:t>
      </w:r>
      <w:r w:rsidRPr="00870243">
        <w:rPr>
          <w:b/>
        </w:rPr>
        <w:t>2008,</w:t>
      </w:r>
      <w:r w:rsidRPr="00870243">
        <w:t xml:space="preserve"> </w:t>
      </w:r>
      <w:r w:rsidRPr="00870243">
        <w:rPr>
          <w:i/>
        </w:rPr>
        <w:t>83</w:t>
      </w:r>
      <w:r w:rsidRPr="00870243">
        <w:t>, (11), 1551-1557.</w:t>
      </w:r>
    </w:p>
    <w:p w14:paraId="429A7122" w14:textId="77777777" w:rsidR="00870243" w:rsidRPr="00870243" w:rsidRDefault="00870243" w:rsidP="00870243">
      <w:pPr>
        <w:pStyle w:val="EndNoteBibliography"/>
        <w:rPr>
          <w:rFonts w:hint="eastAsia"/>
        </w:rPr>
      </w:pPr>
      <w:r w:rsidRPr="00870243">
        <w:t>26.</w:t>
      </w:r>
      <w:r w:rsidRPr="00870243">
        <w:tab/>
        <w:t xml:space="preserve">Tran, A. T.; Jullok, N.; Meesschaert, B.; Pinoy, L.; Van der Bruggen, B., Pellet reactor pretreatment: a feasible method to reduce scaling in bipolar membrane electrodialysis. </w:t>
      </w:r>
      <w:r w:rsidRPr="00870243">
        <w:rPr>
          <w:i/>
        </w:rPr>
        <w:t xml:space="preserve">J Colloid Interface Sci </w:t>
      </w:r>
      <w:r w:rsidRPr="00870243">
        <w:rPr>
          <w:b/>
        </w:rPr>
        <w:t>2013,</w:t>
      </w:r>
      <w:r w:rsidRPr="00870243">
        <w:t xml:space="preserve"> </w:t>
      </w:r>
      <w:r w:rsidRPr="00870243">
        <w:rPr>
          <w:i/>
        </w:rPr>
        <w:t>401</w:t>
      </w:r>
      <w:r w:rsidRPr="00870243">
        <w:t>, 107-15.</w:t>
      </w:r>
    </w:p>
    <w:p w14:paraId="3BB0ED6A" w14:textId="77777777" w:rsidR="00870243" w:rsidRPr="00870243" w:rsidRDefault="00870243" w:rsidP="00870243">
      <w:pPr>
        <w:pStyle w:val="EndNoteBibliography"/>
        <w:rPr>
          <w:rFonts w:hint="eastAsia"/>
        </w:rPr>
      </w:pPr>
      <w:r w:rsidRPr="00870243">
        <w:t>27.</w:t>
      </w:r>
      <w:r w:rsidRPr="00870243">
        <w:tab/>
        <w:t xml:space="preserve">Wang, Q.; Yang, P.; Cong, W., Cation-exchange membrane fouling and cleaning in bipolar membrane electrodialysis of industrial glutamate production wastewater. </w:t>
      </w:r>
      <w:r w:rsidRPr="00870243">
        <w:rPr>
          <w:i/>
        </w:rPr>
        <w:t xml:space="preserve">Separation and Purification Technology </w:t>
      </w:r>
      <w:r w:rsidRPr="00870243">
        <w:rPr>
          <w:b/>
        </w:rPr>
        <w:t>2011,</w:t>
      </w:r>
      <w:r w:rsidRPr="00870243">
        <w:t xml:space="preserve"> </w:t>
      </w:r>
      <w:r w:rsidRPr="00870243">
        <w:rPr>
          <w:i/>
        </w:rPr>
        <w:t>79</w:t>
      </w:r>
      <w:r w:rsidRPr="00870243">
        <w:t>, (1), 103-113.</w:t>
      </w:r>
    </w:p>
    <w:p w14:paraId="3C8B0E06" w14:textId="77777777" w:rsidR="00870243" w:rsidRPr="00870243" w:rsidRDefault="00870243" w:rsidP="00870243">
      <w:pPr>
        <w:pStyle w:val="EndNoteBibliography"/>
        <w:rPr>
          <w:rFonts w:hint="eastAsia"/>
        </w:rPr>
      </w:pPr>
      <w:r w:rsidRPr="00870243">
        <w:t>28.</w:t>
      </w:r>
      <w:r w:rsidRPr="00870243">
        <w:tab/>
        <w:t xml:space="preserve">Chang, J.-H.; Ellis, A. V.; Tung, C.-H.; Huang, W.-C., Copper cation transport and scaling of ionic exchange membranes using electrodialysis under electroconvection conditions. </w:t>
      </w:r>
      <w:r w:rsidRPr="00870243">
        <w:rPr>
          <w:i/>
        </w:rPr>
        <w:t xml:space="preserve">Journal of Membrane Science </w:t>
      </w:r>
      <w:r w:rsidRPr="00870243">
        <w:rPr>
          <w:b/>
        </w:rPr>
        <w:t>2010,</w:t>
      </w:r>
      <w:r w:rsidRPr="00870243">
        <w:t xml:space="preserve"> </w:t>
      </w:r>
      <w:r w:rsidRPr="00870243">
        <w:rPr>
          <w:i/>
        </w:rPr>
        <w:t>361</w:t>
      </w:r>
      <w:r w:rsidRPr="00870243">
        <w:t>, (1-2), 56-62.</w:t>
      </w:r>
    </w:p>
    <w:p w14:paraId="1F2A02D1" w14:textId="77777777" w:rsidR="00870243" w:rsidRPr="00870243" w:rsidRDefault="00870243" w:rsidP="00870243">
      <w:pPr>
        <w:pStyle w:val="EndNoteBibliography"/>
        <w:rPr>
          <w:rFonts w:hint="eastAsia"/>
        </w:rPr>
      </w:pPr>
      <w:r w:rsidRPr="00870243">
        <w:t>29.</w:t>
      </w:r>
      <w:r w:rsidRPr="00870243">
        <w:tab/>
        <w:t xml:space="preserve">Al-Amoudi, A.; Lovitt, R. W., Fouling strategies and the cleaning system of NF membranes and factors affecting cleaning efficiency. </w:t>
      </w:r>
      <w:r w:rsidRPr="00870243">
        <w:rPr>
          <w:i/>
        </w:rPr>
        <w:t xml:space="preserve">Journal of membrane science </w:t>
      </w:r>
      <w:r w:rsidRPr="00870243">
        <w:rPr>
          <w:b/>
        </w:rPr>
        <w:t>2007,</w:t>
      </w:r>
      <w:r w:rsidRPr="00870243">
        <w:t xml:space="preserve"> </w:t>
      </w:r>
      <w:r w:rsidRPr="00870243">
        <w:rPr>
          <w:i/>
        </w:rPr>
        <w:t>303</w:t>
      </w:r>
      <w:r w:rsidRPr="00870243">
        <w:t>, (1-2), 4-28.</w:t>
      </w:r>
    </w:p>
    <w:p w14:paraId="72867DF0" w14:textId="77777777" w:rsidR="00870243" w:rsidRPr="00870243" w:rsidRDefault="00870243" w:rsidP="00870243">
      <w:pPr>
        <w:pStyle w:val="EndNoteBibliography"/>
        <w:rPr>
          <w:rFonts w:hint="eastAsia"/>
        </w:rPr>
      </w:pPr>
      <w:r w:rsidRPr="00870243">
        <w:t>30.</w:t>
      </w:r>
      <w:r w:rsidRPr="00870243">
        <w:tab/>
        <w:t xml:space="preserve">Bazinet, L.; Montpetit, D.; Ippersiel, D.; Amiot, J.; Lamarche, F., Identification of skim milk electroacidification fouling: a microscopic approach. </w:t>
      </w:r>
      <w:r w:rsidRPr="00870243">
        <w:rPr>
          <w:i/>
        </w:rPr>
        <w:t xml:space="preserve">Journal of colloid and interface science </w:t>
      </w:r>
      <w:r w:rsidRPr="00870243">
        <w:rPr>
          <w:b/>
        </w:rPr>
        <w:t>2001,</w:t>
      </w:r>
      <w:r w:rsidRPr="00870243">
        <w:t xml:space="preserve"> </w:t>
      </w:r>
      <w:r w:rsidRPr="00870243">
        <w:rPr>
          <w:i/>
        </w:rPr>
        <w:t>237</w:t>
      </w:r>
      <w:r w:rsidRPr="00870243">
        <w:t>, (1), 62-69.</w:t>
      </w:r>
    </w:p>
    <w:p w14:paraId="0F5FC30B" w14:textId="77777777" w:rsidR="00870243" w:rsidRPr="00870243" w:rsidRDefault="00870243" w:rsidP="00870243">
      <w:pPr>
        <w:pStyle w:val="EndNoteBibliography"/>
        <w:rPr>
          <w:rFonts w:hint="eastAsia"/>
        </w:rPr>
      </w:pPr>
      <w:r w:rsidRPr="00870243">
        <w:t>31.</w:t>
      </w:r>
      <w:r w:rsidRPr="00870243">
        <w:tab/>
        <w:t xml:space="preserve">Casademont, C.; Farias, M.; Pourcelly, G.; Bazinet, L., Impact of electrodialytic parameters on cation migration kinetics and fouling nature of ion-exchange membranes during treatment of solutions with different magnesium/calcium ratios. </w:t>
      </w:r>
      <w:r w:rsidRPr="00870243">
        <w:rPr>
          <w:i/>
        </w:rPr>
        <w:t xml:space="preserve">Journal of Membrane Science </w:t>
      </w:r>
      <w:r w:rsidRPr="00870243">
        <w:rPr>
          <w:b/>
        </w:rPr>
        <w:t>2008,</w:t>
      </w:r>
      <w:r w:rsidRPr="00870243">
        <w:t xml:space="preserve"> </w:t>
      </w:r>
      <w:r w:rsidRPr="00870243">
        <w:rPr>
          <w:i/>
        </w:rPr>
        <w:t>325</w:t>
      </w:r>
      <w:r w:rsidRPr="00870243">
        <w:t>, (2), 570-579.</w:t>
      </w:r>
    </w:p>
    <w:p w14:paraId="0675FEC5" w14:textId="77777777" w:rsidR="00870243" w:rsidRPr="00870243" w:rsidRDefault="00870243" w:rsidP="00870243">
      <w:pPr>
        <w:pStyle w:val="EndNoteBibliography"/>
        <w:rPr>
          <w:rFonts w:hint="eastAsia"/>
        </w:rPr>
      </w:pPr>
      <w:r w:rsidRPr="00870243">
        <w:t>32.</w:t>
      </w:r>
      <w:r w:rsidRPr="00870243">
        <w:tab/>
        <w:t xml:space="preserve">Mehran Aliaskari, H. H., Florencia Saravia, Real Time Monitoring of Scaling Behavior in Bipolar Membrane Electrodialysis. </w:t>
      </w:r>
      <w:r w:rsidRPr="00870243">
        <w:rPr>
          <w:i/>
        </w:rPr>
        <w:t xml:space="preserve">Journal of Membrane Science </w:t>
      </w:r>
      <w:r w:rsidRPr="00870243">
        <w:rPr>
          <w:b/>
        </w:rPr>
        <w:t>2025</w:t>
      </w:r>
      <w:r w:rsidRPr="00870243">
        <w:t>.</w:t>
      </w:r>
    </w:p>
    <w:p w14:paraId="57033BE8" w14:textId="77777777" w:rsidR="00870243" w:rsidRPr="00870243" w:rsidRDefault="00870243" w:rsidP="00870243">
      <w:pPr>
        <w:pStyle w:val="EndNoteBibliography"/>
        <w:rPr>
          <w:rFonts w:hint="eastAsia"/>
        </w:rPr>
      </w:pPr>
      <w:r w:rsidRPr="00870243">
        <w:t>33.</w:t>
      </w:r>
      <w:r w:rsidRPr="00870243">
        <w:tab/>
        <w:t xml:space="preserve">Lin Teng Shee, F.; Arul, J.; Brunet, S.; Bazinet, L., Chitosan solubilization by bipolar membrane electroacidification: Reduction of membrane fouling. </w:t>
      </w:r>
      <w:r w:rsidRPr="00870243">
        <w:rPr>
          <w:i/>
        </w:rPr>
        <w:t xml:space="preserve">Journal of Membrane Science </w:t>
      </w:r>
      <w:r w:rsidRPr="00870243">
        <w:rPr>
          <w:b/>
        </w:rPr>
        <w:t>2007,</w:t>
      </w:r>
      <w:r w:rsidRPr="00870243">
        <w:t xml:space="preserve"> </w:t>
      </w:r>
      <w:r w:rsidRPr="00870243">
        <w:rPr>
          <w:i/>
        </w:rPr>
        <w:t>290</w:t>
      </w:r>
      <w:r w:rsidRPr="00870243">
        <w:t>, (1-2), 29-35.</w:t>
      </w:r>
    </w:p>
    <w:p w14:paraId="70F52389" w14:textId="77777777" w:rsidR="00870243" w:rsidRPr="00870243" w:rsidRDefault="00870243" w:rsidP="00870243">
      <w:pPr>
        <w:pStyle w:val="EndNoteBibliography"/>
        <w:rPr>
          <w:rFonts w:hint="eastAsia"/>
        </w:rPr>
      </w:pPr>
      <w:r w:rsidRPr="00870243">
        <w:t>34.</w:t>
      </w:r>
      <w:r w:rsidRPr="00870243">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870243">
        <w:rPr>
          <w:i/>
        </w:rPr>
        <w:t xml:space="preserve">Journal of Membrane </w:t>
      </w:r>
      <w:r w:rsidRPr="00870243">
        <w:rPr>
          <w:i/>
        </w:rPr>
        <w:lastRenderedPageBreak/>
        <w:t xml:space="preserve">Science </w:t>
      </w:r>
      <w:r w:rsidRPr="00870243">
        <w:rPr>
          <w:b/>
        </w:rPr>
        <w:t>2017,</w:t>
      </w:r>
      <w:r w:rsidRPr="00870243">
        <w:t xml:space="preserve"> </w:t>
      </w:r>
      <w:r w:rsidRPr="00870243">
        <w:rPr>
          <w:i/>
        </w:rPr>
        <w:t>540</w:t>
      </w:r>
      <w:r w:rsidRPr="00870243">
        <w:t>, 183-191.</w:t>
      </w:r>
    </w:p>
    <w:p w14:paraId="39EB5DE3" w14:textId="77777777" w:rsidR="00870243" w:rsidRPr="00870243" w:rsidRDefault="00870243" w:rsidP="00870243">
      <w:pPr>
        <w:pStyle w:val="EndNoteBibliography"/>
        <w:rPr>
          <w:rFonts w:hint="eastAsia"/>
        </w:rPr>
      </w:pPr>
      <w:r w:rsidRPr="00870243">
        <w:t>35.</w:t>
      </w:r>
      <w:r w:rsidRPr="00870243">
        <w:tab/>
        <w:t xml:space="preserve">Asraf-Snir, M.; Gilron, J.; Oren, Y., Scaling of cation exchange membranes by gypsum during Donnan exchange and electrodialysis. </w:t>
      </w:r>
      <w:r w:rsidRPr="00870243">
        <w:rPr>
          <w:i/>
        </w:rPr>
        <w:t xml:space="preserve">Journal of Membrane Science </w:t>
      </w:r>
      <w:r w:rsidRPr="00870243">
        <w:rPr>
          <w:b/>
        </w:rPr>
        <w:t>2018,</w:t>
      </w:r>
      <w:r w:rsidRPr="00870243">
        <w:t xml:space="preserve"> </w:t>
      </w:r>
      <w:r w:rsidRPr="00870243">
        <w:rPr>
          <w:i/>
        </w:rPr>
        <w:t>567</w:t>
      </w:r>
      <w:r w:rsidRPr="00870243">
        <w:t>, 28-38.</w:t>
      </w:r>
    </w:p>
    <w:p w14:paraId="6E8EA6A6" w14:textId="77777777" w:rsidR="00870243" w:rsidRPr="00870243" w:rsidRDefault="00870243" w:rsidP="00870243">
      <w:pPr>
        <w:pStyle w:val="EndNoteBibliography"/>
        <w:rPr>
          <w:rFonts w:hint="eastAsia"/>
        </w:rPr>
      </w:pPr>
      <w:r w:rsidRPr="00870243">
        <w:t>36.</w:t>
      </w:r>
      <w:r w:rsidRPr="00870243">
        <w:tab/>
        <w:t xml:space="preserve">Andreeva, M. A.; Gil, V. V.; Pismenskaya, N. D.; Dammak, L.; Kononenko, N. A.; Larchet, C.; Grande, D.; Nikonenko, V. V., Mitigation of membrane scaling in electrodialysis by electroconvection enhancement, pH adjustment and pulsed electric field application. </w:t>
      </w:r>
      <w:r w:rsidRPr="00870243">
        <w:rPr>
          <w:i/>
        </w:rPr>
        <w:t xml:space="preserve">Journal of Membrane Science </w:t>
      </w:r>
      <w:r w:rsidRPr="00870243">
        <w:rPr>
          <w:b/>
        </w:rPr>
        <w:t>2018,</w:t>
      </w:r>
      <w:r w:rsidRPr="00870243">
        <w:t xml:space="preserve"> </w:t>
      </w:r>
      <w:r w:rsidRPr="00870243">
        <w:rPr>
          <w:i/>
        </w:rPr>
        <w:t>549</w:t>
      </w:r>
      <w:r w:rsidRPr="00870243">
        <w:t>, 129-140.</w:t>
      </w:r>
    </w:p>
    <w:p w14:paraId="4C20AB5E" w14:textId="77777777" w:rsidR="00870243" w:rsidRPr="00870243" w:rsidRDefault="00870243" w:rsidP="00870243">
      <w:pPr>
        <w:pStyle w:val="EndNoteBibliography"/>
        <w:rPr>
          <w:rFonts w:hint="eastAsia"/>
        </w:rPr>
      </w:pPr>
      <w:r w:rsidRPr="00870243">
        <w:t>37.</w:t>
      </w:r>
      <w:r w:rsidRPr="00870243">
        <w:tab/>
        <w:t xml:space="preserve">Reig, M.; Casas, S.; Gibert, O.; Valderrama, C.; Cortina, J. L., Integration of nanofiltration and bipolar electrodialysis for valorization of seawater desalination brines: Production of drinking and waste water treatment chemicals. </w:t>
      </w:r>
      <w:r w:rsidRPr="00870243">
        <w:rPr>
          <w:i/>
        </w:rPr>
        <w:t xml:space="preserve">Desalination </w:t>
      </w:r>
      <w:r w:rsidRPr="00870243">
        <w:rPr>
          <w:b/>
        </w:rPr>
        <w:t>2016,</w:t>
      </w:r>
      <w:r w:rsidRPr="00870243">
        <w:t xml:space="preserve"> </w:t>
      </w:r>
      <w:r w:rsidRPr="00870243">
        <w:rPr>
          <w:i/>
        </w:rPr>
        <w:t>382</w:t>
      </w:r>
      <w:r w:rsidRPr="00870243">
        <w:t>, 13-20.</w:t>
      </w:r>
    </w:p>
    <w:p w14:paraId="7D45205E" w14:textId="77777777" w:rsidR="00870243" w:rsidRPr="00870243" w:rsidRDefault="00870243" w:rsidP="00870243">
      <w:pPr>
        <w:pStyle w:val="EndNoteBibliography"/>
        <w:rPr>
          <w:rFonts w:hint="eastAsia"/>
        </w:rPr>
      </w:pPr>
      <w:r w:rsidRPr="00870243">
        <w:t>38.</w:t>
      </w:r>
      <w:r w:rsidRPr="00870243">
        <w:tab/>
        <w:t xml:space="preserve">Cassaro, C.; Virruso, G.; Culcasi, A.; Cipollina, A.; Tamburini, A.; Micale, G., Electrodialysis with bipolar membranes for the sustainable production of chemicals from seawater brines at pilot plant scale. </w:t>
      </w:r>
      <w:r w:rsidRPr="00870243">
        <w:rPr>
          <w:i/>
        </w:rPr>
        <w:t xml:space="preserve">ACS Sustainable Chemistry &amp; Engineering </w:t>
      </w:r>
      <w:r w:rsidRPr="00870243">
        <w:rPr>
          <w:b/>
        </w:rPr>
        <w:t>2023,</w:t>
      </w:r>
      <w:r w:rsidRPr="00870243">
        <w:t xml:space="preserve"> </w:t>
      </w:r>
      <w:r w:rsidRPr="00870243">
        <w:rPr>
          <w:i/>
        </w:rPr>
        <w:t>11</w:t>
      </w:r>
      <w:r w:rsidRPr="00870243">
        <w:t>, (7), 2989-3000.</w:t>
      </w:r>
    </w:p>
    <w:p w14:paraId="67B79BA9" w14:textId="77777777" w:rsidR="00870243" w:rsidRPr="00870243" w:rsidRDefault="00870243" w:rsidP="00870243">
      <w:pPr>
        <w:pStyle w:val="EndNoteBibliography"/>
        <w:rPr>
          <w:rFonts w:hint="eastAsia"/>
        </w:rPr>
      </w:pPr>
      <w:r w:rsidRPr="00870243">
        <w:t>39.</w:t>
      </w:r>
      <w:r w:rsidRPr="00870243">
        <w:tab/>
        <w:t xml:space="preserve">Liu, H.; She, Q., Scaling-Enhanced Scaling during Electrodialysis Desalination. </w:t>
      </w:r>
      <w:r w:rsidRPr="00870243">
        <w:rPr>
          <w:i/>
        </w:rPr>
        <w:t xml:space="preserve">ACS ES&amp;T Engineering </w:t>
      </w:r>
      <w:r w:rsidRPr="00870243">
        <w:rPr>
          <w:b/>
        </w:rPr>
        <w:t>2024,</w:t>
      </w:r>
      <w:r w:rsidRPr="00870243">
        <w:t xml:space="preserve"> </w:t>
      </w:r>
      <w:r w:rsidRPr="00870243">
        <w:rPr>
          <w:i/>
        </w:rPr>
        <w:t>4</w:t>
      </w:r>
      <w:r w:rsidRPr="00870243">
        <w:t>, (5), 1063-1072.</w:t>
      </w:r>
    </w:p>
    <w:p w14:paraId="49F3D983" w14:textId="77777777" w:rsidR="00870243" w:rsidRPr="00870243" w:rsidRDefault="00870243" w:rsidP="00870243">
      <w:pPr>
        <w:pStyle w:val="EndNoteBibliography"/>
        <w:rPr>
          <w:rFonts w:hint="eastAsia"/>
        </w:rPr>
      </w:pPr>
      <w:r w:rsidRPr="00870243">
        <w:t>40.</w:t>
      </w:r>
      <w:r w:rsidRPr="00870243">
        <w:tab/>
        <w:t xml:space="preserve">Chen, B.; Jiang, C.; Wang, Y.; Fu, R.; Liu, Z.; Xu, T., Selectrodialysis with bipolar membrane for the reclamation of concentrated brine from RO plant. </w:t>
      </w:r>
      <w:r w:rsidRPr="00870243">
        <w:rPr>
          <w:i/>
        </w:rPr>
        <w:t xml:space="preserve">Desalination </w:t>
      </w:r>
      <w:r w:rsidRPr="00870243">
        <w:rPr>
          <w:b/>
        </w:rPr>
        <w:t>2018,</w:t>
      </w:r>
      <w:r w:rsidRPr="00870243">
        <w:t xml:space="preserve"> </w:t>
      </w:r>
      <w:r w:rsidRPr="00870243">
        <w:rPr>
          <w:i/>
        </w:rPr>
        <w:t>442</w:t>
      </w:r>
      <w:r w:rsidRPr="00870243">
        <w:t>, 8-15.</w:t>
      </w:r>
    </w:p>
    <w:p w14:paraId="756DEDDE" w14:textId="77777777" w:rsidR="00870243" w:rsidRPr="00870243" w:rsidRDefault="00870243" w:rsidP="00870243">
      <w:pPr>
        <w:pStyle w:val="EndNoteBibliography"/>
        <w:rPr>
          <w:rFonts w:hint="eastAsia"/>
        </w:rPr>
      </w:pPr>
      <w:r w:rsidRPr="00870243">
        <w:t>41.</w:t>
      </w:r>
      <w:r w:rsidRPr="00870243">
        <w:tab/>
        <w:t xml:space="preserve">Dlugolecki, P.; Nymeijer, K.; Metz, S.; Wessling, M., Current status of ion exchange membranes for power generation from salinity gradients. </w:t>
      </w:r>
      <w:r w:rsidRPr="00870243">
        <w:rPr>
          <w:i/>
        </w:rPr>
        <w:t xml:space="preserve">Journal of Membrane Science </w:t>
      </w:r>
      <w:r w:rsidRPr="00870243">
        <w:rPr>
          <w:b/>
        </w:rPr>
        <w:t>2008,</w:t>
      </w:r>
      <w:r w:rsidRPr="00870243">
        <w:t xml:space="preserve"> </w:t>
      </w:r>
      <w:r w:rsidRPr="00870243">
        <w:rPr>
          <w:i/>
        </w:rPr>
        <w:t>319</w:t>
      </w:r>
      <w:r w:rsidRPr="00870243">
        <w:t>, (1-2), 214-222.</w:t>
      </w:r>
    </w:p>
    <w:p w14:paraId="2782611D" w14:textId="77777777" w:rsidR="00870243" w:rsidRPr="00870243" w:rsidRDefault="00870243" w:rsidP="00870243">
      <w:pPr>
        <w:pStyle w:val="EndNoteBibliography"/>
        <w:rPr>
          <w:rFonts w:hint="eastAsia"/>
        </w:rPr>
      </w:pPr>
      <w:r w:rsidRPr="00870243">
        <w:t>42.</w:t>
      </w:r>
      <w:r w:rsidRPr="00870243">
        <w:tab/>
        <w:t xml:space="preserve">Fan, C.; Chen, J.; Chen, Y.; Ji, J.; Teng, H. H., Relationship between solubility and solubility product: The roles of crystal sizes and crystallographic directions. </w:t>
      </w:r>
      <w:r w:rsidRPr="00870243">
        <w:rPr>
          <w:i/>
        </w:rPr>
        <w:t xml:space="preserve">Geochimica et Cosmochimica Acta </w:t>
      </w:r>
      <w:r w:rsidRPr="00870243">
        <w:rPr>
          <w:b/>
        </w:rPr>
        <w:t>2006,</w:t>
      </w:r>
      <w:r w:rsidRPr="00870243">
        <w:t xml:space="preserve"> </w:t>
      </w:r>
      <w:r w:rsidRPr="00870243">
        <w:rPr>
          <w:i/>
        </w:rPr>
        <w:t>70</w:t>
      </w:r>
      <w:r w:rsidRPr="00870243">
        <w:t>, (15), 3820-3829.</w:t>
      </w:r>
    </w:p>
    <w:p w14:paraId="7E818493" w14:textId="77777777" w:rsidR="00870243" w:rsidRPr="00870243" w:rsidRDefault="00870243" w:rsidP="00870243">
      <w:pPr>
        <w:pStyle w:val="EndNoteBibliography"/>
        <w:rPr>
          <w:rFonts w:hint="eastAsia"/>
        </w:rPr>
      </w:pPr>
      <w:r w:rsidRPr="00870243">
        <w:t>43.</w:t>
      </w:r>
      <w:r w:rsidRPr="00870243">
        <w:tab/>
        <w:t xml:space="preserve">Cao, X.; Harris, W., Carbonate and magnesium interactive effect on calcium phosphate precipitation. </w:t>
      </w:r>
      <w:r w:rsidRPr="00870243">
        <w:rPr>
          <w:i/>
        </w:rPr>
        <w:t xml:space="preserve">Environmental science &amp; technology </w:t>
      </w:r>
      <w:r w:rsidRPr="00870243">
        <w:rPr>
          <w:b/>
        </w:rPr>
        <w:t>2008,</w:t>
      </w:r>
      <w:r w:rsidRPr="00870243">
        <w:t xml:space="preserve"> </w:t>
      </w:r>
      <w:r w:rsidRPr="00870243">
        <w:rPr>
          <w:i/>
        </w:rPr>
        <w:t>42</w:t>
      </w:r>
      <w:r w:rsidRPr="00870243">
        <w:t>, (2), 436-442.</w:t>
      </w:r>
    </w:p>
    <w:p w14:paraId="731885FC" w14:textId="77777777" w:rsidR="00870243" w:rsidRPr="00870243" w:rsidRDefault="00870243" w:rsidP="00870243">
      <w:pPr>
        <w:pStyle w:val="EndNoteBibliography"/>
        <w:rPr>
          <w:rFonts w:hint="eastAsia"/>
        </w:rPr>
      </w:pPr>
      <w:r w:rsidRPr="00870243">
        <w:t>44.</w:t>
      </w:r>
      <w:r w:rsidRPr="00870243">
        <w:tab/>
        <w:t xml:space="preserve">Wang, X.; Li, K.; Qin, X.; Li, M.; Liu, Y.; An, Y.; Yang, W.; Chen, M.; Ouyang, J.; Gong, J., Research on Mesoscale Nucleation and Growth Processes in Solution Crystallization: A Review. </w:t>
      </w:r>
      <w:r w:rsidRPr="00870243">
        <w:rPr>
          <w:i/>
        </w:rPr>
        <w:t xml:space="preserve">Crystals </w:t>
      </w:r>
      <w:r w:rsidRPr="00870243">
        <w:rPr>
          <w:b/>
        </w:rPr>
        <w:t>2022,</w:t>
      </w:r>
      <w:r w:rsidRPr="00870243">
        <w:t xml:space="preserve"> </w:t>
      </w:r>
      <w:r w:rsidRPr="00870243">
        <w:rPr>
          <w:i/>
        </w:rPr>
        <w:t>12</w:t>
      </w:r>
      <w:r w:rsidRPr="00870243">
        <w:t>, (9).</w:t>
      </w:r>
    </w:p>
    <w:p w14:paraId="362F3BD4" w14:textId="77777777" w:rsidR="00870243" w:rsidRPr="00870243" w:rsidRDefault="00870243" w:rsidP="00870243">
      <w:pPr>
        <w:pStyle w:val="EndNoteBibliography"/>
        <w:rPr>
          <w:rFonts w:hint="eastAsia"/>
        </w:rPr>
      </w:pPr>
      <w:r w:rsidRPr="00870243">
        <w:t>45.</w:t>
      </w:r>
      <w:r w:rsidRPr="00870243">
        <w:tab/>
        <w:t xml:space="preserve">Shaposhnik, V.; Zubets, N.; Strygina, I.; Mill, B., High demineralization of drinking water by electrodialysis without scaling on the membranes. </w:t>
      </w:r>
      <w:r w:rsidRPr="00870243">
        <w:rPr>
          <w:i/>
        </w:rPr>
        <w:t xml:space="preserve">Desalination </w:t>
      </w:r>
      <w:r w:rsidRPr="00870243">
        <w:rPr>
          <w:b/>
        </w:rPr>
        <w:t>2002,</w:t>
      </w:r>
      <w:r w:rsidRPr="00870243">
        <w:t xml:space="preserve"> </w:t>
      </w:r>
      <w:r w:rsidRPr="00870243">
        <w:rPr>
          <w:i/>
        </w:rPr>
        <w:t>145</w:t>
      </w:r>
      <w:r w:rsidRPr="00870243">
        <w:t>, (1-3), 329-332.</w:t>
      </w:r>
    </w:p>
    <w:p w14:paraId="19217D68" w14:textId="77777777" w:rsidR="00870243" w:rsidRPr="00870243" w:rsidRDefault="00870243" w:rsidP="00870243">
      <w:pPr>
        <w:pStyle w:val="EndNoteBibliography"/>
        <w:rPr>
          <w:rFonts w:hint="eastAsia"/>
        </w:rPr>
      </w:pPr>
      <w:r w:rsidRPr="00870243">
        <w:t>46.</w:t>
      </w:r>
      <w:r w:rsidRPr="00870243">
        <w:tab/>
        <w:t xml:space="preserve">Belashova, E.; Mikhaylin, S.; Pismenskaya, N.; Nikonenko, V.; Bazinet, L., Impact of cation-exchange membrane scaling nature on the electrochemical characteristics of membrane system. </w:t>
      </w:r>
      <w:r w:rsidRPr="00870243">
        <w:rPr>
          <w:i/>
        </w:rPr>
        <w:t xml:space="preserve">Separation and Purification Technology </w:t>
      </w:r>
      <w:r w:rsidRPr="00870243">
        <w:rPr>
          <w:b/>
        </w:rPr>
        <w:t>2017,</w:t>
      </w:r>
      <w:r w:rsidRPr="00870243">
        <w:t xml:space="preserve"> </w:t>
      </w:r>
      <w:r w:rsidRPr="00870243">
        <w:rPr>
          <w:i/>
        </w:rPr>
        <w:t>189</w:t>
      </w:r>
      <w:r w:rsidRPr="00870243">
        <w:t>, 441-448.</w:t>
      </w:r>
    </w:p>
    <w:p w14:paraId="5CEC0288" w14:textId="77777777" w:rsidR="00870243" w:rsidRPr="00870243" w:rsidRDefault="00870243" w:rsidP="00870243">
      <w:pPr>
        <w:pStyle w:val="EndNoteBibliography"/>
        <w:rPr>
          <w:rFonts w:hint="eastAsia"/>
        </w:rPr>
      </w:pPr>
      <w:r w:rsidRPr="00870243">
        <w:t>47.</w:t>
      </w:r>
      <w:r w:rsidRPr="00870243">
        <w:tab/>
        <w:t xml:space="preserve">Lorrain, Y.; Pourcelly, G.; Gavach, C., Influence of cations on the proton leakage through anion-exchange membranes. </w:t>
      </w:r>
      <w:r w:rsidRPr="00870243">
        <w:rPr>
          <w:i/>
        </w:rPr>
        <w:t xml:space="preserve">Journal of membrane science </w:t>
      </w:r>
      <w:r w:rsidRPr="00870243">
        <w:rPr>
          <w:b/>
        </w:rPr>
        <w:t>1996,</w:t>
      </w:r>
      <w:r w:rsidRPr="00870243">
        <w:t xml:space="preserve"> </w:t>
      </w:r>
      <w:r w:rsidRPr="00870243">
        <w:rPr>
          <w:i/>
        </w:rPr>
        <w:t>110</w:t>
      </w:r>
      <w:r w:rsidRPr="00870243">
        <w:t>, (2), 181-190.</w:t>
      </w:r>
    </w:p>
    <w:p w14:paraId="1A66AD60" w14:textId="77777777" w:rsidR="00870243" w:rsidRPr="00870243" w:rsidRDefault="00870243" w:rsidP="00870243">
      <w:pPr>
        <w:pStyle w:val="EndNoteBibliography"/>
        <w:rPr>
          <w:rFonts w:hint="eastAsia"/>
        </w:rPr>
      </w:pPr>
      <w:r w:rsidRPr="00870243">
        <w:t>48.</w:t>
      </w:r>
      <w:r w:rsidRPr="00870243">
        <w:tab/>
        <w:t xml:space="preserve">Agmon, N., Mechanism of hydroxide mobility. </w:t>
      </w:r>
      <w:r w:rsidRPr="00870243">
        <w:rPr>
          <w:i/>
        </w:rPr>
        <w:t xml:space="preserve">Chemical Physics Letters </w:t>
      </w:r>
      <w:r w:rsidRPr="00870243">
        <w:rPr>
          <w:b/>
        </w:rPr>
        <w:t>2000,</w:t>
      </w:r>
      <w:r w:rsidRPr="00870243">
        <w:t xml:space="preserve"> </w:t>
      </w:r>
      <w:r w:rsidRPr="00870243">
        <w:rPr>
          <w:i/>
        </w:rPr>
        <w:t>319</w:t>
      </w:r>
      <w:r w:rsidRPr="00870243">
        <w:t>, (3-4), 247-252.</w:t>
      </w:r>
    </w:p>
    <w:p w14:paraId="21E25FD1" w14:textId="77777777" w:rsidR="00870243" w:rsidRPr="00870243" w:rsidRDefault="00870243" w:rsidP="00870243">
      <w:pPr>
        <w:pStyle w:val="EndNoteBibliography"/>
        <w:rPr>
          <w:rFonts w:hint="eastAsia"/>
        </w:rPr>
      </w:pPr>
      <w:r w:rsidRPr="00870243">
        <w:t>49.</w:t>
      </w:r>
      <w:r w:rsidRPr="00870243">
        <w:tab/>
        <w:t xml:space="preserve">Gou, M.; Zhao, Y.; Li, B.; Li, Y.; Li, Z.; Wang, M., Scaling behavior of cation exchange membrane induced by Ca2+ during the electrodialysis for enriching lithium-containing solutions. </w:t>
      </w:r>
      <w:r w:rsidRPr="00870243">
        <w:rPr>
          <w:i/>
        </w:rPr>
        <w:t xml:space="preserve">Journal of Membrane Science </w:t>
      </w:r>
      <w:r w:rsidRPr="00870243">
        <w:rPr>
          <w:b/>
        </w:rPr>
        <w:t>2025,</w:t>
      </w:r>
      <w:r w:rsidRPr="00870243">
        <w:t xml:space="preserve"> </w:t>
      </w:r>
      <w:r w:rsidRPr="00870243">
        <w:rPr>
          <w:i/>
        </w:rPr>
        <w:t>713</w:t>
      </w:r>
      <w:r w:rsidRPr="00870243">
        <w:t>.</w:t>
      </w:r>
    </w:p>
    <w:p w14:paraId="2D84138F" w14:textId="77777777" w:rsidR="00870243" w:rsidRPr="00870243" w:rsidRDefault="00870243" w:rsidP="00870243">
      <w:pPr>
        <w:pStyle w:val="EndNoteBibliography"/>
        <w:rPr>
          <w:rFonts w:hint="eastAsia"/>
        </w:rPr>
      </w:pPr>
      <w:r w:rsidRPr="00870243">
        <w:t>50.</w:t>
      </w:r>
      <w:r w:rsidRPr="00870243">
        <w:tab/>
        <w:t xml:space="preserve">Strathmann, H., </w:t>
      </w:r>
      <w:r w:rsidRPr="00870243">
        <w:rPr>
          <w:i/>
        </w:rPr>
        <w:t>Ion-exchange membrane separation processes</w:t>
      </w:r>
      <w:r w:rsidRPr="00870243">
        <w:t>. Elsevier: 2004; Vol. 9.</w:t>
      </w:r>
    </w:p>
    <w:p w14:paraId="76536A8A" w14:textId="77777777" w:rsidR="00870243" w:rsidRPr="00870243" w:rsidRDefault="00870243" w:rsidP="00870243">
      <w:pPr>
        <w:pStyle w:val="EndNoteBibliography"/>
        <w:rPr>
          <w:rFonts w:hint="eastAsia"/>
        </w:rPr>
      </w:pPr>
      <w:r w:rsidRPr="00870243">
        <w:t>51.</w:t>
      </w:r>
      <w:r w:rsidRPr="00870243">
        <w:tab/>
        <w:t xml:space="preserve">Luo, Y.; Liu, Y.; Shen, J.; Van der Bruggen, B., Application of Bipolar Membrane Electrodialysis in Environmental Protection and Resource Recovery: A Review. </w:t>
      </w:r>
      <w:r w:rsidRPr="00870243">
        <w:rPr>
          <w:i/>
        </w:rPr>
        <w:t xml:space="preserve">Membranes (Basel) </w:t>
      </w:r>
      <w:r w:rsidRPr="00870243">
        <w:rPr>
          <w:b/>
        </w:rPr>
        <w:t>2022,</w:t>
      </w:r>
      <w:r w:rsidRPr="00870243">
        <w:t xml:space="preserve"> </w:t>
      </w:r>
      <w:r w:rsidRPr="00870243">
        <w:rPr>
          <w:i/>
        </w:rPr>
        <w:t>12</w:t>
      </w:r>
      <w:r w:rsidRPr="00870243">
        <w:t>, (9).</w:t>
      </w:r>
    </w:p>
    <w:p w14:paraId="046FD76E" w14:textId="77777777" w:rsidR="00870243" w:rsidRPr="00870243" w:rsidRDefault="00870243" w:rsidP="00870243">
      <w:pPr>
        <w:pStyle w:val="EndNoteBibliography"/>
        <w:rPr>
          <w:rFonts w:hint="eastAsia"/>
        </w:rPr>
      </w:pPr>
      <w:r w:rsidRPr="00870243">
        <w:t>52.</w:t>
      </w:r>
      <w:r w:rsidRPr="00870243">
        <w:tab/>
        <w:t xml:space="preserve">Dufton, G.; Mikhaylin, S.; Gaaloul, S.; Bazinet, L., How electrodialysis configuration influences acid whey deacidification and membrane scaling. </w:t>
      </w:r>
      <w:r w:rsidRPr="00870243">
        <w:rPr>
          <w:i/>
        </w:rPr>
        <w:t xml:space="preserve">J Dairy Sci </w:t>
      </w:r>
      <w:r w:rsidRPr="00870243">
        <w:rPr>
          <w:b/>
        </w:rPr>
        <w:t>2018,</w:t>
      </w:r>
      <w:r w:rsidRPr="00870243">
        <w:t xml:space="preserve"> </w:t>
      </w:r>
      <w:r w:rsidRPr="00870243">
        <w:rPr>
          <w:i/>
        </w:rPr>
        <w:t>101</w:t>
      </w:r>
      <w:r w:rsidRPr="00870243">
        <w:t>, (9), 7833-7850.</w:t>
      </w:r>
    </w:p>
    <w:p w14:paraId="41F67F15" w14:textId="77777777" w:rsidR="00870243" w:rsidRPr="00870243" w:rsidRDefault="00870243" w:rsidP="00870243">
      <w:pPr>
        <w:pStyle w:val="EndNoteBibliography"/>
        <w:rPr>
          <w:rFonts w:hint="eastAsia"/>
        </w:rPr>
      </w:pPr>
      <w:r w:rsidRPr="00870243">
        <w:t>53.</w:t>
      </w:r>
      <w:r w:rsidRPr="00870243">
        <w:tab/>
        <w:t xml:space="preserve">Merino-Garcia, I.; Velizarov, S., New insights into the definition of membrane cleaning strategies to diminish the fouling impact in ion exchange membrane separation processes. </w:t>
      </w:r>
      <w:r w:rsidRPr="00870243">
        <w:rPr>
          <w:i/>
        </w:rPr>
        <w:t xml:space="preserve">Separation and Purification Technology </w:t>
      </w:r>
      <w:r w:rsidRPr="00870243">
        <w:rPr>
          <w:b/>
        </w:rPr>
        <w:t>2021,</w:t>
      </w:r>
      <w:r w:rsidRPr="00870243">
        <w:t xml:space="preserve"> </w:t>
      </w:r>
      <w:r w:rsidRPr="00870243">
        <w:rPr>
          <w:i/>
        </w:rPr>
        <w:t>277</w:t>
      </w:r>
      <w:r w:rsidRPr="00870243">
        <w:t>.</w:t>
      </w:r>
    </w:p>
    <w:p w14:paraId="4080615E" w14:textId="77777777" w:rsidR="00870243" w:rsidRPr="00870243" w:rsidRDefault="00870243" w:rsidP="00870243">
      <w:pPr>
        <w:pStyle w:val="EndNoteBibliography"/>
        <w:rPr>
          <w:rFonts w:hint="eastAsia"/>
        </w:rPr>
      </w:pPr>
      <w:r w:rsidRPr="00870243">
        <w:lastRenderedPageBreak/>
        <w:t>54.</w:t>
      </w:r>
      <w:r w:rsidRPr="00870243">
        <w:tab/>
        <w:t xml:space="preserve">Barros, K. S.; Martí-Calatayud, M. C.; Pérez-Herranz, V.; Espinosa, D. C. R., A three-stage chemical cleaning of ion-exchange membranes used in the treatment by electrodialysis of wastewaters generated in brass electroplating industries. </w:t>
      </w:r>
      <w:r w:rsidRPr="00870243">
        <w:rPr>
          <w:i/>
        </w:rPr>
        <w:t xml:space="preserve">Desalination </w:t>
      </w:r>
      <w:r w:rsidRPr="00870243">
        <w:rPr>
          <w:b/>
        </w:rPr>
        <w:t>2020,</w:t>
      </w:r>
      <w:r w:rsidRPr="00870243">
        <w:t xml:space="preserve"> </w:t>
      </w:r>
      <w:r w:rsidRPr="00870243">
        <w:rPr>
          <w:i/>
        </w:rPr>
        <w:t>492</w:t>
      </w:r>
      <w:r w:rsidRPr="00870243">
        <w:t>.</w:t>
      </w:r>
    </w:p>
    <w:p w14:paraId="31C3A3E1" w14:textId="7198DE92"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rsidSect="00C67127">
      <w:pgSz w:w="11906" w:h="16838"/>
      <w:pgMar w:top="1440" w:right="1440" w:bottom="1440" w:left="1440" w:header="850" w:footer="99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2042F7" w14:textId="77777777" w:rsidR="00DD5705" w:rsidRDefault="00DD5705" w:rsidP="00DB10AF">
      <w:pPr>
        <w:rPr>
          <w:rFonts w:hint="eastAsia"/>
        </w:rPr>
      </w:pPr>
      <w:r>
        <w:separator/>
      </w:r>
    </w:p>
  </w:endnote>
  <w:endnote w:type="continuationSeparator" w:id="0">
    <w:p w14:paraId="6BF66F64" w14:textId="77777777" w:rsidR="00DD5705" w:rsidRDefault="00DD5705" w:rsidP="00DB10AF">
      <w:pPr>
        <w:rPr>
          <w:rFonts w:hint="eastAsia"/>
        </w:rPr>
      </w:pPr>
      <w:r>
        <w:continuationSeparator/>
      </w:r>
    </w:p>
  </w:endnote>
  <w:endnote w:type="continuationNotice" w:id="1">
    <w:p w14:paraId="1D9A6ED1" w14:textId="77777777" w:rsidR="00DD5705" w:rsidRDefault="00DD5705">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951658" w14:textId="77777777" w:rsidR="00DD5705" w:rsidRDefault="00DD5705" w:rsidP="00DB10AF">
      <w:pPr>
        <w:rPr>
          <w:rFonts w:hint="eastAsia"/>
        </w:rPr>
      </w:pPr>
      <w:r>
        <w:separator/>
      </w:r>
    </w:p>
  </w:footnote>
  <w:footnote w:type="continuationSeparator" w:id="0">
    <w:p w14:paraId="729A2085" w14:textId="77777777" w:rsidR="00DD5705" w:rsidRDefault="00DD5705" w:rsidP="00DB10AF">
      <w:pPr>
        <w:rPr>
          <w:rFonts w:hint="eastAsia"/>
        </w:rPr>
      </w:pPr>
      <w:r>
        <w:continuationSeparator/>
      </w:r>
    </w:p>
  </w:footnote>
  <w:footnote w:type="continuationNotice" w:id="1">
    <w:p w14:paraId="7AE0DA96" w14:textId="77777777" w:rsidR="00DD5705" w:rsidRDefault="00DD5705">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573B5B"/>
    <w:multiLevelType w:val="hybridMultilevel"/>
    <w:tmpl w:val="4DC63458"/>
    <w:lvl w:ilvl="0" w:tplc="B7EC8C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6"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4"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9"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CFA57D1"/>
    <w:multiLevelType w:val="hybridMultilevel"/>
    <w:tmpl w:val="D4345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7502132">
    <w:abstractNumId w:val="18"/>
  </w:num>
  <w:num w:numId="2" w16cid:durableId="1787961911">
    <w:abstractNumId w:val="16"/>
  </w:num>
  <w:num w:numId="3" w16cid:durableId="250898426">
    <w:abstractNumId w:val="4"/>
  </w:num>
  <w:num w:numId="4" w16cid:durableId="2072460638">
    <w:abstractNumId w:val="5"/>
  </w:num>
  <w:num w:numId="5" w16cid:durableId="937058067">
    <w:abstractNumId w:val="12"/>
  </w:num>
  <w:num w:numId="6" w16cid:durableId="1334258016">
    <w:abstractNumId w:val="7"/>
  </w:num>
  <w:num w:numId="7" w16cid:durableId="624314097">
    <w:abstractNumId w:val="15"/>
  </w:num>
  <w:num w:numId="8" w16cid:durableId="2112968872">
    <w:abstractNumId w:val="19"/>
  </w:num>
  <w:num w:numId="9" w16cid:durableId="175779353">
    <w:abstractNumId w:val="13"/>
  </w:num>
  <w:num w:numId="10" w16cid:durableId="1110853863">
    <w:abstractNumId w:val="3"/>
  </w:num>
  <w:num w:numId="11" w16cid:durableId="267154245">
    <w:abstractNumId w:val="14"/>
  </w:num>
  <w:num w:numId="12" w16cid:durableId="88474870">
    <w:abstractNumId w:val="10"/>
  </w:num>
  <w:num w:numId="13" w16cid:durableId="352851873">
    <w:abstractNumId w:val="9"/>
  </w:num>
  <w:num w:numId="14" w16cid:durableId="945230319">
    <w:abstractNumId w:val="6"/>
  </w:num>
  <w:num w:numId="15" w16cid:durableId="1141190719">
    <w:abstractNumId w:val="11"/>
  </w:num>
  <w:num w:numId="16" w16cid:durableId="1563640868">
    <w:abstractNumId w:val="8"/>
  </w:num>
  <w:num w:numId="17" w16cid:durableId="972251317">
    <w:abstractNumId w:val="17"/>
  </w:num>
  <w:num w:numId="18" w16cid:durableId="138888075">
    <w:abstractNumId w:val="1"/>
  </w:num>
  <w:num w:numId="19" w16cid:durableId="566572234">
    <w:abstractNumId w:val="0"/>
  </w:num>
  <w:num w:numId="20" w16cid:durableId="55123670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27239405">
    <w:abstractNumId w:val="2"/>
  </w:num>
  <w:num w:numId="22" w16cid:durableId="44207135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0&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63&lt;/item&gt;&lt;item&gt;264&lt;/item&gt;&lt;item&gt;265&lt;/item&gt;&lt;item&gt;266&lt;/item&gt;&lt;item&gt;267&lt;/item&gt;&lt;item&gt;268&lt;/item&gt;&lt;item&gt;269&lt;/item&gt;&lt;item&gt;270&lt;/item&gt;&lt;item&gt;271&lt;/item&gt;&lt;item&gt;272&lt;/item&gt;&lt;item&gt;273&lt;/item&gt;&lt;item&gt;274&lt;/item&gt;&lt;item&gt;276&lt;/item&gt;&lt;item&gt;285&lt;/item&gt;&lt;item&gt;286&lt;/item&gt;&lt;item&gt;287&lt;/item&gt;&lt;item&gt;289&lt;/item&gt;&lt;item&gt;291&lt;/item&gt;&lt;item&gt;296&lt;/item&gt;&lt;item&gt;299&lt;/item&gt;&lt;item&gt;303&lt;/item&gt;&lt;item&gt;304&lt;/item&gt;&lt;item&gt;305&lt;/item&gt;&lt;item&gt;306&lt;/item&gt;&lt;item&gt;307&lt;/item&gt;&lt;item&gt;308&lt;/item&gt;&lt;item&gt;313&lt;/item&gt;&lt;item&gt;314&lt;/item&gt;&lt;item&gt;315&lt;/item&gt;&lt;item&gt;316&lt;/item&gt;&lt;item&gt;317&lt;/item&gt;&lt;item&gt;318&lt;/item&gt;&lt;item&gt;319&lt;/item&gt;&lt;item&gt;320&lt;/item&gt;&lt;item&gt;321&lt;/item&gt;&lt;item&gt;322&lt;/item&gt;&lt;/record-ids&gt;&lt;/item&gt;&lt;/Libraries&gt;"/>
  </w:docVars>
  <w:rsids>
    <w:rsidRoot w:val="0070229D"/>
    <w:rsid w:val="00000C98"/>
    <w:rsid w:val="000026A9"/>
    <w:rsid w:val="000031DC"/>
    <w:rsid w:val="00003ED0"/>
    <w:rsid w:val="000045F0"/>
    <w:rsid w:val="00004773"/>
    <w:rsid w:val="000049BA"/>
    <w:rsid w:val="00004BDA"/>
    <w:rsid w:val="00004DFF"/>
    <w:rsid w:val="0000511C"/>
    <w:rsid w:val="000065B1"/>
    <w:rsid w:val="000067E8"/>
    <w:rsid w:val="00007430"/>
    <w:rsid w:val="000077CF"/>
    <w:rsid w:val="000078EE"/>
    <w:rsid w:val="00007E22"/>
    <w:rsid w:val="00010317"/>
    <w:rsid w:val="00010E76"/>
    <w:rsid w:val="00010FE4"/>
    <w:rsid w:val="00011BE9"/>
    <w:rsid w:val="00012375"/>
    <w:rsid w:val="000124E4"/>
    <w:rsid w:val="0001306A"/>
    <w:rsid w:val="00013173"/>
    <w:rsid w:val="00013230"/>
    <w:rsid w:val="000136F9"/>
    <w:rsid w:val="00014242"/>
    <w:rsid w:val="000149BD"/>
    <w:rsid w:val="00015430"/>
    <w:rsid w:val="0001543F"/>
    <w:rsid w:val="0001561E"/>
    <w:rsid w:val="00016239"/>
    <w:rsid w:val="00017451"/>
    <w:rsid w:val="000179EC"/>
    <w:rsid w:val="00020165"/>
    <w:rsid w:val="00021272"/>
    <w:rsid w:val="00021C79"/>
    <w:rsid w:val="00021EFF"/>
    <w:rsid w:val="00021FDF"/>
    <w:rsid w:val="00022841"/>
    <w:rsid w:val="00022D12"/>
    <w:rsid w:val="00023A57"/>
    <w:rsid w:val="00023CF5"/>
    <w:rsid w:val="000243A9"/>
    <w:rsid w:val="00024691"/>
    <w:rsid w:val="00024B33"/>
    <w:rsid w:val="00025DDA"/>
    <w:rsid w:val="0002601F"/>
    <w:rsid w:val="00026047"/>
    <w:rsid w:val="000260EE"/>
    <w:rsid w:val="00026498"/>
    <w:rsid w:val="000265E2"/>
    <w:rsid w:val="000302AF"/>
    <w:rsid w:val="00030D41"/>
    <w:rsid w:val="00031A09"/>
    <w:rsid w:val="000324CE"/>
    <w:rsid w:val="00032BE1"/>
    <w:rsid w:val="000345F3"/>
    <w:rsid w:val="0003469C"/>
    <w:rsid w:val="00034836"/>
    <w:rsid w:val="0003498A"/>
    <w:rsid w:val="00034CC0"/>
    <w:rsid w:val="0003500E"/>
    <w:rsid w:val="0003519A"/>
    <w:rsid w:val="000355CB"/>
    <w:rsid w:val="00035CB7"/>
    <w:rsid w:val="00036687"/>
    <w:rsid w:val="000367AC"/>
    <w:rsid w:val="0003686D"/>
    <w:rsid w:val="00036EE8"/>
    <w:rsid w:val="00040F4D"/>
    <w:rsid w:val="0004148E"/>
    <w:rsid w:val="00041847"/>
    <w:rsid w:val="00041941"/>
    <w:rsid w:val="000423C9"/>
    <w:rsid w:val="000429DF"/>
    <w:rsid w:val="00042B61"/>
    <w:rsid w:val="00043673"/>
    <w:rsid w:val="000436D8"/>
    <w:rsid w:val="00043798"/>
    <w:rsid w:val="0004387F"/>
    <w:rsid w:val="00043D7E"/>
    <w:rsid w:val="00044001"/>
    <w:rsid w:val="00044C9D"/>
    <w:rsid w:val="00044DE9"/>
    <w:rsid w:val="000452F5"/>
    <w:rsid w:val="0004643B"/>
    <w:rsid w:val="00046920"/>
    <w:rsid w:val="00047408"/>
    <w:rsid w:val="00047817"/>
    <w:rsid w:val="00047AA5"/>
    <w:rsid w:val="00047DF1"/>
    <w:rsid w:val="00050A48"/>
    <w:rsid w:val="00050E40"/>
    <w:rsid w:val="00051BC7"/>
    <w:rsid w:val="000522C7"/>
    <w:rsid w:val="000547E7"/>
    <w:rsid w:val="0005491A"/>
    <w:rsid w:val="00055EE0"/>
    <w:rsid w:val="000574EC"/>
    <w:rsid w:val="000578E7"/>
    <w:rsid w:val="00057FE9"/>
    <w:rsid w:val="0006039D"/>
    <w:rsid w:val="0006040F"/>
    <w:rsid w:val="00060756"/>
    <w:rsid w:val="00060EB1"/>
    <w:rsid w:val="000614B0"/>
    <w:rsid w:val="0006238A"/>
    <w:rsid w:val="000625A3"/>
    <w:rsid w:val="00062A04"/>
    <w:rsid w:val="00062B5B"/>
    <w:rsid w:val="00062C1D"/>
    <w:rsid w:val="00062C25"/>
    <w:rsid w:val="000632B2"/>
    <w:rsid w:val="0006359E"/>
    <w:rsid w:val="000635A4"/>
    <w:rsid w:val="000655B9"/>
    <w:rsid w:val="00067A46"/>
    <w:rsid w:val="00070DEB"/>
    <w:rsid w:val="00071AEB"/>
    <w:rsid w:val="00071D6C"/>
    <w:rsid w:val="00072078"/>
    <w:rsid w:val="000727A0"/>
    <w:rsid w:val="000727A8"/>
    <w:rsid w:val="00072DA9"/>
    <w:rsid w:val="00073163"/>
    <w:rsid w:val="00074BFD"/>
    <w:rsid w:val="00075C4A"/>
    <w:rsid w:val="0007758B"/>
    <w:rsid w:val="00077EC8"/>
    <w:rsid w:val="00077F33"/>
    <w:rsid w:val="00080183"/>
    <w:rsid w:val="000805D6"/>
    <w:rsid w:val="0008065F"/>
    <w:rsid w:val="00080DA7"/>
    <w:rsid w:val="00080F58"/>
    <w:rsid w:val="00081B2C"/>
    <w:rsid w:val="00081B7F"/>
    <w:rsid w:val="00082540"/>
    <w:rsid w:val="00082A52"/>
    <w:rsid w:val="00082BEB"/>
    <w:rsid w:val="000833CF"/>
    <w:rsid w:val="00083E60"/>
    <w:rsid w:val="00084160"/>
    <w:rsid w:val="000855AF"/>
    <w:rsid w:val="0008655C"/>
    <w:rsid w:val="00086597"/>
    <w:rsid w:val="0008659F"/>
    <w:rsid w:val="0008661A"/>
    <w:rsid w:val="00087D2A"/>
    <w:rsid w:val="00087F76"/>
    <w:rsid w:val="00090A53"/>
    <w:rsid w:val="00091A91"/>
    <w:rsid w:val="00091EA6"/>
    <w:rsid w:val="00092385"/>
    <w:rsid w:val="00092425"/>
    <w:rsid w:val="00092530"/>
    <w:rsid w:val="00092C55"/>
    <w:rsid w:val="00093C0D"/>
    <w:rsid w:val="00094917"/>
    <w:rsid w:val="00094E48"/>
    <w:rsid w:val="000955F1"/>
    <w:rsid w:val="00095615"/>
    <w:rsid w:val="00095630"/>
    <w:rsid w:val="00095FEA"/>
    <w:rsid w:val="00096677"/>
    <w:rsid w:val="0009714F"/>
    <w:rsid w:val="000A00F5"/>
    <w:rsid w:val="000A0C13"/>
    <w:rsid w:val="000A1A25"/>
    <w:rsid w:val="000A1B7D"/>
    <w:rsid w:val="000A20C3"/>
    <w:rsid w:val="000A289E"/>
    <w:rsid w:val="000A2D18"/>
    <w:rsid w:val="000A2D47"/>
    <w:rsid w:val="000A3064"/>
    <w:rsid w:val="000A3515"/>
    <w:rsid w:val="000A3761"/>
    <w:rsid w:val="000A3F8D"/>
    <w:rsid w:val="000A505E"/>
    <w:rsid w:val="000A65DF"/>
    <w:rsid w:val="000A6D86"/>
    <w:rsid w:val="000A7503"/>
    <w:rsid w:val="000B09B5"/>
    <w:rsid w:val="000B0B74"/>
    <w:rsid w:val="000B0CC0"/>
    <w:rsid w:val="000B2130"/>
    <w:rsid w:val="000B2560"/>
    <w:rsid w:val="000B266B"/>
    <w:rsid w:val="000B28BF"/>
    <w:rsid w:val="000B2DFF"/>
    <w:rsid w:val="000B3AA6"/>
    <w:rsid w:val="000B3BCD"/>
    <w:rsid w:val="000B3D09"/>
    <w:rsid w:val="000B4813"/>
    <w:rsid w:val="000C09D7"/>
    <w:rsid w:val="000C0C4E"/>
    <w:rsid w:val="000C0F5F"/>
    <w:rsid w:val="000C16AF"/>
    <w:rsid w:val="000C283E"/>
    <w:rsid w:val="000C2926"/>
    <w:rsid w:val="000C3778"/>
    <w:rsid w:val="000C53E3"/>
    <w:rsid w:val="000C5711"/>
    <w:rsid w:val="000C5737"/>
    <w:rsid w:val="000C59E4"/>
    <w:rsid w:val="000C6C49"/>
    <w:rsid w:val="000D0173"/>
    <w:rsid w:val="000D04EC"/>
    <w:rsid w:val="000D0DF7"/>
    <w:rsid w:val="000D1845"/>
    <w:rsid w:val="000D1C81"/>
    <w:rsid w:val="000D3590"/>
    <w:rsid w:val="000D62F9"/>
    <w:rsid w:val="000D663D"/>
    <w:rsid w:val="000D6B7E"/>
    <w:rsid w:val="000D6C99"/>
    <w:rsid w:val="000D74CC"/>
    <w:rsid w:val="000D7C89"/>
    <w:rsid w:val="000E0042"/>
    <w:rsid w:val="000E0FC0"/>
    <w:rsid w:val="000E1317"/>
    <w:rsid w:val="000E27FD"/>
    <w:rsid w:val="000E303A"/>
    <w:rsid w:val="000E318E"/>
    <w:rsid w:val="000E3BC6"/>
    <w:rsid w:val="000E44ED"/>
    <w:rsid w:val="000E467A"/>
    <w:rsid w:val="000E662D"/>
    <w:rsid w:val="000E6A7B"/>
    <w:rsid w:val="000E6B88"/>
    <w:rsid w:val="000E6BDE"/>
    <w:rsid w:val="000E6C31"/>
    <w:rsid w:val="000E702A"/>
    <w:rsid w:val="000E780C"/>
    <w:rsid w:val="000F0227"/>
    <w:rsid w:val="000F1459"/>
    <w:rsid w:val="000F15E1"/>
    <w:rsid w:val="000F2060"/>
    <w:rsid w:val="000F2183"/>
    <w:rsid w:val="000F2502"/>
    <w:rsid w:val="000F2E0A"/>
    <w:rsid w:val="000F3008"/>
    <w:rsid w:val="000F3449"/>
    <w:rsid w:val="000F44CF"/>
    <w:rsid w:val="000F478C"/>
    <w:rsid w:val="000F4D4F"/>
    <w:rsid w:val="000F519A"/>
    <w:rsid w:val="000F56FC"/>
    <w:rsid w:val="000F5B64"/>
    <w:rsid w:val="000F5C9A"/>
    <w:rsid w:val="000F5D14"/>
    <w:rsid w:val="000F7AFC"/>
    <w:rsid w:val="00100006"/>
    <w:rsid w:val="0010031C"/>
    <w:rsid w:val="00100AF2"/>
    <w:rsid w:val="0010130D"/>
    <w:rsid w:val="0010162E"/>
    <w:rsid w:val="00102950"/>
    <w:rsid w:val="00102991"/>
    <w:rsid w:val="00102C27"/>
    <w:rsid w:val="001036CA"/>
    <w:rsid w:val="00103ECE"/>
    <w:rsid w:val="0010433F"/>
    <w:rsid w:val="001043F0"/>
    <w:rsid w:val="0010442A"/>
    <w:rsid w:val="001049CA"/>
    <w:rsid w:val="0010510D"/>
    <w:rsid w:val="00105537"/>
    <w:rsid w:val="00105763"/>
    <w:rsid w:val="001068E0"/>
    <w:rsid w:val="0010747E"/>
    <w:rsid w:val="00107F31"/>
    <w:rsid w:val="0011032A"/>
    <w:rsid w:val="001103CD"/>
    <w:rsid w:val="0011079D"/>
    <w:rsid w:val="00110B3B"/>
    <w:rsid w:val="00113320"/>
    <w:rsid w:val="00113896"/>
    <w:rsid w:val="00113B79"/>
    <w:rsid w:val="00114FAF"/>
    <w:rsid w:val="0011580A"/>
    <w:rsid w:val="00115F48"/>
    <w:rsid w:val="00116510"/>
    <w:rsid w:val="001167F8"/>
    <w:rsid w:val="00116C96"/>
    <w:rsid w:val="00117780"/>
    <w:rsid w:val="00117864"/>
    <w:rsid w:val="001210CD"/>
    <w:rsid w:val="0012149B"/>
    <w:rsid w:val="001239BC"/>
    <w:rsid w:val="00123EE9"/>
    <w:rsid w:val="00124F31"/>
    <w:rsid w:val="00125E86"/>
    <w:rsid w:val="00126BF9"/>
    <w:rsid w:val="00127D9F"/>
    <w:rsid w:val="00130092"/>
    <w:rsid w:val="0013013F"/>
    <w:rsid w:val="00130E8C"/>
    <w:rsid w:val="00132006"/>
    <w:rsid w:val="00132B98"/>
    <w:rsid w:val="00132D34"/>
    <w:rsid w:val="001340FD"/>
    <w:rsid w:val="0013456F"/>
    <w:rsid w:val="00134592"/>
    <w:rsid w:val="00134C28"/>
    <w:rsid w:val="00135158"/>
    <w:rsid w:val="00135554"/>
    <w:rsid w:val="0013598C"/>
    <w:rsid w:val="00135A2C"/>
    <w:rsid w:val="0013634C"/>
    <w:rsid w:val="00137119"/>
    <w:rsid w:val="00137EC7"/>
    <w:rsid w:val="00140301"/>
    <w:rsid w:val="00140C7B"/>
    <w:rsid w:val="00140D2C"/>
    <w:rsid w:val="0014119E"/>
    <w:rsid w:val="00142E74"/>
    <w:rsid w:val="00144307"/>
    <w:rsid w:val="001447B5"/>
    <w:rsid w:val="00144891"/>
    <w:rsid w:val="00145055"/>
    <w:rsid w:val="00145455"/>
    <w:rsid w:val="00145524"/>
    <w:rsid w:val="001458B8"/>
    <w:rsid w:val="00145DAF"/>
    <w:rsid w:val="00146C1F"/>
    <w:rsid w:val="00146CB8"/>
    <w:rsid w:val="001471DD"/>
    <w:rsid w:val="00147A71"/>
    <w:rsid w:val="00147C1A"/>
    <w:rsid w:val="0015036C"/>
    <w:rsid w:val="00150448"/>
    <w:rsid w:val="00150622"/>
    <w:rsid w:val="0015091F"/>
    <w:rsid w:val="00150AF8"/>
    <w:rsid w:val="00151F7E"/>
    <w:rsid w:val="00152066"/>
    <w:rsid w:val="00153879"/>
    <w:rsid w:val="00153903"/>
    <w:rsid w:val="00153CC3"/>
    <w:rsid w:val="00154453"/>
    <w:rsid w:val="001548EC"/>
    <w:rsid w:val="0015527A"/>
    <w:rsid w:val="001556FA"/>
    <w:rsid w:val="0015667A"/>
    <w:rsid w:val="00157480"/>
    <w:rsid w:val="00157790"/>
    <w:rsid w:val="00160427"/>
    <w:rsid w:val="00160679"/>
    <w:rsid w:val="0016180F"/>
    <w:rsid w:val="001626AF"/>
    <w:rsid w:val="001627DF"/>
    <w:rsid w:val="001628BC"/>
    <w:rsid w:val="001629F0"/>
    <w:rsid w:val="00162BEC"/>
    <w:rsid w:val="001631BC"/>
    <w:rsid w:val="00163E6A"/>
    <w:rsid w:val="00164F36"/>
    <w:rsid w:val="00165417"/>
    <w:rsid w:val="00165E23"/>
    <w:rsid w:val="00165EAC"/>
    <w:rsid w:val="001671B2"/>
    <w:rsid w:val="00167CB6"/>
    <w:rsid w:val="00167CC9"/>
    <w:rsid w:val="00167F90"/>
    <w:rsid w:val="00167FC6"/>
    <w:rsid w:val="001702B5"/>
    <w:rsid w:val="001702E2"/>
    <w:rsid w:val="001713F9"/>
    <w:rsid w:val="001716F5"/>
    <w:rsid w:val="00171F72"/>
    <w:rsid w:val="0017247F"/>
    <w:rsid w:val="001724BD"/>
    <w:rsid w:val="001728DB"/>
    <w:rsid w:val="00173301"/>
    <w:rsid w:val="001743DA"/>
    <w:rsid w:val="0017487A"/>
    <w:rsid w:val="00174BDF"/>
    <w:rsid w:val="00175772"/>
    <w:rsid w:val="001759D5"/>
    <w:rsid w:val="00175CD8"/>
    <w:rsid w:val="001763E3"/>
    <w:rsid w:val="001774A5"/>
    <w:rsid w:val="001774C1"/>
    <w:rsid w:val="001805F1"/>
    <w:rsid w:val="00180C2F"/>
    <w:rsid w:val="00180D13"/>
    <w:rsid w:val="0018146D"/>
    <w:rsid w:val="00181EF3"/>
    <w:rsid w:val="00182077"/>
    <w:rsid w:val="0018233B"/>
    <w:rsid w:val="00182ECD"/>
    <w:rsid w:val="001832F0"/>
    <w:rsid w:val="00183414"/>
    <w:rsid w:val="001846DE"/>
    <w:rsid w:val="00184719"/>
    <w:rsid w:val="00184DDB"/>
    <w:rsid w:val="0018506E"/>
    <w:rsid w:val="0018527F"/>
    <w:rsid w:val="00185600"/>
    <w:rsid w:val="001856A1"/>
    <w:rsid w:val="0018574E"/>
    <w:rsid w:val="0018610E"/>
    <w:rsid w:val="001870B2"/>
    <w:rsid w:val="00187488"/>
    <w:rsid w:val="001908A8"/>
    <w:rsid w:val="00190BA2"/>
    <w:rsid w:val="00190D5D"/>
    <w:rsid w:val="001919E1"/>
    <w:rsid w:val="00192170"/>
    <w:rsid w:val="00192417"/>
    <w:rsid w:val="001927D9"/>
    <w:rsid w:val="00192BF3"/>
    <w:rsid w:val="00192D75"/>
    <w:rsid w:val="00192FF2"/>
    <w:rsid w:val="001938DF"/>
    <w:rsid w:val="00193DB6"/>
    <w:rsid w:val="001948AD"/>
    <w:rsid w:val="00194A7D"/>
    <w:rsid w:val="00194D25"/>
    <w:rsid w:val="00195376"/>
    <w:rsid w:val="0019554A"/>
    <w:rsid w:val="00195764"/>
    <w:rsid w:val="00195959"/>
    <w:rsid w:val="0019611D"/>
    <w:rsid w:val="00196323"/>
    <w:rsid w:val="00196363"/>
    <w:rsid w:val="0019659D"/>
    <w:rsid w:val="00196F08"/>
    <w:rsid w:val="001976EE"/>
    <w:rsid w:val="00197F71"/>
    <w:rsid w:val="001A1991"/>
    <w:rsid w:val="001A1C3B"/>
    <w:rsid w:val="001A212A"/>
    <w:rsid w:val="001A2696"/>
    <w:rsid w:val="001A2794"/>
    <w:rsid w:val="001A38BF"/>
    <w:rsid w:val="001A4569"/>
    <w:rsid w:val="001A4A9B"/>
    <w:rsid w:val="001A4DE5"/>
    <w:rsid w:val="001A4E6D"/>
    <w:rsid w:val="001A55D0"/>
    <w:rsid w:val="001A5B7A"/>
    <w:rsid w:val="001A5EF6"/>
    <w:rsid w:val="001A6043"/>
    <w:rsid w:val="001A60A7"/>
    <w:rsid w:val="001A66D4"/>
    <w:rsid w:val="001B0742"/>
    <w:rsid w:val="001B1100"/>
    <w:rsid w:val="001B15B9"/>
    <w:rsid w:val="001B162E"/>
    <w:rsid w:val="001B1EF3"/>
    <w:rsid w:val="001B2AC2"/>
    <w:rsid w:val="001B3F8A"/>
    <w:rsid w:val="001B42C9"/>
    <w:rsid w:val="001B4C76"/>
    <w:rsid w:val="001B5CFB"/>
    <w:rsid w:val="001B6C6A"/>
    <w:rsid w:val="001B7192"/>
    <w:rsid w:val="001B7A05"/>
    <w:rsid w:val="001B7A06"/>
    <w:rsid w:val="001B7A2A"/>
    <w:rsid w:val="001C0061"/>
    <w:rsid w:val="001C0B83"/>
    <w:rsid w:val="001C0E95"/>
    <w:rsid w:val="001C1467"/>
    <w:rsid w:val="001C179B"/>
    <w:rsid w:val="001C1B5B"/>
    <w:rsid w:val="001C1F99"/>
    <w:rsid w:val="001C2727"/>
    <w:rsid w:val="001C3556"/>
    <w:rsid w:val="001C4346"/>
    <w:rsid w:val="001C44BC"/>
    <w:rsid w:val="001C71EC"/>
    <w:rsid w:val="001C7520"/>
    <w:rsid w:val="001D0747"/>
    <w:rsid w:val="001D0B22"/>
    <w:rsid w:val="001D10F6"/>
    <w:rsid w:val="001D1188"/>
    <w:rsid w:val="001D181B"/>
    <w:rsid w:val="001D1C66"/>
    <w:rsid w:val="001D21E1"/>
    <w:rsid w:val="001D3016"/>
    <w:rsid w:val="001D37F1"/>
    <w:rsid w:val="001D3934"/>
    <w:rsid w:val="001D3A74"/>
    <w:rsid w:val="001D55E0"/>
    <w:rsid w:val="001D58AB"/>
    <w:rsid w:val="001D590F"/>
    <w:rsid w:val="001D60B7"/>
    <w:rsid w:val="001D6C45"/>
    <w:rsid w:val="001D6C5F"/>
    <w:rsid w:val="001D6C98"/>
    <w:rsid w:val="001D7823"/>
    <w:rsid w:val="001D794D"/>
    <w:rsid w:val="001D7CB0"/>
    <w:rsid w:val="001D7FF4"/>
    <w:rsid w:val="001E01ED"/>
    <w:rsid w:val="001E04BD"/>
    <w:rsid w:val="001E0C75"/>
    <w:rsid w:val="001E12E8"/>
    <w:rsid w:val="001E1581"/>
    <w:rsid w:val="001E191A"/>
    <w:rsid w:val="001E1B9D"/>
    <w:rsid w:val="001E2324"/>
    <w:rsid w:val="001E2AA3"/>
    <w:rsid w:val="001E2E54"/>
    <w:rsid w:val="001E3753"/>
    <w:rsid w:val="001E38EE"/>
    <w:rsid w:val="001E39F5"/>
    <w:rsid w:val="001E3FAD"/>
    <w:rsid w:val="001E4159"/>
    <w:rsid w:val="001E4180"/>
    <w:rsid w:val="001E46C3"/>
    <w:rsid w:val="001E5383"/>
    <w:rsid w:val="001E56E2"/>
    <w:rsid w:val="001E5D5D"/>
    <w:rsid w:val="001E6C8D"/>
    <w:rsid w:val="001F172E"/>
    <w:rsid w:val="001F1E72"/>
    <w:rsid w:val="001F224C"/>
    <w:rsid w:val="001F250F"/>
    <w:rsid w:val="001F366F"/>
    <w:rsid w:val="001F469E"/>
    <w:rsid w:val="001F5077"/>
    <w:rsid w:val="001F5808"/>
    <w:rsid w:val="001F6222"/>
    <w:rsid w:val="001F65A0"/>
    <w:rsid w:val="001F69C0"/>
    <w:rsid w:val="001F6CAA"/>
    <w:rsid w:val="001F704A"/>
    <w:rsid w:val="001F7ECA"/>
    <w:rsid w:val="0020001D"/>
    <w:rsid w:val="0020009C"/>
    <w:rsid w:val="00200398"/>
    <w:rsid w:val="00200E9D"/>
    <w:rsid w:val="0020104E"/>
    <w:rsid w:val="002017ED"/>
    <w:rsid w:val="002019C0"/>
    <w:rsid w:val="00201B5E"/>
    <w:rsid w:val="002030EF"/>
    <w:rsid w:val="00203D5C"/>
    <w:rsid w:val="002056EE"/>
    <w:rsid w:val="00205707"/>
    <w:rsid w:val="00205808"/>
    <w:rsid w:val="0020587B"/>
    <w:rsid w:val="00206245"/>
    <w:rsid w:val="002064F1"/>
    <w:rsid w:val="00206E01"/>
    <w:rsid w:val="00206FE1"/>
    <w:rsid w:val="00207219"/>
    <w:rsid w:val="002103F7"/>
    <w:rsid w:val="00210B11"/>
    <w:rsid w:val="00211231"/>
    <w:rsid w:val="0021129B"/>
    <w:rsid w:val="00211842"/>
    <w:rsid w:val="00211B50"/>
    <w:rsid w:val="00211F8A"/>
    <w:rsid w:val="0021316F"/>
    <w:rsid w:val="002132E1"/>
    <w:rsid w:val="00213C1D"/>
    <w:rsid w:val="00214157"/>
    <w:rsid w:val="00214236"/>
    <w:rsid w:val="00215244"/>
    <w:rsid w:val="00215B8E"/>
    <w:rsid w:val="00215E54"/>
    <w:rsid w:val="0021678C"/>
    <w:rsid w:val="00216AD9"/>
    <w:rsid w:val="002177FB"/>
    <w:rsid w:val="00217AFD"/>
    <w:rsid w:val="002212CE"/>
    <w:rsid w:val="00221EBC"/>
    <w:rsid w:val="0022295B"/>
    <w:rsid w:val="00222B25"/>
    <w:rsid w:val="00222BCB"/>
    <w:rsid w:val="0022318C"/>
    <w:rsid w:val="002231A3"/>
    <w:rsid w:val="002234FC"/>
    <w:rsid w:val="00223693"/>
    <w:rsid w:val="00223807"/>
    <w:rsid w:val="0022508A"/>
    <w:rsid w:val="00225B32"/>
    <w:rsid w:val="00225CC5"/>
    <w:rsid w:val="002265ED"/>
    <w:rsid w:val="00227930"/>
    <w:rsid w:val="00230847"/>
    <w:rsid w:val="00231A69"/>
    <w:rsid w:val="00231DD8"/>
    <w:rsid w:val="002321DD"/>
    <w:rsid w:val="00232321"/>
    <w:rsid w:val="00232E41"/>
    <w:rsid w:val="0023314C"/>
    <w:rsid w:val="00233D12"/>
    <w:rsid w:val="00233D1A"/>
    <w:rsid w:val="002344D7"/>
    <w:rsid w:val="00234544"/>
    <w:rsid w:val="00234936"/>
    <w:rsid w:val="002353B1"/>
    <w:rsid w:val="00236B6A"/>
    <w:rsid w:val="002372F5"/>
    <w:rsid w:val="00237A28"/>
    <w:rsid w:val="002402B6"/>
    <w:rsid w:val="00240537"/>
    <w:rsid w:val="00240A51"/>
    <w:rsid w:val="00241536"/>
    <w:rsid w:val="00241947"/>
    <w:rsid w:val="002420C5"/>
    <w:rsid w:val="00242CDE"/>
    <w:rsid w:val="00242E65"/>
    <w:rsid w:val="002438DD"/>
    <w:rsid w:val="00244138"/>
    <w:rsid w:val="002444A5"/>
    <w:rsid w:val="002446E2"/>
    <w:rsid w:val="00244E95"/>
    <w:rsid w:val="00245D0E"/>
    <w:rsid w:val="0024631F"/>
    <w:rsid w:val="00246A3D"/>
    <w:rsid w:val="002473A9"/>
    <w:rsid w:val="0024753F"/>
    <w:rsid w:val="00247712"/>
    <w:rsid w:val="002478E1"/>
    <w:rsid w:val="00247D14"/>
    <w:rsid w:val="0025063B"/>
    <w:rsid w:val="00250D90"/>
    <w:rsid w:val="0025129B"/>
    <w:rsid w:val="002514A5"/>
    <w:rsid w:val="002517C0"/>
    <w:rsid w:val="00251885"/>
    <w:rsid w:val="00252E8B"/>
    <w:rsid w:val="00253A9D"/>
    <w:rsid w:val="00253AA8"/>
    <w:rsid w:val="00253AE0"/>
    <w:rsid w:val="00253C56"/>
    <w:rsid w:val="002540EB"/>
    <w:rsid w:val="00254A96"/>
    <w:rsid w:val="00254ACF"/>
    <w:rsid w:val="00255212"/>
    <w:rsid w:val="0025549E"/>
    <w:rsid w:val="002554C6"/>
    <w:rsid w:val="002559E2"/>
    <w:rsid w:val="002562E5"/>
    <w:rsid w:val="00256AEB"/>
    <w:rsid w:val="0025721D"/>
    <w:rsid w:val="0025751D"/>
    <w:rsid w:val="0025785C"/>
    <w:rsid w:val="0026026D"/>
    <w:rsid w:val="00261E99"/>
    <w:rsid w:val="0026204D"/>
    <w:rsid w:val="00262F54"/>
    <w:rsid w:val="00263601"/>
    <w:rsid w:val="0026381E"/>
    <w:rsid w:val="00264973"/>
    <w:rsid w:val="00266240"/>
    <w:rsid w:val="002662F1"/>
    <w:rsid w:val="0026669A"/>
    <w:rsid w:val="00270D4E"/>
    <w:rsid w:val="00271046"/>
    <w:rsid w:val="0027152C"/>
    <w:rsid w:val="00272821"/>
    <w:rsid w:val="00272825"/>
    <w:rsid w:val="002728EE"/>
    <w:rsid w:val="002731DE"/>
    <w:rsid w:val="002731FD"/>
    <w:rsid w:val="00273780"/>
    <w:rsid w:val="00274624"/>
    <w:rsid w:val="00274CC8"/>
    <w:rsid w:val="0027511E"/>
    <w:rsid w:val="00275649"/>
    <w:rsid w:val="00275689"/>
    <w:rsid w:val="00275DEB"/>
    <w:rsid w:val="0027694E"/>
    <w:rsid w:val="0027698D"/>
    <w:rsid w:val="00277086"/>
    <w:rsid w:val="002812B4"/>
    <w:rsid w:val="00281778"/>
    <w:rsid w:val="00281CB6"/>
    <w:rsid w:val="00282096"/>
    <w:rsid w:val="002820E1"/>
    <w:rsid w:val="002823D7"/>
    <w:rsid w:val="00282A0A"/>
    <w:rsid w:val="00282A75"/>
    <w:rsid w:val="00283C9E"/>
    <w:rsid w:val="002854AE"/>
    <w:rsid w:val="0028669E"/>
    <w:rsid w:val="002907FE"/>
    <w:rsid w:val="00290B30"/>
    <w:rsid w:val="00290C4B"/>
    <w:rsid w:val="00291E76"/>
    <w:rsid w:val="002923C8"/>
    <w:rsid w:val="00292F3D"/>
    <w:rsid w:val="002939AB"/>
    <w:rsid w:val="00294900"/>
    <w:rsid w:val="002958EE"/>
    <w:rsid w:val="00295CAC"/>
    <w:rsid w:val="00296698"/>
    <w:rsid w:val="0029669B"/>
    <w:rsid w:val="002968DB"/>
    <w:rsid w:val="00296B5B"/>
    <w:rsid w:val="002A0745"/>
    <w:rsid w:val="002A0BB8"/>
    <w:rsid w:val="002A1250"/>
    <w:rsid w:val="002A22CB"/>
    <w:rsid w:val="002A240E"/>
    <w:rsid w:val="002A2DFC"/>
    <w:rsid w:val="002A42A9"/>
    <w:rsid w:val="002A5724"/>
    <w:rsid w:val="002A6974"/>
    <w:rsid w:val="002A7289"/>
    <w:rsid w:val="002A75D4"/>
    <w:rsid w:val="002A7609"/>
    <w:rsid w:val="002A7744"/>
    <w:rsid w:val="002B0ECB"/>
    <w:rsid w:val="002B0F95"/>
    <w:rsid w:val="002B1087"/>
    <w:rsid w:val="002B1C38"/>
    <w:rsid w:val="002B1FC4"/>
    <w:rsid w:val="002B2928"/>
    <w:rsid w:val="002B2AE5"/>
    <w:rsid w:val="002B2EBC"/>
    <w:rsid w:val="002B30A5"/>
    <w:rsid w:val="002B36EC"/>
    <w:rsid w:val="002B378A"/>
    <w:rsid w:val="002B4628"/>
    <w:rsid w:val="002B5B57"/>
    <w:rsid w:val="002B61B4"/>
    <w:rsid w:val="002B78B5"/>
    <w:rsid w:val="002B7A78"/>
    <w:rsid w:val="002B7F30"/>
    <w:rsid w:val="002C03D5"/>
    <w:rsid w:val="002C0449"/>
    <w:rsid w:val="002C0991"/>
    <w:rsid w:val="002C118F"/>
    <w:rsid w:val="002C1BC1"/>
    <w:rsid w:val="002C20F7"/>
    <w:rsid w:val="002C2543"/>
    <w:rsid w:val="002C25FC"/>
    <w:rsid w:val="002C2BBA"/>
    <w:rsid w:val="002C2F1E"/>
    <w:rsid w:val="002C3096"/>
    <w:rsid w:val="002C3312"/>
    <w:rsid w:val="002C438D"/>
    <w:rsid w:val="002C46A0"/>
    <w:rsid w:val="002C4E9F"/>
    <w:rsid w:val="002C5329"/>
    <w:rsid w:val="002C54BA"/>
    <w:rsid w:val="002C5778"/>
    <w:rsid w:val="002C64AA"/>
    <w:rsid w:val="002C72D6"/>
    <w:rsid w:val="002C790A"/>
    <w:rsid w:val="002C7E34"/>
    <w:rsid w:val="002D061B"/>
    <w:rsid w:val="002D09D3"/>
    <w:rsid w:val="002D09DC"/>
    <w:rsid w:val="002D0D40"/>
    <w:rsid w:val="002D179E"/>
    <w:rsid w:val="002D1BD6"/>
    <w:rsid w:val="002D4047"/>
    <w:rsid w:val="002D45DA"/>
    <w:rsid w:val="002D5DDC"/>
    <w:rsid w:val="002D6C37"/>
    <w:rsid w:val="002E02D4"/>
    <w:rsid w:val="002E035B"/>
    <w:rsid w:val="002E0504"/>
    <w:rsid w:val="002E0BBC"/>
    <w:rsid w:val="002E152A"/>
    <w:rsid w:val="002E20C7"/>
    <w:rsid w:val="002E2766"/>
    <w:rsid w:val="002E2D23"/>
    <w:rsid w:val="002E3B86"/>
    <w:rsid w:val="002E3C68"/>
    <w:rsid w:val="002E3E83"/>
    <w:rsid w:val="002E4B95"/>
    <w:rsid w:val="002E6801"/>
    <w:rsid w:val="002E7829"/>
    <w:rsid w:val="002F0FE6"/>
    <w:rsid w:val="002F117D"/>
    <w:rsid w:val="002F298E"/>
    <w:rsid w:val="002F31EC"/>
    <w:rsid w:val="002F4569"/>
    <w:rsid w:val="002F4D38"/>
    <w:rsid w:val="002F4FD9"/>
    <w:rsid w:val="002F51A2"/>
    <w:rsid w:val="002F53C5"/>
    <w:rsid w:val="002F57D7"/>
    <w:rsid w:val="002F5985"/>
    <w:rsid w:val="002F6DA2"/>
    <w:rsid w:val="002F6DB6"/>
    <w:rsid w:val="002F70A0"/>
    <w:rsid w:val="002F738C"/>
    <w:rsid w:val="002F751D"/>
    <w:rsid w:val="002F7FE6"/>
    <w:rsid w:val="00301A4F"/>
    <w:rsid w:val="00301B63"/>
    <w:rsid w:val="00302B07"/>
    <w:rsid w:val="00302BA2"/>
    <w:rsid w:val="00303069"/>
    <w:rsid w:val="0030318F"/>
    <w:rsid w:val="00303D30"/>
    <w:rsid w:val="00303EF0"/>
    <w:rsid w:val="00304020"/>
    <w:rsid w:val="00304609"/>
    <w:rsid w:val="003048D0"/>
    <w:rsid w:val="00304ABF"/>
    <w:rsid w:val="003052CA"/>
    <w:rsid w:val="00305CB0"/>
    <w:rsid w:val="0030634A"/>
    <w:rsid w:val="00306BE7"/>
    <w:rsid w:val="0030766E"/>
    <w:rsid w:val="003100B8"/>
    <w:rsid w:val="00311518"/>
    <w:rsid w:val="00313693"/>
    <w:rsid w:val="003140D3"/>
    <w:rsid w:val="00315932"/>
    <w:rsid w:val="003165EE"/>
    <w:rsid w:val="00316BF5"/>
    <w:rsid w:val="00317054"/>
    <w:rsid w:val="0031748A"/>
    <w:rsid w:val="00317CD0"/>
    <w:rsid w:val="00320104"/>
    <w:rsid w:val="0032075F"/>
    <w:rsid w:val="00320C03"/>
    <w:rsid w:val="00322448"/>
    <w:rsid w:val="003227E2"/>
    <w:rsid w:val="00323BB9"/>
    <w:rsid w:val="00323CC7"/>
    <w:rsid w:val="0032400B"/>
    <w:rsid w:val="00324196"/>
    <w:rsid w:val="003245C1"/>
    <w:rsid w:val="003251B9"/>
    <w:rsid w:val="00325317"/>
    <w:rsid w:val="00325611"/>
    <w:rsid w:val="0032586E"/>
    <w:rsid w:val="00326023"/>
    <w:rsid w:val="003261A6"/>
    <w:rsid w:val="0032674F"/>
    <w:rsid w:val="003274AA"/>
    <w:rsid w:val="00327C59"/>
    <w:rsid w:val="00330412"/>
    <w:rsid w:val="00330F19"/>
    <w:rsid w:val="00331CA2"/>
    <w:rsid w:val="0033330B"/>
    <w:rsid w:val="00333911"/>
    <w:rsid w:val="00333975"/>
    <w:rsid w:val="003350F2"/>
    <w:rsid w:val="003352BC"/>
    <w:rsid w:val="00335F73"/>
    <w:rsid w:val="0033636D"/>
    <w:rsid w:val="0033652D"/>
    <w:rsid w:val="00336EFB"/>
    <w:rsid w:val="003371F6"/>
    <w:rsid w:val="00337A1E"/>
    <w:rsid w:val="0034191F"/>
    <w:rsid w:val="00341957"/>
    <w:rsid w:val="003426F0"/>
    <w:rsid w:val="00342AE9"/>
    <w:rsid w:val="00343539"/>
    <w:rsid w:val="00343BAE"/>
    <w:rsid w:val="003441F7"/>
    <w:rsid w:val="00344BF3"/>
    <w:rsid w:val="00345265"/>
    <w:rsid w:val="00345BAF"/>
    <w:rsid w:val="00345EC5"/>
    <w:rsid w:val="003469D4"/>
    <w:rsid w:val="003502E0"/>
    <w:rsid w:val="00350CD5"/>
    <w:rsid w:val="00350E7B"/>
    <w:rsid w:val="00352315"/>
    <w:rsid w:val="00353CF9"/>
    <w:rsid w:val="00354DFB"/>
    <w:rsid w:val="00356A4C"/>
    <w:rsid w:val="0035713A"/>
    <w:rsid w:val="003575A6"/>
    <w:rsid w:val="00357B6E"/>
    <w:rsid w:val="003620C0"/>
    <w:rsid w:val="00362948"/>
    <w:rsid w:val="00362ACB"/>
    <w:rsid w:val="00362CC7"/>
    <w:rsid w:val="0036306B"/>
    <w:rsid w:val="0036322E"/>
    <w:rsid w:val="003632DE"/>
    <w:rsid w:val="00363FB1"/>
    <w:rsid w:val="003647C3"/>
    <w:rsid w:val="00364EAC"/>
    <w:rsid w:val="00364FD7"/>
    <w:rsid w:val="0036503C"/>
    <w:rsid w:val="0036505E"/>
    <w:rsid w:val="0037035A"/>
    <w:rsid w:val="003711E0"/>
    <w:rsid w:val="00371797"/>
    <w:rsid w:val="00371E17"/>
    <w:rsid w:val="003721B3"/>
    <w:rsid w:val="00372BA7"/>
    <w:rsid w:val="00372E54"/>
    <w:rsid w:val="00373BB3"/>
    <w:rsid w:val="00373C8B"/>
    <w:rsid w:val="00373CA2"/>
    <w:rsid w:val="00375CF3"/>
    <w:rsid w:val="00376D90"/>
    <w:rsid w:val="00376E4F"/>
    <w:rsid w:val="00380065"/>
    <w:rsid w:val="003804C0"/>
    <w:rsid w:val="00380A18"/>
    <w:rsid w:val="00380AE0"/>
    <w:rsid w:val="0038151A"/>
    <w:rsid w:val="003816EC"/>
    <w:rsid w:val="00382747"/>
    <w:rsid w:val="00382BD6"/>
    <w:rsid w:val="00383137"/>
    <w:rsid w:val="003832B9"/>
    <w:rsid w:val="003838C4"/>
    <w:rsid w:val="00383ADC"/>
    <w:rsid w:val="00384A06"/>
    <w:rsid w:val="00384FA2"/>
    <w:rsid w:val="003853BC"/>
    <w:rsid w:val="00385598"/>
    <w:rsid w:val="00385977"/>
    <w:rsid w:val="00386136"/>
    <w:rsid w:val="00390137"/>
    <w:rsid w:val="00390FA8"/>
    <w:rsid w:val="00391EA7"/>
    <w:rsid w:val="00393017"/>
    <w:rsid w:val="0039354F"/>
    <w:rsid w:val="00394547"/>
    <w:rsid w:val="003945E5"/>
    <w:rsid w:val="003948AD"/>
    <w:rsid w:val="00395903"/>
    <w:rsid w:val="00395E9A"/>
    <w:rsid w:val="00396174"/>
    <w:rsid w:val="003962E5"/>
    <w:rsid w:val="0039658D"/>
    <w:rsid w:val="003968AB"/>
    <w:rsid w:val="00396C9D"/>
    <w:rsid w:val="00397148"/>
    <w:rsid w:val="00397DCA"/>
    <w:rsid w:val="00397F10"/>
    <w:rsid w:val="003A279E"/>
    <w:rsid w:val="003A51C5"/>
    <w:rsid w:val="003A608F"/>
    <w:rsid w:val="003A6205"/>
    <w:rsid w:val="003A654C"/>
    <w:rsid w:val="003A7494"/>
    <w:rsid w:val="003A7748"/>
    <w:rsid w:val="003B0E45"/>
    <w:rsid w:val="003B113B"/>
    <w:rsid w:val="003B1A3A"/>
    <w:rsid w:val="003B280C"/>
    <w:rsid w:val="003B2A2E"/>
    <w:rsid w:val="003B3254"/>
    <w:rsid w:val="003B375E"/>
    <w:rsid w:val="003B449F"/>
    <w:rsid w:val="003B4CDB"/>
    <w:rsid w:val="003B5003"/>
    <w:rsid w:val="003B509F"/>
    <w:rsid w:val="003B52CC"/>
    <w:rsid w:val="003B5C32"/>
    <w:rsid w:val="003B620F"/>
    <w:rsid w:val="003B6316"/>
    <w:rsid w:val="003B64EC"/>
    <w:rsid w:val="003B6ED7"/>
    <w:rsid w:val="003B757B"/>
    <w:rsid w:val="003B799C"/>
    <w:rsid w:val="003C0437"/>
    <w:rsid w:val="003C116D"/>
    <w:rsid w:val="003C1765"/>
    <w:rsid w:val="003C1B7C"/>
    <w:rsid w:val="003C272C"/>
    <w:rsid w:val="003C2F53"/>
    <w:rsid w:val="003C3002"/>
    <w:rsid w:val="003C31B3"/>
    <w:rsid w:val="003C327F"/>
    <w:rsid w:val="003C3446"/>
    <w:rsid w:val="003C5491"/>
    <w:rsid w:val="003C550D"/>
    <w:rsid w:val="003C55AD"/>
    <w:rsid w:val="003C561C"/>
    <w:rsid w:val="003C5B11"/>
    <w:rsid w:val="003C61F3"/>
    <w:rsid w:val="003C63E6"/>
    <w:rsid w:val="003C6919"/>
    <w:rsid w:val="003C769D"/>
    <w:rsid w:val="003C7AF7"/>
    <w:rsid w:val="003D0A3F"/>
    <w:rsid w:val="003D118D"/>
    <w:rsid w:val="003D1920"/>
    <w:rsid w:val="003D22BA"/>
    <w:rsid w:val="003D23A9"/>
    <w:rsid w:val="003D30C9"/>
    <w:rsid w:val="003D3750"/>
    <w:rsid w:val="003D4184"/>
    <w:rsid w:val="003D420E"/>
    <w:rsid w:val="003D44E9"/>
    <w:rsid w:val="003D48EE"/>
    <w:rsid w:val="003D4987"/>
    <w:rsid w:val="003D4D6C"/>
    <w:rsid w:val="003D53F6"/>
    <w:rsid w:val="003D5F30"/>
    <w:rsid w:val="003D64A4"/>
    <w:rsid w:val="003D72BB"/>
    <w:rsid w:val="003E01E3"/>
    <w:rsid w:val="003E1089"/>
    <w:rsid w:val="003E244D"/>
    <w:rsid w:val="003E32A1"/>
    <w:rsid w:val="003E3440"/>
    <w:rsid w:val="003E352C"/>
    <w:rsid w:val="003E37E1"/>
    <w:rsid w:val="003E397B"/>
    <w:rsid w:val="003E423F"/>
    <w:rsid w:val="003E4C78"/>
    <w:rsid w:val="003E5268"/>
    <w:rsid w:val="003E5535"/>
    <w:rsid w:val="003E58FC"/>
    <w:rsid w:val="003E5B37"/>
    <w:rsid w:val="003E5C54"/>
    <w:rsid w:val="003E5FB7"/>
    <w:rsid w:val="003E6CA3"/>
    <w:rsid w:val="003E756D"/>
    <w:rsid w:val="003E7710"/>
    <w:rsid w:val="003E7A77"/>
    <w:rsid w:val="003E7C1B"/>
    <w:rsid w:val="003F03F9"/>
    <w:rsid w:val="003F1C99"/>
    <w:rsid w:val="003F25A1"/>
    <w:rsid w:val="003F2975"/>
    <w:rsid w:val="003F2D8D"/>
    <w:rsid w:val="003F35FD"/>
    <w:rsid w:val="003F3F7A"/>
    <w:rsid w:val="003F4AF3"/>
    <w:rsid w:val="003F52BC"/>
    <w:rsid w:val="003F5566"/>
    <w:rsid w:val="003F6333"/>
    <w:rsid w:val="003F6BDD"/>
    <w:rsid w:val="003F6F3C"/>
    <w:rsid w:val="003F7BBF"/>
    <w:rsid w:val="00400912"/>
    <w:rsid w:val="00400AD8"/>
    <w:rsid w:val="00401998"/>
    <w:rsid w:val="00401B62"/>
    <w:rsid w:val="00402262"/>
    <w:rsid w:val="00402DC1"/>
    <w:rsid w:val="00402FDE"/>
    <w:rsid w:val="004037E6"/>
    <w:rsid w:val="00403AB6"/>
    <w:rsid w:val="00403D96"/>
    <w:rsid w:val="00403E4D"/>
    <w:rsid w:val="00403F06"/>
    <w:rsid w:val="00404696"/>
    <w:rsid w:val="00404887"/>
    <w:rsid w:val="00404B18"/>
    <w:rsid w:val="00404C9E"/>
    <w:rsid w:val="0040784E"/>
    <w:rsid w:val="00407E0A"/>
    <w:rsid w:val="00410491"/>
    <w:rsid w:val="00410A63"/>
    <w:rsid w:val="00410CCA"/>
    <w:rsid w:val="00412856"/>
    <w:rsid w:val="004129A4"/>
    <w:rsid w:val="00412CDB"/>
    <w:rsid w:val="004131F8"/>
    <w:rsid w:val="004135BB"/>
    <w:rsid w:val="0041366E"/>
    <w:rsid w:val="004137AB"/>
    <w:rsid w:val="004138C1"/>
    <w:rsid w:val="0041414A"/>
    <w:rsid w:val="00414D14"/>
    <w:rsid w:val="00415D8D"/>
    <w:rsid w:val="00415F90"/>
    <w:rsid w:val="00416928"/>
    <w:rsid w:val="0041746F"/>
    <w:rsid w:val="00417C6C"/>
    <w:rsid w:val="004205F6"/>
    <w:rsid w:val="00420742"/>
    <w:rsid w:val="00420AA5"/>
    <w:rsid w:val="0042137F"/>
    <w:rsid w:val="004217C5"/>
    <w:rsid w:val="00422A8E"/>
    <w:rsid w:val="00422ED2"/>
    <w:rsid w:val="0042396C"/>
    <w:rsid w:val="00423FFC"/>
    <w:rsid w:val="00424294"/>
    <w:rsid w:val="00424345"/>
    <w:rsid w:val="004244D5"/>
    <w:rsid w:val="004244D9"/>
    <w:rsid w:val="00424A4B"/>
    <w:rsid w:val="0042549D"/>
    <w:rsid w:val="004255E0"/>
    <w:rsid w:val="0042597E"/>
    <w:rsid w:val="004262F1"/>
    <w:rsid w:val="004264C2"/>
    <w:rsid w:val="0042673C"/>
    <w:rsid w:val="00426B4E"/>
    <w:rsid w:val="00426B53"/>
    <w:rsid w:val="00426FE1"/>
    <w:rsid w:val="004306F8"/>
    <w:rsid w:val="00430760"/>
    <w:rsid w:val="00430836"/>
    <w:rsid w:val="00430A72"/>
    <w:rsid w:val="00430DCB"/>
    <w:rsid w:val="004316F8"/>
    <w:rsid w:val="0043201E"/>
    <w:rsid w:val="004326AB"/>
    <w:rsid w:val="0043361B"/>
    <w:rsid w:val="0043477D"/>
    <w:rsid w:val="00434D4B"/>
    <w:rsid w:val="00434E94"/>
    <w:rsid w:val="00435EF5"/>
    <w:rsid w:val="00436007"/>
    <w:rsid w:val="004361C8"/>
    <w:rsid w:val="00436599"/>
    <w:rsid w:val="00436C91"/>
    <w:rsid w:val="0044069D"/>
    <w:rsid w:val="00440711"/>
    <w:rsid w:val="00440FD1"/>
    <w:rsid w:val="00441932"/>
    <w:rsid w:val="00441A7F"/>
    <w:rsid w:val="00441B22"/>
    <w:rsid w:val="004428FF"/>
    <w:rsid w:val="00442928"/>
    <w:rsid w:val="00442C6F"/>
    <w:rsid w:val="0044358D"/>
    <w:rsid w:val="0044372F"/>
    <w:rsid w:val="004445EA"/>
    <w:rsid w:val="004458C5"/>
    <w:rsid w:val="00445900"/>
    <w:rsid w:val="00445CA7"/>
    <w:rsid w:val="0044645F"/>
    <w:rsid w:val="0044673D"/>
    <w:rsid w:val="00446BE5"/>
    <w:rsid w:val="004471E3"/>
    <w:rsid w:val="004475FF"/>
    <w:rsid w:val="00450342"/>
    <w:rsid w:val="00450AE1"/>
    <w:rsid w:val="00450E5D"/>
    <w:rsid w:val="00451CEE"/>
    <w:rsid w:val="00451DB1"/>
    <w:rsid w:val="00451EF7"/>
    <w:rsid w:val="004521A1"/>
    <w:rsid w:val="00452489"/>
    <w:rsid w:val="004524E0"/>
    <w:rsid w:val="00452E52"/>
    <w:rsid w:val="00452EA6"/>
    <w:rsid w:val="0045356C"/>
    <w:rsid w:val="00453886"/>
    <w:rsid w:val="00454D3E"/>
    <w:rsid w:val="004556B6"/>
    <w:rsid w:val="004556C3"/>
    <w:rsid w:val="004567AF"/>
    <w:rsid w:val="004618A9"/>
    <w:rsid w:val="00461FF5"/>
    <w:rsid w:val="00462C8D"/>
    <w:rsid w:val="00464120"/>
    <w:rsid w:val="00465120"/>
    <w:rsid w:val="00465797"/>
    <w:rsid w:val="00465855"/>
    <w:rsid w:val="00465DC2"/>
    <w:rsid w:val="004662C0"/>
    <w:rsid w:val="00467027"/>
    <w:rsid w:val="004672D6"/>
    <w:rsid w:val="004675B3"/>
    <w:rsid w:val="00467641"/>
    <w:rsid w:val="004702C6"/>
    <w:rsid w:val="00470863"/>
    <w:rsid w:val="004708F9"/>
    <w:rsid w:val="00471E9B"/>
    <w:rsid w:val="0047297A"/>
    <w:rsid w:val="00473535"/>
    <w:rsid w:val="004736CF"/>
    <w:rsid w:val="004740CF"/>
    <w:rsid w:val="0047455E"/>
    <w:rsid w:val="0047492D"/>
    <w:rsid w:val="00474C7F"/>
    <w:rsid w:val="00474FCE"/>
    <w:rsid w:val="00475255"/>
    <w:rsid w:val="00475C0A"/>
    <w:rsid w:val="00475D61"/>
    <w:rsid w:val="00476069"/>
    <w:rsid w:val="00476BB2"/>
    <w:rsid w:val="0047761F"/>
    <w:rsid w:val="004777D3"/>
    <w:rsid w:val="0047786C"/>
    <w:rsid w:val="00477EEC"/>
    <w:rsid w:val="004806F5"/>
    <w:rsid w:val="00480B2C"/>
    <w:rsid w:val="00480F6C"/>
    <w:rsid w:val="004814C8"/>
    <w:rsid w:val="00481BB5"/>
    <w:rsid w:val="00482E66"/>
    <w:rsid w:val="0048373B"/>
    <w:rsid w:val="0048389E"/>
    <w:rsid w:val="00484EAA"/>
    <w:rsid w:val="00484F4C"/>
    <w:rsid w:val="00485A63"/>
    <w:rsid w:val="00485FD3"/>
    <w:rsid w:val="00486119"/>
    <w:rsid w:val="004861B1"/>
    <w:rsid w:val="00486836"/>
    <w:rsid w:val="00487F34"/>
    <w:rsid w:val="0049006C"/>
    <w:rsid w:val="004908F3"/>
    <w:rsid w:val="00490909"/>
    <w:rsid w:val="00490A9E"/>
    <w:rsid w:val="00491644"/>
    <w:rsid w:val="00491AA9"/>
    <w:rsid w:val="0049261A"/>
    <w:rsid w:val="00492BDD"/>
    <w:rsid w:val="0049314D"/>
    <w:rsid w:val="004935E4"/>
    <w:rsid w:val="00493ED5"/>
    <w:rsid w:val="00495527"/>
    <w:rsid w:val="004963B0"/>
    <w:rsid w:val="004973CA"/>
    <w:rsid w:val="004A0062"/>
    <w:rsid w:val="004A0343"/>
    <w:rsid w:val="004A0AF8"/>
    <w:rsid w:val="004A0BD2"/>
    <w:rsid w:val="004A14BB"/>
    <w:rsid w:val="004A1571"/>
    <w:rsid w:val="004A1A36"/>
    <w:rsid w:val="004A31C4"/>
    <w:rsid w:val="004A31F9"/>
    <w:rsid w:val="004A39B4"/>
    <w:rsid w:val="004A3AFA"/>
    <w:rsid w:val="004A4019"/>
    <w:rsid w:val="004A5037"/>
    <w:rsid w:val="004A66AE"/>
    <w:rsid w:val="004A6954"/>
    <w:rsid w:val="004A6A66"/>
    <w:rsid w:val="004A6E89"/>
    <w:rsid w:val="004A7081"/>
    <w:rsid w:val="004A78DF"/>
    <w:rsid w:val="004A7F10"/>
    <w:rsid w:val="004B0C51"/>
    <w:rsid w:val="004B154B"/>
    <w:rsid w:val="004B1A53"/>
    <w:rsid w:val="004B1D61"/>
    <w:rsid w:val="004B3024"/>
    <w:rsid w:val="004B3FCC"/>
    <w:rsid w:val="004B4165"/>
    <w:rsid w:val="004B4501"/>
    <w:rsid w:val="004B501F"/>
    <w:rsid w:val="004B5738"/>
    <w:rsid w:val="004B58A2"/>
    <w:rsid w:val="004B68BF"/>
    <w:rsid w:val="004B73C1"/>
    <w:rsid w:val="004B7614"/>
    <w:rsid w:val="004B7718"/>
    <w:rsid w:val="004C0658"/>
    <w:rsid w:val="004C0F40"/>
    <w:rsid w:val="004C1ABC"/>
    <w:rsid w:val="004C24EB"/>
    <w:rsid w:val="004C279E"/>
    <w:rsid w:val="004C3094"/>
    <w:rsid w:val="004C40DA"/>
    <w:rsid w:val="004C48BF"/>
    <w:rsid w:val="004C4D45"/>
    <w:rsid w:val="004C51C1"/>
    <w:rsid w:val="004C601D"/>
    <w:rsid w:val="004C638D"/>
    <w:rsid w:val="004C6C0D"/>
    <w:rsid w:val="004C6F31"/>
    <w:rsid w:val="004C6FC7"/>
    <w:rsid w:val="004D0509"/>
    <w:rsid w:val="004D06F0"/>
    <w:rsid w:val="004D1620"/>
    <w:rsid w:val="004D1A49"/>
    <w:rsid w:val="004D272F"/>
    <w:rsid w:val="004D28F2"/>
    <w:rsid w:val="004D2B0D"/>
    <w:rsid w:val="004D2B10"/>
    <w:rsid w:val="004D362D"/>
    <w:rsid w:val="004D54E2"/>
    <w:rsid w:val="004D6132"/>
    <w:rsid w:val="004D7582"/>
    <w:rsid w:val="004D793A"/>
    <w:rsid w:val="004E012B"/>
    <w:rsid w:val="004E06D4"/>
    <w:rsid w:val="004E13DB"/>
    <w:rsid w:val="004E1956"/>
    <w:rsid w:val="004E1AC6"/>
    <w:rsid w:val="004E1C8B"/>
    <w:rsid w:val="004E228E"/>
    <w:rsid w:val="004E28EE"/>
    <w:rsid w:val="004E29E6"/>
    <w:rsid w:val="004E2E6A"/>
    <w:rsid w:val="004E39EB"/>
    <w:rsid w:val="004E3D51"/>
    <w:rsid w:val="004E3EAC"/>
    <w:rsid w:val="004E5A3C"/>
    <w:rsid w:val="004E5E2C"/>
    <w:rsid w:val="004E5F75"/>
    <w:rsid w:val="004E763B"/>
    <w:rsid w:val="004E764F"/>
    <w:rsid w:val="004E7E6F"/>
    <w:rsid w:val="004F01B9"/>
    <w:rsid w:val="004F0441"/>
    <w:rsid w:val="004F0861"/>
    <w:rsid w:val="004F0A68"/>
    <w:rsid w:val="004F1A8E"/>
    <w:rsid w:val="004F1C6E"/>
    <w:rsid w:val="004F1F34"/>
    <w:rsid w:val="004F2FCB"/>
    <w:rsid w:val="004F33C5"/>
    <w:rsid w:val="004F3626"/>
    <w:rsid w:val="004F44C2"/>
    <w:rsid w:val="004F5689"/>
    <w:rsid w:val="004F6353"/>
    <w:rsid w:val="004F6362"/>
    <w:rsid w:val="004F6F82"/>
    <w:rsid w:val="004F7790"/>
    <w:rsid w:val="004F7EF2"/>
    <w:rsid w:val="005007C8"/>
    <w:rsid w:val="00500E18"/>
    <w:rsid w:val="005019F2"/>
    <w:rsid w:val="0050205C"/>
    <w:rsid w:val="005029B1"/>
    <w:rsid w:val="00502C20"/>
    <w:rsid w:val="00504765"/>
    <w:rsid w:val="00504901"/>
    <w:rsid w:val="00504960"/>
    <w:rsid w:val="00505180"/>
    <w:rsid w:val="00506515"/>
    <w:rsid w:val="005065FE"/>
    <w:rsid w:val="00507452"/>
    <w:rsid w:val="00507493"/>
    <w:rsid w:val="00507E31"/>
    <w:rsid w:val="00507FF2"/>
    <w:rsid w:val="005100D8"/>
    <w:rsid w:val="005108B3"/>
    <w:rsid w:val="005114E9"/>
    <w:rsid w:val="0051269E"/>
    <w:rsid w:val="005126EE"/>
    <w:rsid w:val="005138F2"/>
    <w:rsid w:val="00513909"/>
    <w:rsid w:val="00513A06"/>
    <w:rsid w:val="00514517"/>
    <w:rsid w:val="00514B90"/>
    <w:rsid w:val="005157F0"/>
    <w:rsid w:val="00515ABD"/>
    <w:rsid w:val="005170CF"/>
    <w:rsid w:val="005171D8"/>
    <w:rsid w:val="00517907"/>
    <w:rsid w:val="00517ABC"/>
    <w:rsid w:val="00517AF3"/>
    <w:rsid w:val="005200F2"/>
    <w:rsid w:val="00520C58"/>
    <w:rsid w:val="00520FBC"/>
    <w:rsid w:val="005210A2"/>
    <w:rsid w:val="00522B0E"/>
    <w:rsid w:val="00522B8C"/>
    <w:rsid w:val="005248D8"/>
    <w:rsid w:val="00524E28"/>
    <w:rsid w:val="00525F6D"/>
    <w:rsid w:val="00526010"/>
    <w:rsid w:val="00526C0D"/>
    <w:rsid w:val="00526E70"/>
    <w:rsid w:val="00527123"/>
    <w:rsid w:val="00530193"/>
    <w:rsid w:val="0053072B"/>
    <w:rsid w:val="00530987"/>
    <w:rsid w:val="00530C37"/>
    <w:rsid w:val="00531623"/>
    <w:rsid w:val="00532101"/>
    <w:rsid w:val="005321E0"/>
    <w:rsid w:val="00534B72"/>
    <w:rsid w:val="00534BF4"/>
    <w:rsid w:val="00535E45"/>
    <w:rsid w:val="005360C4"/>
    <w:rsid w:val="00536135"/>
    <w:rsid w:val="00537190"/>
    <w:rsid w:val="00537C6A"/>
    <w:rsid w:val="00540107"/>
    <w:rsid w:val="0054151A"/>
    <w:rsid w:val="00541B2B"/>
    <w:rsid w:val="00542280"/>
    <w:rsid w:val="00542461"/>
    <w:rsid w:val="00543B8A"/>
    <w:rsid w:val="00543BA5"/>
    <w:rsid w:val="005461D1"/>
    <w:rsid w:val="00546BC0"/>
    <w:rsid w:val="005470B3"/>
    <w:rsid w:val="005476A1"/>
    <w:rsid w:val="0055073C"/>
    <w:rsid w:val="00551197"/>
    <w:rsid w:val="00551A8B"/>
    <w:rsid w:val="00551AD8"/>
    <w:rsid w:val="0055255F"/>
    <w:rsid w:val="005529B9"/>
    <w:rsid w:val="00553044"/>
    <w:rsid w:val="00553FDE"/>
    <w:rsid w:val="00554082"/>
    <w:rsid w:val="005556B8"/>
    <w:rsid w:val="00555885"/>
    <w:rsid w:val="00555DF1"/>
    <w:rsid w:val="00555F07"/>
    <w:rsid w:val="0055614A"/>
    <w:rsid w:val="00556396"/>
    <w:rsid w:val="005569B9"/>
    <w:rsid w:val="00556E35"/>
    <w:rsid w:val="005575C2"/>
    <w:rsid w:val="0055784D"/>
    <w:rsid w:val="00560043"/>
    <w:rsid w:val="00560455"/>
    <w:rsid w:val="00560812"/>
    <w:rsid w:val="00560F54"/>
    <w:rsid w:val="00560FBA"/>
    <w:rsid w:val="005615C7"/>
    <w:rsid w:val="00561842"/>
    <w:rsid w:val="00561EFD"/>
    <w:rsid w:val="0056295F"/>
    <w:rsid w:val="00562C02"/>
    <w:rsid w:val="0056443E"/>
    <w:rsid w:val="005657E1"/>
    <w:rsid w:val="00567539"/>
    <w:rsid w:val="00567AF4"/>
    <w:rsid w:val="00567AF6"/>
    <w:rsid w:val="0057036B"/>
    <w:rsid w:val="0057056A"/>
    <w:rsid w:val="00570883"/>
    <w:rsid w:val="00570C63"/>
    <w:rsid w:val="005712F5"/>
    <w:rsid w:val="00571457"/>
    <w:rsid w:val="0057184A"/>
    <w:rsid w:val="00571D39"/>
    <w:rsid w:val="0057251B"/>
    <w:rsid w:val="0057287E"/>
    <w:rsid w:val="005731E3"/>
    <w:rsid w:val="00573206"/>
    <w:rsid w:val="005735B4"/>
    <w:rsid w:val="00573AA1"/>
    <w:rsid w:val="00573B30"/>
    <w:rsid w:val="00573C3D"/>
    <w:rsid w:val="00574325"/>
    <w:rsid w:val="00574349"/>
    <w:rsid w:val="005743C9"/>
    <w:rsid w:val="00574849"/>
    <w:rsid w:val="00574C52"/>
    <w:rsid w:val="0057568E"/>
    <w:rsid w:val="00575923"/>
    <w:rsid w:val="005759B8"/>
    <w:rsid w:val="00576999"/>
    <w:rsid w:val="00577354"/>
    <w:rsid w:val="005775C3"/>
    <w:rsid w:val="005779E4"/>
    <w:rsid w:val="00577BE5"/>
    <w:rsid w:val="005808B5"/>
    <w:rsid w:val="00580A3C"/>
    <w:rsid w:val="00580D93"/>
    <w:rsid w:val="005817DF"/>
    <w:rsid w:val="00583D07"/>
    <w:rsid w:val="0058594D"/>
    <w:rsid w:val="00586049"/>
    <w:rsid w:val="00587780"/>
    <w:rsid w:val="00587C1D"/>
    <w:rsid w:val="00590EDA"/>
    <w:rsid w:val="0059142A"/>
    <w:rsid w:val="00591857"/>
    <w:rsid w:val="00591E28"/>
    <w:rsid w:val="00591F83"/>
    <w:rsid w:val="00592274"/>
    <w:rsid w:val="005924A6"/>
    <w:rsid w:val="0059260D"/>
    <w:rsid w:val="00592E18"/>
    <w:rsid w:val="00593520"/>
    <w:rsid w:val="00593537"/>
    <w:rsid w:val="005944C7"/>
    <w:rsid w:val="005945CC"/>
    <w:rsid w:val="005948D3"/>
    <w:rsid w:val="00594C18"/>
    <w:rsid w:val="005951FF"/>
    <w:rsid w:val="005956DB"/>
    <w:rsid w:val="00595F4E"/>
    <w:rsid w:val="005961E4"/>
    <w:rsid w:val="00596307"/>
    <w:rsid w:val="0059679D"/>
    <w:rsid w:val="00596CD0"/>
    <w:rsid w:val="00596E85"/>
    <w:rsid w:val="0059727A"/>
    <w:rsid w:val="0059731E"/>
    <w:rsid w:val="00597356"/>
    <w:rsid w:val="005A0334"/>
    <w:rsid w:val="005A0A5F"/>
    <w:rsid w:val="005A11AD"/>
    <w:rsid w:val="005A1D44"/>
    <w:rsid w:val="005A3857"/>
    <w:rsid w:val="005A6231"/>
    <w:rsid w:val="005A64DD"/>
    <w:rsid w:val="005A64F7"/>
    <w:rsid w:val="005A7323"/>
    <w:rsid w:val="005A7B66"/>
    <w:rsid w:val="005A7B7F"/>
    <w:rsid w:val="005B0B3E"/>
    <w:rsid w:val="005B0CA2"/>
    <w:rsid w:val="005B17EA"/>
    <w:rsid w:val="005B1CAB"/>
    <w:rsid w:val="005B2603"/>
    <w:rsid w:val="005B2DEC"/>
    <w:rsid w:val="005B3451"/>
    <w:rsid w:val="005B416C"/>
    <w:rsid w:val="005B4F03"/>
    <w:rsid w:val="005B544B"/>
    <w:rsid w:val="005B583C"/>
    <w:rsid w:val="005B6B12"/>
    <w:rsid w:val="005B6D0C"/>
    <w:rsid w:val="005B70E2"/>
    <w:rsid w:val="005C0166"/>
    <w:rsid w:val="005C06D9"/>
    <w:rsid w:val="005C1B0F"/>
    <w:rsid w:val="005C2895"/>
    <w:rsid w:val="005C34F2"/>
    <w:rsid w:val="005C354F"/>
    <w:rsid w:val="005C377A"/>
    <w:rsid w:val="005C379E"/>
    <w:rsid w:val="005C3E57"/>
    <w:rsid w:val="005C3EC6"/>
    <w:rsid w:val="005C4A5A"/>
    <w:rsid w:val="005C4D6A"/>
    <w:rsid w:val="005C4F14"/>
    <w:rsid w:val="005C5369"/>
    <w:rsid w:val="005C5B74"/>
    <w:rsid w:val="005C5C86"/>
    <w:rsid w:val="005C6E4F"/>
    <w:rsid w:val="005C7DF5"/>
    <w:rsid w:val="005C7F6C"/>
    <w:rsid w:val="005D04CE"/>
    <w:rsid w:val="005D06E4"/>
    <w:rsid w:val="005D10C1"/>
    <w:rsid w:val="005D1D6C"/>
    <w:rsid w:val="005D1F41"/>
    <w:rsid w:val="005D3D6D"/>
    <w:rsid w:val="005D4659"/>
    <w:rsid w:val="005D5219"/>
    <w:rsid w:val="005D556C"/>
    <w:rsid w:val="005D5714"/>
    <w:rsid w:val="005D5CBC"/>
    <w:rsid w:val="005D6BDA"/>
    <w:rsid w:val="005D6E67"/>
    <w:rsid w:val="005D6E69"/>
    <w:rsid w:val="005D6EB3"/>
    <w:rsid w:val="005D6EC9"/>
    <w:rsid w:val="005D7BBC"/>
    <w:rsid w:val="005D7D29"/>
    <w:rsid w:val="005E0E07"/>
    <w:rsid w:val="005E14CF"/>
    <w:rsid w:val="005E182D"/>
    <w:rsid w:val="005E215E"/>
    <w:rsid w:val="005E26CB"/>
    <w:rsid w:val="005E2A55"/>
    <w:rsid w:val="005E37AD"/>
    <w:rsid w:val="005E38C1"/>
    <w:rsid w:val="005E3BEF"/>
    <w:rsid w:val="005E4065"/>
    <w:rsid w:val="005E4332"/>
    <w:rsid w:val="005E4ADD"/>
    <w:rsid w:val="005E5DA9"/>
    <w:rsid w:val="005E64BD"/>
    <w:rsid w:val="005E68D4"/>
    <w:rsid w:val="005F0639"/>
    <w:rsid w:val="005F0CF8"/>
    <w:rsid w:val="005F28AE"/>
    <w:rsid w:val="005F31C2"/>
    <w:rsid w:val="005F3A7C"/>
    <w:rsid w:val="005F3C77"/>
    <w:rsid w:val="005F68F3"/>
    <w:rsid w:val="005F69ED"/>
    <w:rsid w:val="005F6D26"/>
    <w:rsid w:val="005F78D8"/>
    <w:rsid w:val="005F7D1B"/>
    <w:rsid w:val="005F7DCD"/>
    <w:rsid w:val="006006CD"/>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3F7"/>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70A2"/>
    <w:rsid w:val="0062782E"/>
    <w:rsid w:val="006303DC"/>
    <w:rsid w:val="00630436"/>
    <w:rsid w:val="00630A20"/>
    <w:rsid w:val="00630C54"/>
    <w:rsid w:val="00630FD7"/>
    <w:rsid w:val="00631331"/>
    <w:rsid w:val="006314DF"/>
    <w:rsid w:val="00631C04"/>
    <w:rsid w:val="00631EE2"/>
    <w:rsid w:val="00631F06"/>
    <w:rsid w:val="00632C21"/>
    <w:rsid w:val="00632DE8"/>
    <w:rsid w:val="00633623"/>
    <w:rsid w:val="006339FE"/>
    <w:rsid w:val="00634029"/>
    <w:rsid w:val="00634057"/>
    <w:rsid w:val="00634095"/>
    <w:rsid w:val="006342F2"/>
    <w:rsid w:val="0063497A"/>
    <w:rsid w:val="006351D9"/>
    <w:rsid w:val="006352D5"/>
    <w:rsid w:val="0063550B"/>
    <w:rsid w:val="00635560"/>
    <w:rsid w:val="00635A68"/>
    <w:rsid w:val="00635E37"/>
    <w:rsid w:val="00636FA8"/>
    <w:rsid w:val="00637141"/>
    <w:rsid w:val="00637284"/>
    <w:rsid w:val="00637486"/>
    <w:rsid w:val="00640213"/>
    <w:rsid w:val="0064051D"/>
    <w:rsid w:val="006408BE"/>
    <w:rsid w:val="00640FE5"/>
    <w:rsid w:val="00641B33"/>
    <w:rsid w:val="00641D26"/>
    <w:rsid w:val="006424C1"/>
    <w:rsid w:val="0064293F"/>
    <w:rsid w:val="00642BCA"/>
    <w:rsid w:val="006440E1"/>
    <w:rsid w:val="006442DD"/>
    <w:rsid w:val="0064466B"/>
    <w:rsid w:val="00644CBD"/>
    <w:rsid w:val="00644D94"/>
    <w:rsid w:val="00645BEB"/>
    <w:rsid w:val="00645EED"/>
    <w:rsid w:val="0064687F"/>
    <w:rsid w:val="0065014E"/>
    <w:rsid w:val="0065173A"/>
    <w:rsid w:val="00651874"/>
    <w:rsid w:val="00652C6A"/>
    <w:rsid w:val="00652E02"/>
    <w:rsid w:val="00652F69"/>
    <w:rsid w:val="0065510D"/>
    <w:rsid w:val="006559F5"/>
    <w:rsid w:val="00655D16"/>
    <w:rsid w:val="00655D75"/>
    <w:rsid w:val="006562DD"/>
    <w:rsid w:val="0065700C"/>
    <w:rsid w:val="0065742C"/>
    <w:rsid w:val="00657533"/>
    <w:rsid w:val="00657A57"/>
    <w:rsid w:val="006604D5"/>
    <w:rsid w:val="00660780"/>
    <w:rsid w:val="00660CF2"/>
    <w:rsid w:val="00660F55"/>
    <w:rsid w:val="00663011"/>
    <w:rsid w:val="006633B0"/>
    <w:rsid w:val="0066374A"/>
    <w:rsid w:val="006639F0"/>
    <w:rsid w:val="006639F1"/>
    <w:rsid w:val="00664AC0"/>
    <w:rsid w:val="00664CB1"/>
    <w:rsid w:val="00664E77"/>
    <w:rsid w:val="0066512E"/>
    <w:rsid w:val="00665155"/>
    <w:rsid w:val="006660CE"/>
    <w:rsid w:val="006670C5"/>
    <w:rsid w:val="0066766C"/>
    <w:rsid w:val="0066798C"/>
    <w:rsid w:val="00667F67"/>
    <w:rsid w:val="00667F6B"/>
    <w:rsid w:val="006707B3"/>
    <w:rsid w:val="006708A6"/>
    <w:rsid w:val="006710E6"/>
    <w:rsid w:val="006713ED"/>
    <w:rsid w:val="006720FD"/>
    <w:rsid w:val="00672394"/>
    <w:rsid w:val="006730D0"/>
    <w:rsid w:val="00674544"/>
    <w:rsid w:val="00675A9D"/>
    <w:rsid w:val="00675BBF"/>
    <w:rsid w:val="0067631F"/>
    <w:rsid w:val="0067691C"/>
    <w:rsid w:val="00677133"/>
    <w:rsid w:val="006772D6"/>
    <w:rsid w:val="00677405"/>
    <w:rsid w:val="00677AC8"/>
    <w:rsid w:val="00677E33"/>
    <w:rsid w:val="006801D1"/>
    <w:rsid w:val="00681E0D"/>
    <w:rsid w:val="0068249D"/>
    <w:rsid w:val="006829CA"/>
    <w:rsid w:val="0068474E"/>
    <w:rsid w:val="0068679D"/>
    <w:rsid w:val="006875EF"/>
    <w:rsid w:val="00687D84"/>
    <w:rsid w:val="006908F7"/>
    <w:rsid w:val="00690D1F"/>
    <w:rsid w:val="00690EF0"/>
    <w:rsid w:val="006915F1"/>
    <w:rsid w:val="00691EC9"/>
    <w:rsid w:val="00692693"/>
    <w:rsid w:val="006927D8"/>
    <w:rsid w:val="00692FD2"/>
    <w:rsid w:val="006931CA"/>
    <w:rsid w:val="0069350E"/>
    <w:rsid w:val="006944CB"/>
    <w:rsid w:val="006948B9"/>
    <w:rsid w:val="00694F1B"/>
    <w:rsid w:val="00695036"/>
    <w:rsid w:val="00696572"/>
    <w:rsid w:val="00697175"/>
    <w:rsid w:val="00697B5A"/>
    <w:rsid w:val="006A0189"/>
    <w:rsid w:val="006A01AE"/>
    <w:rsid w:val="006A056B"/>
    <w:rsid w:val="006A0846"/>
    <w:rsid w:val="006A095F"/>
    <w:rsid w:val="006A1728"/>
    <w:rsid w:val="006A1F80"/>
    <w:rsid w:val="006A3E8E"/>
    <w:rsid w:val="006A401F"/>
    <w:rsid w:val="006A50D5"/>
    <w:rsid w:val="006A5C5A"/>
    <w:rsid w:val="006A5E87"/>
    <w:rsid w:val="006A640D"/>
    <w:rsid w:val="006A75BF"/>
    <w:rsid w:val="006B00F1"/>
    <w:rsid w:val="006B0944"/>
    <w:rsid w:val="006B0AA2"/>
    <w:rsid w:val="006B1A3E"/>
    <w:rsid w:val="006B1E87"/>
    <w:rsid w:val="006B2391"/>
    <w:rsid w:val="006B25E3"/>
    <w:rsid w:val="006B2753"/>
    <w:rsid w:val="006B2E63"/>
    <w:rsid w:val="006B2EFA"/>
    <w:rsid w:val="006B3BEE"/>
    <w:rsid w:val="006B3D35"/>
    <w:rsid w:val="006B443D"/>
    <w:rsid w:val="006B4CFC"/>
    <w:rsid w:val="006B6AAE"/>
    <w:rsid w:val="006B7541"/>
    <w:rsid w:val="006B773E"/>
    <w:rsid w:val="006B7DB7"/>
    <w:rsid w:val="006C0374"/>
    <w:rsid w:val="006C0C11"/>
    <w:rsid w:val="006C186E"/>
    <w:rsid w:val="006C2AA2"/>
    <w:rsid w:val="006C2CCD"/>
    <w:rsid w:val="006C2D91"/>
    <w:rsid w:val="006C2FA3"/>
    <w:rsid w:val="006C36B2"/>
    <w:rsid w:val="006C37E2"/>
    <w:rsid w:val="006C3FD4"/>
    <w:rsid w:val="006C4237"/>
    <w:rsid w:val="006C48E8"/>
    <w:rsid w:val="006C4ACE"/>
    <w:rsid w:val="006C6B69"/>
    <w:rsid w:val="006C6CCE"/>
    <w:rsid w:val="006C70EE"/>
    <w:rsid w:val="006C7E2A"/>
    <w:rsid w:val="006D017C"/>
    <w:rsid w:val="006D11FC"/>
    <w:rsid w:val="006D17F0"/>
    <w:rsid w:val="006D1D19"/>
    <w:rsid w:val="006D1F7C"/>
    <w:rsid w:val="006D2659"/>
    <w:rsid w:val="006D2FBB"/>
    <w:rsid w:val="006D333C"/>
    <w:rsid w:val="006D4117"/>
    <w:rsid w:val="006D430A"/>
    <w:rsid w:val="006D443D"/>
    <w:rsid w:val="006D47FF"/>
    <w:rsid w:val="006D508A"/>
    <w:rsid w:val="006D5684"/>
    <w:rsid w:val="006D583C"/>
    <w:rsid w:val="006D590E"/>
    <w:rsid w:val="006D5C3E"/>
    <w:rsid w:val="006D6186"/>
    <w:rsid w:val="006D6747"/>
    <w:rsid w:val="006E065B"/>
    <w:rsid w:val="006E06B4"/>
    <w:rsid w:val="006E0E3D"/>
    <w:rsid w:val="006E0F98"/>
    <w:rsid w:val="006E20C3"/>
    <w:rsid w:val="006E22A5"/>
    <w:rsid w:val="006E24DA"/>
    <w:rsid w:val="006E291E"/>
    <w:rsid w:val="006E320A"/>
    <w:rsid w:val="006E396C"/>
    <w:rsid w:val="006E4076"/>
    <w:rsid w:val="006E4E2E"/>
    <w:rsid w:val="006E6220"/>
    <w:rsid w:val="006E6679"/>
    <w:rsid w:val="006E7910"/>
    <w:rsid w:val="006F0307"/>
    <w:rsid w:val="006F0D29"/>
    <w:rsid w:val="006F10E1"/>
    <w:rsid w:val="006F1285"/>
    <w:rsid w:val="006F2A9A"/>
    <w:rsid w:val="006F330A"/>
    <w:rsid w:val="006F3F56"/>
    <w:rsid w:val="006F456E"/>
    <w:rsid w:val="006F48FF"/>
    <w:rsid w:val="006F5BB7"/>
    <w:rsid w:val="006F637C"/>
    <w:rsid w:val="006F6CAE"/>
    <w:rsid w:val="006F7621"/>
    <w:rsid w:val="006F7626"/>
    <w:rsid w:val="006F7DCA"/>
    <w:rsid w:val="00700150"/>
    <w:rsid w:val="00700B9E"/>
    <w:rsid w:val="00700C6E"/>
    <w:rsid w:val="00700FF5"/>
    <w:rsid w:val="0070229D"/>
    <w:rsid w:val="00702603"/>
    <w:rsid w:val="00702F95"/>
    <w:rsid w:val="00702F99"/>
    <w:rsid w:val="007031B3"/>
    <w:rsid w:val="007040A6"/>
    <w:rsid w:val="00704ADF"/>
    <w:rsid w:val="00705973"/>
    <w:rsid w:val="00705ACC"/>
    <w:rsid w:val="00705D5B"/>
    <w:rsid w:val="00706771"/>
    <w:rsid w:val="00706941"/>
    <w:rsid w:val="00706D81"/>
    <w:rsid w:val="00706D8F"/>
    <w:rsid w:val="0070788A"/>
    <w:rsid w:val="0071002A"/>
    <w:rsid w:val="00710ADD"/>
    <w:rsid w:val="00711073"/>
    <w:rsid w:val="00712587"/>
    <w:rsid w:val="00713416"/>
    <w:rsid w:val="007134F6"/>
    <w:rsid w:val="00714994"/>
    <w:rsid w:val="00714E97"/>
    <w:rsid w:val="00715074"/>
    <w:rsid w:val="0071533E"/>
    <w:rsid w:val="007161E2"/>
    <w:rsid w:val="00716296"/>
    <w:rsid w:val="0071634C"/>
    <w:rsid w:val="00716E46"/>
    <w:rsid w:val="00716E48"/>
    <w:rsid w:val="00717419"/>
    <w:rsid w:val="00717979"/>
    <w:rsid w:val="00717D0D"/>
    <w:rsid w:val="00717DF2"/>
    <w:rsid w:val="00717F7C"/>
    <w:rsid w:val="00720CD1"/>
    <w:rsid w:val="0072113B"/>
    <w:rsid w:val="0072133A"/>
    <w:rsid w:val="00721783"/>
    <w:rsid w:val="007218A3"/>
    <w:rsid w:val="00722AC1"/>
    <w:rsid w:val="00722CDF"/>
    <w:rsid w:val="007230E5"/>
    <w:rsid w:val="00723282"/>
    <w:rsid w:val="0072359C"/>
    <w:rsid w:val="00723AB5"/>
    <w:rsid w:val="007242D0"/>
    <w:rsid w:val="00724C6C"/>
    <w:rsid w:val="00725370"/>
    <w:rsid w:val="0072541C"/>
    <w:rsid w:val="0072581A"/>
    <w:rsid w:val="007260EE"/>
    <w:rsid w:val="00726639"/>
    <w:rsid w:val="007267D7"/>
    <w:rsid w:val="00726805"/>
    <w:rsid w:val="00727756"/>
    <w:rsid w:val="00727941"/>
    <w:rsid w:val="007279FD"/>
    <w:rsid w:val="00727A89"/>
    <w:rsid w:val="00727F2E"/>
    <w:rsid w:val="00730A26"/>
    <w:rsid w:val="007318CA"/>
    <w:rsid w:val="00731BFF"/>
    <w:rsid w:val="00732662"/>
    <w:rsid w:val="00733A94"/>
    <w:rsid w:val="00734401"/>
    <w:rsid w:val="00735347"/>
    <w:rsid w:val="007353FF"/>
    <w:rsid w:val="00736BC1"/>
    <w:rsid w:val="00736FAF"/>
    <w:rsid w:val="007408AD"/>
    <w:rsid w:val="0074197F"/>
    <w:rsid w:val="007419CE"/>
    <w:rsid w:val="00741C01"/>
    <w:rsid w:val="00742194"/>
    <w:rsid w:val="00742BE2"/>
    <w:rsid w:val="00742C0F"/>
    <w:rsid w:val="0074336F"/>
    <w:rsid w:val="0074396F"/>
    <w:rsid w:val="00743F39"/>
    <w:rsid w:val="0074439A"/>
    <w:rsid w:val="0074543B"/>
    <w:rsid w:val="0074597E"/>
    <w:rsid w:val="007462B4"/>
    <w:rsid w:val="00746A6B"/>
    <w:rsid w:val="007470D6"/>
    <w:rsid w:val="00747CF6"/>
    <w:rsid w:val="00750C72"/>
    <w:rsid w:val="0075116B"/>
    <w:rsid w:val="0075135B"/>
    <w:rsid w:val="00751832"/>
    <w:rsid w:val="00751AE4"/>
    <w:rsid w:val="00751C50"/>
    <w:rsid w:val="00751D94"/>
    <w:rsid w:val="0075222D"/>
    <w:rsid w:val="00752859"/>
    <w:rsid w:val="00752DA5"/>
    <w:rsid w:val="0075312A"/>
    <w:rsid w:val="007540AB"/>
    <w:rsid w:val="0075541A"/>
    <w:rsid w:val="00756ECA"/>
    <w:rsid w:val="007602AB"/>
    <w:rsid w:val="0076045B"/>
    <w:rsid w:val="00760DB8"/>
    <w:rsid w:val="007631B9"/>
    <w:rsid w:val="00763717"/>
    <w:rsid w:val="00763949"/>
    <w:rsid w:val="007645EA"/>
    <w:rsid w:val="007657D0"/>
    <w:rsid w:val="00765A6C"/>
    <w:rsid w:val="00765B27"/>
    <w:rsid w:val="007666F0"/>
    <w:rsid w:val="00766963"/>
    <w:rsid w:val="00767152"/>
    <w:rsid w:val="007707DB"/>
    <w:rsid w:val="00771E1B"/>
    <w:rsid w:val="00772748"/>
    <w:rsid w:val="007730EE"/>
    <w:rsid w:val="00773D5D"/>
    <w:rsid w:val="00774128"/>
    <w:rsid w:val="00774B68"/>
    <w:rsid w:val="00774C87"/>
    <w:rsid w:val="00776D13"/>
    <w:rsid w:val="00776E6B"/>
    <w:rsid w:val="00777079"/>
    <w:rsid w:val="00777113"/>
    <w:rsid w:val="0077769F"/>
    <w:rsid w:val="007805BD"/>
    <w:rsid w:val="00780E98"/>
    <w:rsid w:val="00781E72"/>
    <w:rsid w:val="007824BE"/>
    <w:rsid w:val="0078275E"/>
    <w:rsid w:val="00782D4B"/>
    <w:rsid w:val="0078372D"/>
    <w:rsid w:val="00783915"/>
    <w:rsid w:val="00783B25"/>
    <w:rsid w:val="00783B7E"/>
    <w:rsid w:val="00784486"/>
    <w:rsid w:val="00784490"/>
    <w:rsid w:val="00784D19"/>
    <w:rsid w:val="00784DAC"/>
    <w:rsid w:val="007854EA"/>
    <w:rsid w:val="00785A93"/>
    <w:rsid w:val="0078672C"/>
    <w:rsid w:val="007878C4"/>
    <w:rsid w:val="007900AA"/>
    <w:rsid w:val="00790338"/>
    <w:rsid w:val="0079088C"/>
    <w:rsid w:val="00791D90"/>
    <w:rsid w:val="00793351"/>
    <w:rsid w:val="00793486"/>
    <w:rsid w:val="00793848"/>
    <w:rsid w:val="00797396"/>
    <w:rsid w:val="007A083C"/>
    <w:rsid w:val="007A1926"/>
    <w:rsid w:val="007A1A93"/>
    <w:rsid w:val="007A200F"/>
    <w:rsid w:val="007A2B57"/>
    <w:rsid w:val="007A2DA0"/>
    <w:rsid w:val="007A335C"/>
    <w:rsid w:val="007A3A95"/>
    <w:rsid w:val="007A4847"/>
    <w:rsid w:val="007A49B3"/>
    <w:rsid w:val="007A53C3"/>
    <w:rsid w:val="007A5B77"/>
    <w:rsid w:val="007A6220"/>
    <w:rsid w:val="007A6855"/>
    <w:rsid w:val="007A6A99"/>
    <w:rsid w:val="007A77EE"/>
    <w:rsid w:val="007B15E5"/>
    <w:rsid w:val="007B1E60"/>
    <w:rsid w:val="007B25D6"/>
    <w:rsid w:val="007B2A87"/>
    <w:rsid w:val="007B2D26"/>
    <w:rsid w:val="007B2ECC"/>
    <w:rsid w:val="007B3300"/>
    <w:rsid w:val="007B425F"/>
    <w:rsid w:val="007B4660"/>
    <w:rsid w:val="007B473E"/>
    <w:rsid w:val="007B5231"/>
    <w:rsid w:val="007B572B"/>
    <w:rsid w:val="007B5BED"/>
    <w:rsid w:val="007B63B1"/>
    <w:rsid w:val="007B6835"/>
    <w:rsid w:val="007B69DA"/>
    <w:rsid w:val="007B6AC2"/>
    <w:rsid w:val="007B6C87"/>
    <w:rsid w:val="007C067C"/>
    <w:rsid w:val="007C0ACC"/>
    <w:rsid w:val="007C0C38"/>
    <w:rsid w:val="007C0D4D"/>
    <w:rsid w:val="007C10C0"/>
    <w:rsid w:val="007C1868"/>
    <w:rsid w:val="007C1D2A"/>
    <w:rsid w:val="007C1FCF"/>
    <w:rsid w:val="007C303C"/>
    <w:rsid w:val="007C3292"/>
    <w:rsid w:val="007C359E"/>
    <w:rsid w:val="007C3888"/>
    <w:rsid w:val="007C3AFC"/>
    <w:rsid w:val="007C3F92"/>
    <w:rsid w:val="007C3F9C"/>
    <w:rsid w:val="007C452D"/>
    <w:rsid w:val="007C4615"/>
    <w:rsid w:val="007C4F1C"/>
    <w:rsid w:val="007C5C28"/>
    <w:rsid w:val="007C61CB"/>
    <w:rsid w:val="007C6D68"/>
    <w:rsid w:val="007C6F8C"/>
    <w:rsid w:val="007D01BC"/>
    <w:rsid w:val="007D0CE0"/>
    <w:rsid w:val="007D4AD0"/>
    <w:rsid w:val="007D5301"/>
    <w:rsid w:val="007D5583"/>
    <w:rsid w:val="007D5B88"/>
    <w:rsid w:val="007D6503"/>
    <w:rsid w:val="007D7218"/>
    <w:rsid w:val="007D73C9"/>
    <w:rsid w:val="007D77E1"/>
    <w:rsid w:val="007E1136"/>
    <w:rsid w:val="007E1BD4"/>
    <w:rsid w:val="007E238B"/>
    <w:rsid w:val="007E25E7"/>
    <w:rsid w:val="007E2D61"/>
    <w:rsid w:val="007E2E0B"/>
    <w:rsid w:val="007E3F39"/>
    <w:rsid w:val="007E49F9"/>
    <w:rsid w:val="007E6227"/>
    <w:rsid w:val="007E6242"/>
    <w:rsid w:val="007E74CD"/>
    <w:rsid w:val="007E76E8"/>
    <w:rsid w:val="007F0058"/>
    <w:rsid w:val="007F0C42"/>
    <w:rsid w:val="007F0C75"/>
    <w:rsid w:val="007F0D91"/>
    <w:rsid w:val="007F2143"/>
    <w:rsid w:val="007F224E"/>
    <w:rsid w:val="007F2647"/>
    <w:rsid w:val="007F452E"/>
    <w:rsid w:val="007F47C3"/>
    <w:rsid w:val="007F525F"/>
    <w:rsid w:val="007F59DF"/>
    <w:rsid w:val="007F5B48"/>
    <w:rsid w:val="007F6987"/>
    <w:rsid w:val="007F7D1E"/>
    <w:rsid w:val="00800A09"/>
    <w:rsid w:val="008010A7"/>
    <w:rsid w:val="008010C7"/>
    <w:rsid w:val="00801725"/>
    <w:rsid w:val="008017C0"/>
    <w:rsid w:val="0080189E"/>
    <w:rsid w:val="00801BB5"/>
    <w:rsid w:val="0080283A"/>
    <w:rsid w:val="0080295D"/>
    <w:rsid w:val="008029FE"/>
    <w:rsid w:val="0080460D"/>
    <w:rsid w:val="00804D28"/>
    <w:rsid w:val="008055FB"/>
    <w:rsid w:val="0080588E"/>
    <w:rsid w:val="00806208"/>
    <w:rsid w:val="00806C8F"/>
    <w:rsid w:val="00806D24"/>
    <w:rsid w:val="00807526"/>
    <w:rsid w:val="00807982"/>
    <w:rsid w:val="00807B26"/>
    <w:rsid w:val="008105A0"/>
    <w:rsid w:val="00810AAF"/>
    <w:rsid w:val="00810F39"/>
    <w:rsid w:val="00811901"/>
    <w:rsid w:val="00811910"/>
    <w:rsid w:val="00812812"/>
    <w:rsid w:val="008145D9"/>
    <w:rsid w:val="00815044"/>
    <w:rsid w:val="00815191"/>
    <w:rsid w:val="008155DA"/>
    <w:rsid w:val="008167D3"/>
    <w:rsid w:val="008167DF"/>
    <w:rsid w:val="00816C3F"/>
    <w:rsid w:val="00816DD0"/>
    <w:rsid w:val="00816EE9"/>
    <w:rsid w:val="008177DB"/>
    <w:rsid w:val="00820652"/>
    <w:rsid w:val="00821A50"/>
    <w:rsid w:val="0082287E"/>
    <w:rsid w:val="00822B3E"/>
    <w:rsid w:val="00822BEF"/>
    <w:rsid w:val="008233D9"/>
    <w:rsid w:val="00823829"/>
    <w:rsid w:val="0082397A"/>
    <w:rsid w:val="00823AF5"/>
    <w:rsid w:val="00824544"/>
    <w:rsid w:val="00824AA5"/>
    <w:rsid w:val="00824E7D"/>
    <w:rsid w:val="0082510D"/>
    <w:rsid w:val="008251B2"/>
    <w:rsid w:val="0082582D"/>
    <w:rsid w:val="00826542"/>
    <w:rsid w:val="00826B39"/>
    <w:rsid w:val="00827376"/>
    <w:rsid w:val="00827692"/>
    <w:rsid w:val="00827894"/>
    <w:rsid w:val="00827BBE"/>
    <w:rsid w:val="00827F81"/>
    <w:rsid w:val="00830BE1"/>
    <w:rsid w:val="00831BEF"/>
    <w:rsid w:val="00832BD8"/>
    <w:rsid w:val="00833123"/>
    <w:rsid w:val="00834992"/>
    <w:rsid w:val="00834DBE"/>
    <w:rsid w:val="008351AC"/>
    <w:rsid w:val="008352CA"/>
    <w:rsid w:val="00835AC5"/>
    <w:rsid w:val="00836009"/>
    <w:rsid w:val="00836907"/>
    <w:rsid w:val="008375A2"/>
    <w:rsid w:val="0083784A"/>
    <w:rsid w:val="008378DA"/>
    <w:rsid w:val="00840A9A"/>
    <w:rsid w:val="00841479"/>
    <w:rsid w:val="00841908"/>
    <w:rsid w:val="00841DCA"/>
    <w:rsid w:val="008428F5"/>
    <w:rsid w:val="0084296F"/>
    <w:rsid w:val="008430DF"/>
    <w:rsid w:val="008442B3"/>
    <w:rsid w:val="00844723"/>
    <w:rsid w:val="0084615A"/>
    <w:rsid w:val="00850577"/>
    <w:rsid w:val="0085157E"/>
    <w:rsid w:val="008519AA"/>
    <w:rsid w:val="00851C6D"/>
    <w:rsid w:val="00852D7A"/>
    <w:rsid w:val="008542C7"/>
    <w:rsid w:val="00854DF7"/>
    <w:rsid w:val="008570C9"/>
    <w:rsid w:val="008571DF"/>
    <w:rsid w:val="00857AB9"/>
    <w:rsid w:val="00857C75"/>
    <w:rsid w:val="00860ADF"/>
    <w:rsid w:val="00860EC1"/>
    <w:rsid w:val="00860FE5"/>
    <w:rsid w:val="0086159E"/>
    <w:rsid w:val="00861AF6"/>
    <w:rsid w:val="0086323B"/>
    <w:rsid w:val="008636EA"/>
    <w:rsid w:val="00864016"/>
    <w:rsid w:val="00864A21"/>
    <w:rsid w:val="00865DF3"/>
    <w:rsid w:val="00866466"/>
    <w:rsid w:val="00866633"/>
    <w:rsid w:val="008670DB"/>
    <w:rsid w:val="00867103"/>
    <w:rsid w:val="00870243"/>
    <w:rsid w:val="008708A8"/>
    <w:rsid w:val="00871292"/>
    <w:rsid w:val="00871E39"/>
    <w:rsid w:val="0087242C"/>
    <w:rsid w:val="008738E9"/>
    <w:rsid w:val="00873E87"/>
    <w:rsid w:val="008741DA"/>
    <w:rsid w:val="008751AF"/>
    <w:rsid w:val="00875CB3"/>
    <w:rsid w:val="00876299"/>
    <w:rsid w:val="008771DA"/>
    <w:rsid w:val="00877756"/>
    <w:rsid w:val="00877763"/>
    <w:rsid w:val="00877CD0"/>
    <w:rsid w:val="0088087B"/>
    <w:rsid w:val="00880EB9"/>
    <w:rsid w:val="00881190"/>
    <w:rsid w:val="00881BF7"/>
    <w:rsid w:val="00881C55"/>
    <w:rsid w:val="008822B6"/>
    <w:rsid w:val="008831D5"/>
    <w:rsid w:val="00885469"/>
    <w:rsid w:val="0088606F"/>
    <w:rsid w:val="008869F9"/>
    <w:rsid w:val="00886EAE"/>
    <w:rsid w:val="00886F7E"/>
    <w:rsid w:val="008908FC"/>
    <w:rsid w:val="00890A1C"/>
    <w:rsid w:val="0089105D"/>
    <w:rsid w:val="00891499"/>
    <w:rsid w:val="00891A33"/>
    <w:rsid w:val="00892F87"/>
    <w:rsid w:val="00894F9F"/>
    <w:rsid w:val="00896A09"/>
    <w:rsid w:val="00896B60"/>
    <w:rsid w:val="00896D01"/>
    <w:rsid w:val="008975A0"/>
    <w:rsid w:val="0089760B"/>
    <w:rsid w:val="008977E3"/>
    <w:rsid w:val="00897E35"/>
    <w:rsid w:val="008A0491"/>
    <w:rsid w:val="008A0C94"/>
    <w:rsid w:val="008A1027"/>
    <w:rsid w:val="008A1E90"/>
    <w:rsid w:val="008A2337"/>
    <w:rsid w:val="008A23EC"/>
    <w:rsid w:val="008A2445"/>
    <w:rsid w:val="008A395B"/>
    <w:rsid w:val="008A3BCF"/>
    <w:rsid w:val="008A469A"/>
    <w:rsid w:val="008A6A64"/>
    <w:rsid w:val="008B04BA"/>
    <w:rsid w:val="008B12AE"/>
    <w:rsid w:val="008B153E"/>
    <w:rsid w:val="008B2024"/>
    <w:rsid w:val="008B210F"/>
    <w:rsid w:val="008B2416"/>
    <w:rsid w:val="008B2EA9"/>
    <w:rsid w:val="008B31C8"/>
    <w:rsid w:val="008B31EF"/>
    <w:rsid w:val="008B3AFB"/>
    <w:rsid w:val="008B3E93"/>
    <w:rsid w:val="008B45C0"/>
    <w:rsid w:val="008B5254"/>
    <w:rsid w:val="008B5305"/>
    <w:rsid w:val="008B590E"/>
    <w:rsid w:val="008B68E0"/>
    <w:rsid w:val="008B70D5"/>
    <w:rsid w:val="008C0C6F"/>
    <w:rsid w:val="008C112B"/>
    <w:rsid w:val="008C18A8"/>
    <w:rsid w:val="008C2C95"/>
    <w:rsid w:val="008C30D0"/>
    <w:rsid w:val="008C356E"/>
    <w:rsid w:val="008C36B7"/>
    <w:rsid w:val="008C4B68"/>
    <w:rsid w:val="008C4BEF"/>
    <w:rsid w:val="008C51DA"/>
    <w:rsid w:val="008C53EB"/>
    <w:rsid w:val="008C5670"/>
    <w:rsid w:val="008C5AE7"/>
    <w:rsid w:val="008C68BF"/>
    <w:rsid w:val="008C6B10"/>
    <w:rsid w:val="008C7B1A"/>
    <w:rsid w:val="008D0A6C"/>
    <w:rsid w:val="008D2836"/>
    <w:rsid w:val="008D32F1"/>
    <w:rsid w:val="008D3D83"/>
    <w:rsid w:val="008D6325"/>
    <w:rsid w:val="008D6424"/>
    <w:rsid w:val="008D6E3A"/>
    <w:rsid w:val="008E08A7"/>
    <w:rsid w:val="008E1308"/>
    <w:rsid w:val="008E15FD"/>
    <w:rsid w:val="008E192F"/>
    <w:rsid w:val="008E198E"/>
    <w:rsid w:val="008E2F45"/>
    <w:rsid w:val="008E39B7"/>
    <w:rsid w:val="008E4028"/>
    <w:rsid w:val="008E5091"/>
    <w:rsid w:val="008E5CD4"/>
    <w:rsid w:val="008E5D27"/>
    <w:rsid w:val="008E6AB0"/>
    <w:rsid w:val="008E7207"/>
    <w:rsid w:val="008F0EC2"/>
    <w:rsid w:val="008F1A05"/>
    <w:rsid w:val="008F1D03"/>
    <w:rsid w:val="008F2936"/>
    <w:rsid w:val="008F2D02"/>
    <w:rsid w:val="008F4374"/>
    <w:rsid w:val="008F48C4"/>
    <w:rsid w:val="008F78AB"/>
    <w:rsid w:val="008F7B41"/>
    <w:rsid w:val="009011C2"/>
    <w:rsid w:val="00902DD9"/>
    <w:rsid w:val="0090332B"/>
    <w:rsid w:val="009033EE"/>
    <w:rsid w:val="00904249"/>
    <w:rsid w:val="009047DC"/>
    <w:rsid w:val="009047E0"/>
    <w:rsid w:val="009050A3"/>
    <w:rsid w:val="00905421"/>
    <w:rsid w:val="00907900"/>
    <w:rsid w:val="00907B61"/>
    <w:rsid w:val="00907D11"/>
    <w:rsid w:val="009115B4"/>
    <w:rsid w:val="009121C7"/>
    <w:rsid w:val="0091335A"/>
    <w:rsid w:val="00913362"/>
    <w:rsid w:val="00913A14"/>
    <w:rsid w:val="00913D13"/>
    <w:rsid w:val="00914E98"/>
    <w:rsid w:val="00915068"/>
    <w:rsid w:val="00915487"/>
    <w:rsid w:val="009167FB"/>
    <w:rsid w:val="0091746B"/>
    <w:rsid w:val="00922228"/>
    <w:rsid w:val="0092224A"/>
    <w:rsid w:val="0092292C"/>
    <w:rsid w:val="009231B9"/>
    <w:rsid w:val="00923674"/>
    <w:rsid w:val="00923F13"/>
    <w:rsid w:val="009244C0"/>
    <w:rsid w:val="00924728"/>
    <w:rsid w:val="0092514B"/>
    <w:rsid w:val="0092690C"/>
    <w:rsid w:val="00930074"/>
    <w:rsid w:val="00930FFE"/>
    <w:rsid w:val="00931521"/>
    <w:rsid w:val="009315FD"/>
    <w:rsid w:val="009320C0"/>
    <w:rsid w:val="009322B9"/>
    <w:rsid w:val="00932423"/>
    <w:rsid w:val="00932E46"/>
    <w:rsid w:val="00932F15"/>
    <w:rsid w:val="00933241"/>
    <w:rsid w:val="00935AC0"/>
    <w:rsid w:val="009360AC"/>
    <w:rsid w:val="00937604"/>
    <w:rsid w:val="00937746"/>
    <w:rsid w:val="00937763"/>
    <w:rsid w:val="009408A3"/>
    <w:rsid w:val="00941B25"/>
    <w:rsid w:val="0094208B"/>
    <w:rsid w:val="00942429"/>
    <w:rsid w:val="009427A7"/>
    <w:rsid w:val="00942A31"/>
    <w:rsid w:val="00943673"/>
    <w:rsid w:val="00943CAA"/>
    <w:rsid w:val="0094401B"/>
    <w:rsid w:val="0094499D"/>
    <w:rsid w:val="00944B5E"/>
    <w:rsid w:val="00944C50"/>
    <w:rsid w:val="00945820"/>
    <w:rsid w:val="00946232"/>
    <w:rsid w:val="00946F97"/>
    <w:rsid w:val="009472FB"/>
    <w:rsid w:val="00947F53"/>
    <w:rsid w:val="009502BF"/>
    <w:rsid w:val="00950570"/>
    <w:rsid w:val="009505EB"/>
    <w:rsid w:val="0095118B"/>
    <w:rsid w:val="009519FF"/>
    <w:rsid w:val="009539EB"/>
    <w:rsid w:val="00954C73"/>
    <w:rsid w:val="00954E02"/>
    <w:rsid w:val="00954E71"/>
    <w:rsid w:val="00955188"/>
    <w:rsid w:val="00955B10"/>
    <w:rsid w:val="00956043"/>
    <w:rsid w:val="0095703A"/>
    <w:rsid w:val="009573DB"/>
    <w:rsid w:val="00957613"/>
    <w:rsid w:val="00957675"/>
    <w:rsid w:val="009612A1"/>
    <w:rsid w:val="009612D2"/>
    <w:rsid w:val="00961D12"/>
    <w:rsid w:val="00962BE6"/>
    <w:rsid w:val="009630D3"/>
    <w:rsid w:val="00963907"/>
    <w:rsid w:val="009639D5"/>
    <w:rsid w:val="00963CCF"/>
    <w:rsid w:val="00964536"/>
    <w:rsid w:val="0096544F"/>
    <w:rsid w:val="00965DE1"/>
    <w:rsid w:val="00966009"/>
    <w:rsid w:val="00966B35"/>
    <w:rsid w:val="00966EFE"/>
    <w:rsid w:val="009670E8"/>
    <w:rsid w:val="009676EA"/>
    <w:rsid w:val="00967875"/>
    <w:rsid w:val="0096799C"/>
    <w:rsid w:val="00967DE0"/>
    <w:rsid w:val="0097042A"/>
    <w:rsid w:val="00970DB3"/>
    <w:rsid w:val="00971237"/>
    <w:rsid w:val="00972A67"/>
    <w:rsid w:val="00972E0A"/>
    <w:rsid w:val="009730FC"/>
    <w:rsid w:val="00973182"/>
    <w:rsid w:val="009731C9"/>
    <w:rsid w:val="00973A83"/>
    <w:rsid w:val="00973F49"/>
    <w:rsid w:val="00973FA3"/>
    <w:rsid w:val="009744B9"/>
    <w:rsid w:val="009745EC"/>
    <w:rsid w:val="009750E8"/>
    <w:rsid w:val="00975581"/>
    <w:rsid w:val="0097586F"/>
    <w:rsid w:val="00976C35"/>
    <w:rsid w:val="00976DF1"/>
    <w:rsid w:val="00976E18"/>
    <w:rsid w:val="009771BA"/>
    <w:rsid w:val="00977A09"/>
    <w:rsid w:val="00980601"/>
    <w:rsid w:val="0098097B"/>
    <w:rsid w:val="00980FF7"/>
    <w:rsid w:val="00981230"/>
    <w:rsid w:val="0098178E"/>
    <w:rsid w:val="009821CF"/>
    <w:rsid w:val="0098234C"/>
    <w:rsid w:val="00982996"/>
    <w:rsid w:val="00984222"/>
    <w:rsid w:val="00984A42"/>
    <w:rsid w:val="00984BD8"/>
    <w:rsid w:val="00984DCF"/>
    <w:rsid w:val="00985065"/>
    <w:rsid w:val="009858CC"/>
    <w:rsid w:val="00985DBF"/>
    <w:rsid w:val="00987230"/>
    <w:rsid w:val="00987E07"/>
    <w:rsid w:val="0099042C"/>
    <w:rsid w:val="0099068E"/>
    <w:rsid w:val="00990D29"/>
    <w:rsid w:val="0099126F"/>
    <w:rsid w:val="009913C6"/>
    <w:rsid w:val="009925E2"/>
    <w:rsid w:val="00992B76"/>
    <w:rsid w:val="00993048"/>
    <w:rsid w:val="009949F7"/>
    <w:rsid w:val="00994C64"/>
    <w:rsid w:val="009966F8"/>
    <w:rsid w:val="009967A2"/>
    <w:rsid w:val="009972C1"/>
    <w:rsid w:val="00997735"/>
    <w:rsid w:val="0099781A"/>
    <w:rsid w:val="009978E8"/>
    <w:rsid w:val="009A0C1B"/>
    <w:rsid w:val="009A1AED"/>
    <w:rsid w:val="009A242B"/>
    <w:rsid w:val="009A2554"/>
    <w:rsid w:val="009A424B"/>
    <w:rsid w:val="009A425F"/>
    <w:rsid w:val="009A4275"/>
    <w:rsid w:val="009A46E6"/>
    <w:rsid w:val="009A495A"/>
    <w:rsid w:val="009A590D"/>
    <w:rsid w:val="009A598A"/>
    <w:rsid w:val="009A6279"/>
    <w:rsid w:val="009A7579"/>
    <w:rsid w:val="009A777F"/>
    <w:rsid w:val="009A7990"/>
    <w:rsid w:val="009A7D21"/>
    <w:rsid w:val="009B0E61"/>
    <w:rsid w:val="009B113B"/>
    <w:rsid w:val="009B1481"/>
    <w:rsid w:val="009B159D"/>
    <w:rsid w:val="009B2302"/>
    <w:rsid w:val="009B297C"/>
    <w:rsid w:val="009B3050"/>
    <w:rsid w:val="009B349D"/>
    <w:rsid w:val="009B42C1"/>
    <w:rsid w:val="009B54DB"/>
    <w:rsid w:val="009B59D8"/>
    <w:rsid w:val="009B63AE"/>
    <w:rsid w:val="009B6532"/>
    <w:rsid w:val="009B6705"/>
    <w:rsid w:val="009B6729"/>
    <w:rsid w:val="009B7ACD"/>
    <w:rsid w:val="009B7E09"/>
    <w:rsid w:val="009C009F"/>
    <w:rsid w:val="009C0E09"/>
    <w:rsid w:val="009C0FE3"/>
    <w:rsid w:val="009C145A"/>
    <w:rsid w:val="009C1AF0"/>
    <w:rsid w:val="009C24E3"/>
    <w:rsid w:val="009C2DF4"/>
    <w:rsid w:val="009C30EC"/>
    <w:rsid w:val="009C3320"/>
    <w:rsid w:val="009C36C0"/>
    <w:rsid w:val="009C4B4C"/>
    <w:rsid w:val="009C61BB"/>
    <w:rsid w:val="009C6933"/>
    <w:rsid w:val="009C73E3"/>
    <w:rsid w:val="009C7B8C"/>
    <w:rsid w:val="009C7D0A"/>
    <w:rsid w:val="009C7FC5"/>
    <w:rsid w:val="009D0134"/>
    <w:rsid w:val="009D0519"/>
    <w:rsid w:val="009D1A1B"/>
    <w:rsid w:val="009D1CBC"/>
    <w:rsid w:val="009D25E3"/>
    <w:rsid w:val="009D2A76"/>
    <w:rsid w:val="009D3655"/>
    <w:rsid w:val="009D652F"/>
    <w:rsid w:val="009D7271"/>
    <w:rsid w:val="009D7D6E"/>
    <w:rsid w:val="009D7F0F"/>
    <w:rsid w:val="009E0206"/>
    <w:rsid w:val="009E070F"/>
    <w:rsid w:val="009E1212"/>
    <w:rsid w:val="009E2125"/>
    <w:rsid w:val="009E3A82"/>
    <w:rsid w:val="009E3B0D"/>
    <w:rsid w:val="009E4854"/>
    <w:rsid w:val="009E509F"/>
    <w:rsid w:val="009E51F1"/>
    <w:rsid w:val="009E5AAE"/>
    <w:rsid w:val="009E63F6"/>
    <w:rsid w:val="009E6C8F"/>
    <w:rsid w:val="009E7521"/>
    <w:rsid w:val="009E7956"/>
    <w:rsid w:val="009E7CC3"/>
    <w:rsid w:val="009F0784"/>
    <w:rsid w:val="009F0FB1"/>
    <w:rsid w:val="009F17E1"/>
    <w:rsid w:val="009F1B40"/>
    <w:rsid w:val="009F1C19"/>
    <w:rsid w:val="009F1D11"/>
    <w:rsid w:val="009F2910"/>
    <w:rsid w:val="009F2A0C"/>
    <w:rsid w:val="009F2C8F"/>
    <w:rsid w:val="009F34FE"/>
    <w:rsid w:val="009F3A77"/>
    <w:rsid w:val="009F3DEA"/>
    <w:rsid w:val="009F3EB8"/>
    <w:rsid w:val="009F4287"/>
    <w:rsid w:val="009F60F2"/>
    <w:rsid w:val="009F6489"/>
    <w:rsid w:val="009F76FC"/>
    <w:rsid w:val="009F7D90"/>
    <w:rsid w:val="00A002BB"/>
    <w:rsid w:val="00A01697"/>
    <w:rsid w:val="00A01B66"/>
    <w:rsid w:val="00A01C18"/>
    <w:rsid w:val="00A02459"/>
    <w:rsid w:val="00A02480"/>
    <w:rsid w:val="00A02F28"/>
    <w:rsid w:val="00A03060"/>
    <w:rsid w:val="00A0420C"/>
    <w:rsid w:val="00A04A56"/>
    <w:rsid w:val="00A05BF9"/>
    <w:rsid w:val="00A06003"/>
    <w:rsid w:val="00A0736F"/>
    <w:rsid w:val="00A0794D"/>
    <w:rsid w:val="00A07D00"/>
    <w:rsid w:val="00A107F1"/>
    <w:rsid w:val="00A10910"/>
    <w:rsid w:val="00A112C4"/>
    <w:rsid w:val="00A1156A"/>
    <w:rsid w:val="00A1240C"/>
    <w:rsid w:val="00A13522"/>
    <w:rsid w:val="00A1377D"/>
    <w:rsid w:val="00A146CF"/>
    <w:rsid w:val="00A148DC"/>
    <w:rsid w:val="00A154C3"/>
    <w:rsid w:val="00A15877"/>
    <w:rsid w:val="00A15EE3"/>
    <w:rsid w:val="00A16697"/>
    <w:rsid w:val="00A16A72"/>
    <w:rsid w:val="00A16D82"/>
    <w:rsid w:val="00A16FEF"/>
    <w:rsid w:val="00A173DB"/>
    <w:rsid w:val="00A1771B"/>
    <w:rsid w:val="00A17D7E"/>
    <w:rsid w:val="00A21585"/>
    <w:rsid w:val="00A2178B"/>
    <w:rsid w:val="00A21D72"/>
    <w:rsid w:val="00A22A67"/>
    <w:rsid w:val="00A22E0C"/>
    <w:rsid w:val="00A235E9"/>
    <w:rsid w:val="00A23894"/>
    <w:rsid w:val="00A239AB"/>
    <w:rsid w:val="00A23B29"/>
    <w:rsid w:val="00A23E6E"/>
    <w:rsid w:val="00A2533E"/>
    <w:rsid w:val="00A256A2"/>
    <w:rsid w:val="00A265CA"/>
    <w:rsid w:val="00A267E1"/>
    <w:rsid w:val="00A26B9E"/>
    <w:rsid w:val="00A26BCC"/>
    <w:rsid w:val="00A26CFC"/>
    <w:rsid w:val="00A26FCD"/>
    <w:rsid w:val="00A2741C"/>
    <w:rsid w:val="00A30C3D"/>
    <w:rsid w:val="00A312DC"/>
    <w:rsid w:val="00A316DD"/>
    <w:rsid w:val="00A31C3A"/>
    <w:rsid w:val="00A321C8"/>
    <w:rsid w:val="00A3254D"/>
    <w:rsid w:val="00A32CF4"/>
    <w:rsid w:val="00A32EB8"/>
    <w:rsid w:val="00A33603"/>
    <w:rsid w:val="00A3420F"/>
    <w:rsid w:val="00A34B96"/>
    <w:rsid w:val="00A35396"/>
    <w:rsid w:val="00A35901"/>
    <w:rsid w:val="00A35A13"/>
    <w:rsid w:val="00A35C05"/>
    <w:rsid w:val="00A36C41"/>
    <w:rsid w:val="00A371D9"/>
    <w:rsid w:val="00A3758E"/>
    <w:rsid w:val="00A41804"/>
    <w:rsid w:val="00A41945"/>
    <w:rsid w:val="00A42297"/>
    <w:rsid w:val="00A42958"/>
    <w:rsid w:val="00A42DCA"/>
    <w:rsid w:val="00A42FA3"/>
    <w:rsid w:val="00A43335"/>
    <w:rsid w:val="00A43B2D"/>
    <w:rsid w:val="00A43E23"/>
    <w:rsid w:val="00A44392"/>
    <w:rsid w:val="00A44ADD"/>
    <w:rsid w:val="00A45037"/>
    <w:rsid w:val="00A45199"/>
    <w:rsid w:val="00A4536C"/>
    <w:rsid w:val="00A455FC"/>
    <w:rsid w:val="00A45646"/>
    <w:rsid w:val="00A45BE0"/>
    <w:rsid w:val="00A465AE"/>
    <w:rsid w:val="00A477D0"/>
    <w:rsid w:val="00A50011"/>
    <w:rsid w:val="00A501AD"/>
    <w:rsid w:val="00A50658"/>
    <w:rsid w:val="00A50EA7"/>
    <w:rsid w:val="00A50EE1"/>
    <w:rsid w:val="00A5247A"/>
    <w:rsid w:val="00A5298F"/>
    <w:rsid w:val="00A52F47"/>
    <w:rsid w:val="00A52F7D"/>
    <w:rsid w:val="00A5343E"/>
    <w:rsid w:val="00A556B2"/>
    <w:rsid w:val="00A55BED"/>
    <w:rsid w:val="00A55CFA"/>
    <w:rsid w:val="00A5606C"/>
    <w:rsid w:val="00A56378"/>
    <w:rsid w:val="00A56E9E"/>
    <w:rsid w:val="00A57198"/>
    <w:rsid w:val="00A572DF"/>
    <w:rsid w:val="00A578C9"/>
    <w:rsid w:val="00A5799E"/>
    <w:rsid w:val="00A57D3D"/>
    <w:rsid w:val="00A57D5B"/>
    <w:rsid w:val="00A602E7"/>
    <w:rsid w:val="00A61B41"/>
    <w:rsid w:val="00A61D7A"/>
    <w:rsid w:val="00A62224"/>
    <w:rsid w:val="00A62AF7"/>
    <w:rsid w:val="00A62B52"/>
    <w:rsid w:val="00A631C8"/>
    <w:rsid w:val="00A643B5"/>
    <w:rsid w:val="00A64595"/>
    <w:rsid w:val="00A647EF"/>
    <w:rsid w:val="00A6525D"/>
    <w:rsid w:val="00A657D0"/>
    <w:rsid w:val="00A65A66"/>
    <w:rsid w:val="00A65A7D"/>
    <w:rsid w:val="00A65EED"/>
    <w:rsid w:val="00A667E0"/>
    <w:rsid w:val="00A6694E"/>
    <w:rsid w:val="00A67D80"/>
    <w:rsid w:val="00A67F14"/>
    <w:rsid w:val="00A7079A"/>
    <w:rsid w:val="00A71379"/>
    <w:rsid w:val="00A716C8"/>
    <w:rsid w:val="00A7245B"/>
    <w:rsid w:val="00A724DF"/>
    <w:rsid w:val="00A73113"/>
    <w:rsid w:val="00A734AB"/>
    <w:rsid w:val="00A737EF"/>
    <w:rsid w:val="00A73AAF"/>
    <w:rsid w:val="00A73D15"/>
    <w:rsid w:val="00A73F74"/>
    <w:rsid w:val="00A74535"/>
    <w:rsid w:val="00A75A2E"/>
    <w:rsid w:val="00A75A5F"/>
    <w:rsid w:val="00A768DB"/>
    <w:rsid w:val="00A7747D"/>
    <w:rsid w:val="00A77824"/>
    <w:rsid w:val="00A779DD"/>
    <w:rsid w:val="00A77F71"/>
    <w:rsid w:val="00A8061B"/>
    <w:rsid w:val="00A8079A"/>
    <w:rsid w:val="00A81D2B"/>
    <w:rsid w:val="00A81F90"/>
    <w:rsid w:val="00A82AAD"/>
    <w:rsid w:val="00A83A5E"/>
    <w:rsid w:val="00A8413C"/>
    <w:rsid w:val="00A84C8D"/>
    <w:rsid w:val="00A857FB"/>
    <w:rsid w:val="00A86879"/>
    <w:rsid w:val="00A8710B"/>
    <w:rsid w:val="00A87C7D"/>
    <w:rsid w:val="00A9041A"/>
    <w:rsid w:val="00A909E7"/>
    <w:rsid w:val="00A91165"/>
    <w:rsid w:val="00A9167C"/>
    <w:rsid w:val="00A926CE"/>
    <w:rsid w:val="00A928FE"/>
    <w:rsid w:val="00A937DF"/>
    <w:rsid w:val="00A940F6"/>
    <w:rsid w:val="00A941FB"/>
    <w:rsid w:val="00A94DEB"/>
    <w:rsid w:val="00A95641"/>
    <w:rsid w:val="00A9577C"/>
    <w:rsid w:val="00A95F9C"/>
    <w:rsid w:val="00A95FCB"/>
    <w:rsid w:val="00A97F5B"/>
    <w:rsid w:val="00AA1226"/>
    <w:rsid w:val="00AA16CA"/>
    <w:rsid w:val="00AA17B7"/>
    <w:rsid w:val="00AA1CA4"/>
    <w:rsid w:val="00AA1D5D"/>
    <w:rsid w:val="00AA2710"/>
    <w:rsid w:val="00AA2B70"/>
    <w:rsid w:val="00AA412F"/>
    <w:rsid w:val="00AA51E8"/>
    <w:rsid w:val="00AA63ED"/>
    <w:rsid w:val="00AA74A5"/>
    <w:rsid w:val="00AA771B"/>
    <w:rsid w:val="00AA7ACA"/>
    <w:rsid w:val="00AB003E"/>
    <w:rsid w:val="00AB0CCF"/>
    <w:rsid w:val="00AB1D56"/>
    <w:rsid w:val="00AB2242"/>
    <w:rsid w:val="00AB245C"/>
    <w:rsid w:val="00AB259F"/>
    <w:rsid w:val="00AB2850"/>
    <w:rsid w:val="00AB2F99"/>
    <w:rsid w:val="00AB32A9"/>
    <w:rsid w:val="00AB3C12"/>
    <w:rsid w:val="00AB56FC"/>
    <w:rsid w:val="00AB701F"/>
    <w:rsid w:val="00AB7934"/>
    <w:rsid w:val="00AB7B30"/>
    <w:rsid w:val="00AB7FA0"/>
    <w:rsid w:val="00AC06C7"/>
    <w:rsid w:val="00AC132D"/>
    <w:rsid w:val="00AC231E"/>
    <w:rsid w:val="00AC2EA2"/>
    <w:rsid w:val="00AC3301"/>
    <w:rsid w:val="00AC3539"/>
    <w:rsid w:val="00AC3EDB"/>
    <w:rsid w:val="00AC4F73"/>
    <w:rsid w:val="00AC5C5D"/>
    <w:rsid w:val="00AC5DCF"/>
    <w:rsid w:val="00AC611A"/>
    <w:rsid w:val="00AC6734"/>
    <w:rsid w:val="00AC6A52"/>
    <w:rsid w:val="00AC6EB7"/>
    <w:rsid w:val="00AC6EC2"/>
    <w:rsid w:val="00AC72C4"/>
    <w:rsid w:val="00AD1266"/>
    <w:rsid w:val="00AD1D5D"/>
    <w:rsid w:val="00AD3069"/>
    <w:rsid w:val="00AD3ABF"/>
    <w:rsid w:val="00AD3B66"/>
    <w:rsid w:val="00AD407B"/>
    <w:rsid w:val="00AD4CB9"/>
    <w:rsid w:val="00AD4ECE"/>
    <w:rsid w:val="00AD52F2"/>
    <w:rsid w:val="00AD599E"/>
    <w:rsid w:val="00AD5B93"/>
    <w:rsid w:val="00AD62A6"/>
    <w:rsid w:val="00AD7B6B"/>
    <w:rsid w:val="00AD7DA4"/>
    <w:rsid w:val="00AE058E"/>
    <w:rsid w:val="00AE13C6"/>
    <w:rsid w:val="00AE27F5"/>
    <w:rsid w:val="00AE2B4D"/>
    <w:rsid w:val="00AE2C9B"/>
    <w:rsid w:val="00AE392F"/>
    <w:rsid w:val="00AE4501"/>
    <w:rsid w:val="00AE60DF"/>
    <w:rsid w:val="00AE750B"/>
    <w:rsid w:val="00AE7F13"/>
    <w:rsid w:val="00AF096B"/>
    <w:rsid w:val="00AF0F86"/>
    <w:rsid w:val="00AF1353"/>
    <w:rsid w:val="00AF266E"/>
    <w:rsid w:val="00AF2687"/>
    <w:rsid w:val="00AF2A1F"/>
    <w:rsid w:val="00AF2D3D"/>
    <w:rsid w:val="00AF3148"/>
    <w:rsid w:val="00AF46BE"/>
    <w:rsid w:val="00AF4A3C"/>
    <w:rsid w:val="00AF5847"/>
    <w:rsid w:val="00AF5F01"/>
    <w:rsid w:val="00AF60CC"/>
    <w:rsid w:val="00AF7F38"/>
    <w:rsid w:val="00B0057A"/>
    <w:rsid w:val="00B007BC"/>
    <w:rsid w:val="00B00AF7"/>
    <w:rsid w:val="00B01B10"/>
    <w:rsid w:val="00B0288F"/>
    <w:rsid w:val="00B033E8"/>
    <w:rsid w:val="00B035BD"/>
    <w:rsid w:val="00B03989"/>
    <w:rsid w:val="00B04AEB"/>
    <w:rsid w:val="00B051DF"/>
    <w:rsid w:val="00B052B8"/>
    <w:rsid w:val="00B05B78"/>
    <w:rsid w:val="00B0669E"/>
    <w:rsid w:val="00B06C31"/>
    <w:rsid w:val="00B07918"/>
    <w:rsid w:val="00B106CA"/>
    <w:rsid w:val="00B108B8"/>
    <w:rsid w:val="00B109A6"/>
    <w:rsid w:val="00B11934"/>
    <w:rsid w:val="00B125BF"/>
    <w:rsid w:val="00B12D3B"/>
    <w:rsid w:val="00B12EAE"/>
    <w:rsid w:val="00B13355"/>
    <w:rsid w:val="00B133C1"/>
    <w:rsid w:val="00B13415"/>
    <w:rsid w:val="00B13440"/>
    <w:rsid w:val="00B13C27"/>
    <w:rsid w:val="00B14217"/>
    <w:rsid w:val="00B15BBA"/>
    <w:rsid w:val="00B162EE"/>
    <w:rsid w:val="00B165E1"/>
    <w:rsid w:val="00B16A56"/>
    <w:rsid w:val="00B16EC0"/>
    <w:rsid w:val="00B17B6E"/>
    <w:rsid w:val="00B17DB8"/>
    <w:rsid w:val="00B20097"/>
    <w:rsid w:val="00B206F3"/>
    <w:rsid w:val="00B207A0"/>
    <w:rsid w:val="00B2178C"/>
    <w:rsid w:val="00B22230"/>
    <w:rsid w:val="00B2290E"/>
    <w:rsid w:val="00B22C32"/>
    <w:rsid w:val="00B22C75"/>
    <w:rsid w:val="00B22D76"/>
    <w:rsid w:val="00B22EAA"/>
    <w:rsid w:val="00B23329"/>
    <w:rsid w:val="00B23733"/>
    <w:rsid w:val="00B25406"/>
    <w:rsid w:val="00B25C4D"/>
    <w:rsid w:val="00B25CD8"/>
    <w:rsid w:val="00B261A1"/>
    <w:rsid w:val="00B27201"/>
    <w:rsid w:val="00B27599"/>
    <w:rsid w:val="00B278AA"/>
    <w:rsid w:val="00B3076A"/>
    <w:rsid w:val="00B30943"/>
    <w:rsid w:val="00B31AD6"/>
    <w:rsid w:val="00B3205A"/>
    <w:rsid w:val="00B32703"/>
    <w:rsid w:val="00B32EC9"/>
    <w:rsid w:val="00B34604"/>
    <w:rsid w:val="00B350C7"/>
    <w:rsid w:val="00B36372"/>
    <w:rsid w:val="00B36A8D"/>
    <w:rsid w:val="00B36F7F"/>
    <w:rsid w:val="00B36FF5"/>
    <w:rsid w:val="00B37743"/>
    <w:rsid w:val="00B37F21"/>
    <w:rsid w:val="00B37FD8"/>
    <w:rsid w:val="00B400F7"/>
    <w:rsid w:val="00B40E95"/>
    <w:rsid w:val="00B419DC"/>
    <w:rsid w:val="00B4218C"/>
    <w:rsid w:val="00B42AB8"/>
    <w:rsid w:val="00B43793"/>
    <w:rsid w:val="00B43E06"/>
    <w:rsid w:val="00B43E43"/>
    <w:rsid w:val="00B4416E"/>
    <w:rsid w:val="00B44346"/>
    <w:rsid w:val="00B457F4"/>
    <w:rsid w:val="00B4659D"/>
    <w:rsid w:val="00B467E2"/>
    <w:rsid w:val="00B46C9B"/>
    <w:rsid w:val="00B46E24"/>
    <w:rsid w:val="00B47328"/>
    <w:rsid w:val="00B47660"/>
    <w:rsid w:val="00B5052C"/>
    <w:rsid w:val="00B50539"/>
    <w:rsid w:val="00B50F80"/>
    <w:rsid w:val="00B51479"/>
    <w:rsid w:val="00B51F61"/>
    <w:rsid w:val="00B53726"/>
    <w:rsid w:val="00B53978"/>
    <w:rsid w:val="00B5402C"/>
    <w:rsid w:val="00B543B6"/>
    <w:rsid w:val="00B5493C"/>
    <w:rsid w:val="00B54C22"/>
    <w:rsid w:val="00B54CFB"/>
    <w:rsid w:val="00B54E08"/>
    <w:rsid w:val="00B561F8"/>
    <w:rsid w:val="00B56A9B"/>
    <w:rsid w:val="00B56D3E"/>
    <w:rsid w:val="00B56E6D"/>
    <w:rsid w:val="00B56FB8"/>
    <w:rsid w:val="00B571E9"/>
    <w:rsid w:val="00B5766A"/>
    <w:rsid w:val="00B60A17"/>
    <w:rsid w:val="00B61034"/>
    <w:rsid w:val="00B61A78"/>
    <w:rsid w:val="00B61C40"/>
    <w:rsid w:val="00B62518"/>
    <w:rsid w:val="00B632F9"/>
    <w:rsid w:val="00B63404"/>
    <w:rsid w:val="00B6491B"/>
    <w:rsid w:val="00B659F8"/>
    <w:rsid w:val="00B65E58"/>
    <w:rsid w:val="00B66318"/>
    <w:rsid w:val="00B6669F"/>
    <w:rsid w:val="00B667B7"/>
    <w:rsid w:val="00B67133"/>
    <w:rsid w:val="00B676E4"/>
    <w:rsid w:val="00B67B9E"/>
    <w:rsid w:val="00B70534"/>
    <w:rsid w:val="00B70D30"/>
    <w:rsid w:val="00B71AD4"/>
    <w:rsid w:val="00B72173"/>
    <w:rsid w:val="00B723D2"/>
    <w:rsid w:val="00B7252B"/>
    <w:rsid w:val="00B72772"/>
    <w:rsid w:val="00B72B40"/>
    <w:rsid w:val="00B72D4F"/>
    <w:rsid w:val="00B74694"/>
    <w:rsid w:val="00B74698"/>
    <w:rsid w:val="00B74941"/>
    <w:rsid w:val="00B7522F"/>
    <w:rsid w:val="00B757C7"/>
    <w:rsid w:val="00B7763C"/>
    <w:rsid w:val="00B77994"/>
    <w:rsid w:val="00B77ABC"/>
    <w:rsid w:val="00B801EE"/>
    <w:rsid w:val="00B81630"/>
    <w:rsid w:val="00B81672"/>
    <w:rsid w:val="00B81A59"/>
    <w:rsid w:val="00B820D0"/>
    <w:rsid w:val="00B82DA4"/>
    <w:rsid w:val="00B82EA4"/>
    <w:rsid w:val="00B835F3"/>
    <w:rsid w:val="00B83860"/>
    <w:rsid w:val="00B8466B"/>
    <w:rsid w:val="00B852AA"/>
    <w:rsid w:val="00B855BF"/>
    <w:rsid w:val="00B85658"/>
    <w:rsid w:val="00B85BB8"/>
    <w:rsid w:val="00B85F75"/>
    <w:rsid w:val="00B86674"/>
    <w:rsid w:val="00B867C2"/>
    <w:rsid w:val="00B868AE"/>
    <w:rsid w:val="00B86FE4"/>
    <w:rsid w:val="00B87037"/>
    <w:rsid w:val="00B87C20"/>
    <w:rsid w:val="00B90A6B"/>
    <w:rsid w:val="00B90C06"/>
    <w:rsid w:val="00B911FD"/>
    <w:rsid w:val="00B925FB"/>
    <w:rsid w:val="00B92DE0"/>
    <w:rsid w:val="00B93689"/>
    <w:rsid w:val="00B93ECA"/>
    <w:rsid w:val="00B93F84"/>
    <w:rsid w:val="00B94EC0"/>
    <w:rsid w:val="00B954F5"/>
    <w:rsid w:val="00B95652"/>
    <w:rsid w:val="00B95C8A"/>
    <w:rsid w:val="00B966DD"/>
    <w:rsid w:val="00B96AEA"/>
    <w:rsid w:val="00B96DD3"/>
    <w:rsid w:val="00B971CD"/>
    <w:rsid w:val="00B97DF6"/>
    <w:rsid w:val="00BA0153"/>
    <w:rsid w:val="00BA08E1"/>
    <w:rsid w:val="00BA0B64"/>
    <w:rsid w:val="00BA0CB2"/>
    <w:rsid w:val="00BA137D"/>
    <w:rsid w:val="00BA1826"/>
    <w:rsid w:val="00BA1A68"/>
    <w:rsid w:val="00BA21CB"/>
    <w:rsid w:val="00BA3400"/>
    <w:rsid w:val="00BA346C"/>
    <w:rsid w:val="00BA367E"/>
    <w:rsid w:val="00BA3C92"/>
    <w:rsid w:val="00BA4464"/>
    <w:rsid w:val="00BA4749"/>
    <w:rsid w:val="00BA4B6D"/>
    <w:rsid w:val="00BA5C83"/>
    <w:rsid w:val="00BA5D8B"/>
    <w:rsid w:val="00BA60AB"/>
    <w:rsid w:val="00BA61DE"/>
    <w:rsid w:val="00BA66F0"/>
    <w:rsid w:val="00BA7907"/>
    <w:rsid w:val="00BA7C08"/>
    <w:rsid w:val="00BA7DD6"/>
    <w:rsid w:val="00BB092A"/>
    <w:rsid w:val="00BB0E06"/>
    <w:rsid w:val="00BB1D3D"/>
    <w:rsid w:val="00BB22E3"/>
    <w:rsid w:val="00BB23EB"/>
    <w:rsid w:val="00BB31C6"/>
    <w:rsid w:val="00BB33D1"/>
    <w:rsid w:val="00BB3D6B"/>
    <w:rsid w:val="00BB3EC3"/>
    <w:rsid w:val="00BB4070"/>
    <w:rsid w:val="00BB4280"/>
    <w:rsid w:val="00BB4FE6"/>
    <w:rsid w:val="00BB5913"/>
    <w:rsid w:val="00BB603E"/>
    <w:rsid w:val="00BB6384"/>
    <w:rsid w:val="00BB6EA4"/>
    <w:rsid w:val="00BC0737"/>
    <w:rsid w:val="00BC0B76"/>
    <w:rsid w:val="00BC1691"/>
    <w:rsid w:val="00BC1974"/>
    <w:rsid w:val="00BC2207"/>
    <w:rsid w:val="00BC3896"/>
    <w:rsid w:val="00BC431E"/>
    <w:rsid w:val="00BC47D0"/>
    <w:rsid w:val="00BC5FE8"/>
    <w:rsid w:val="00BC6F37"/>
    <w:rsid w:val="00BC7EFD"/>
    <w:rsid w:val="00BD0882"/>
    <w:rsid w:val="00BD1632"/>
    <w:rsid w:val="00BD21F4"/>
    <w:rsid w:val="00BD2384"/>
    <w:rsid w:val="00BD29A9"/>
    <w:rsid w:val="00BD3033"/>
    <w:rsid w:val="00BD3386"/>
    <w:rsid w:val="00BD3746"/>
    <w:rsid w:val="00BD3C01"/>
    <w:rsid w:val="00BD52D2"/>
    <w:rsid w:val="00BD5FF4"/>
    <w:rsid w:val="00BD6500"/>
    <w:rsid w:val="00BD6531"/>
    <w:rsid w:val="00BD7AB1"/>
    <w:rsid w:val="00BD7C78"/>
    <w:rsid w:val="00BD7E73"/>
    <w:rsid w:val="00BE034E"/>
    <w:rsid w:val="00BE093A"/>
    <w:rsid w:val="00BE132F"/>
    <w:rsid w:val="00BE14A9"/>
    <w:rsid w:val="00BE1A1C"/>
    <w:rsid w:val="00BE1F3B"/>
    <w:rsid w:val="00BE23C5"/>
    <w:rsid w:val="00BE3437"/>
    <w:rsid w:val="00BE3991"/>
    <w:rsid w:val="00BE3A9F"/>
    <w:rsid w:val="00BE4964"/>
    <w:rsid w:val="00BE510A"/>
    <w:rsid w:val="00BE613B"/>
    <w:rsid w:val="00BE6829"/>
    <w:rsid w:val="00BE69D8"/>
    <w:rsid w:val="00BE7449"/>
    <w:rsid w:val="00BE7829"/>
    <w:rsid w:val="00BF0255"/>
    <w:rsid w:val="00BF0A90"/>
    <w:rsid w:val="00BF187C"/>
    <w:rsid w:val="00BF19AD"/>
    <w:rsid w:val="00BF1A7F"/>
    <w:rsid w:val="00BF1E05"/>
    <w:rsid w:val="00BF2523"/>
    <w:rsid w:val="00BF2586"/>
    <w:rsid w:val="00BF2A68"/>
    <w:rsid w:val="00BF3B38"/>
    <w:rsid w:val="00BF3B4F"/>
    <w:rsid w:val="00BF43A6"/>
    <w:rsid w:val="00BF443F"/>
    <w:rsid w:val="00BF4450"/>
    <w:rsid w:val="00BF48B8"/>
    <w:rsid w:val="00BF5446"/>
    <w:rsid w:val="00C00391"/>
    <w:rsid w:val="00C01776"/>
    <w:rsid w:val="00C01AB8"/>
    <w:rsid w:val="00C023D8"/>
    <w:rsid w:val="00C031CD"/>
    <w:rsid w:val="00C03A07"/>
    <w:rsid w:val="00C03EE4"/>
    <w:rsid w:val="00C049DF"/>
    <w:rsid w:val="00C06567"/>
    <w:rsid w:val="00C0785A"/>
    <w:rsid w:val="00C07A8B"/>
    <w:rsid w:val="00C103F7"/>
    <w:rsid w:val="00C10A69"/>
    <w:rsid w:val="00C113CA"/>
    <w:rsid w:val="00C1217E"/>
    <w:rsid w:val="00C133D2"/>
    <w:rsid w:val="00C138BC"/>
    <w:rsid w:val="00C146D3"/>
    <w:rsid w:val="00C14B6A"/>
    <w:rsid w:val="00C1564F"/>
    <w:rsid w:val="00C156AE"/>
    <w:rsid w:val="00C15B3A"/>
    <w:rsid w:val="00C15F59"/>
    <w:rsid w:val="00C16271"/>
    <w:rsid w:val="00C162D6"/>
    <w:rsid w:val="00C16DE4"/>
    <w:rsid w:val="00C16EB2"/>
    <w:rsid w:val="00C20591"/>
    <w:rsid w:val="00C20741"/>
    <w:rsid w:val="00C20D41"/>
    <w:rsid w:val="00C20E10"/>
    <w:rsid w:val="00C211C0"/>
    <w:rsid w:val="00C2197B"/>
    <w:rsid w:val="00C22A66"/>
    <w:rsid w:val="00C22BCB"/>
    <w:rsid w:val="00C22E9D"/>
    <w:rsid w:val="00C232C6"/>
    <w:rsid w:val="00C243EB"/>
    <w:rsid w:val="00C24662"/>
    <w:rsid w:val="00C24E0D"/>
    <w:rsid w:val="00C26B83"/>
    <w:rsid w:val="00C26C03"/>
    <w:rsid w:val="00C277E2"/>
    <w:rsid w:val="00C27FEB"/>
    <w:rsid w:val="00C3013E"/>
    <w:rsid w:val="00C3092C"/>
    <w:rsid w:val="00C309BC"/>
    <w:rsid w:val="00C328A7"/>
    <w:rsid w:val="00C32F5B"/>
    <w:rsid w:val="00C3376B"/>
    <w:rsid w:val="00C3537D"/>
    <w:rsid w:val="00C35643"/>
    <w:rsid w:val="00C356B1"/>
    <w:rsid w:val="00C358E6"/>
    <w:rsid w:val="00C35F13"/>
    <w:rsid w:val="00C36262"/>
    <w:rsid w:val="00C365AF"/>
    <w:rsid w:val="00C3713A"/>
    <w:rsid w:val="00C373E2"/>
    <w:rsid w:val="00C40252"/>
    <w:rsid w:val="00C404F5"/>
    <w:rsid w:val="00C408B6"/>
    <w:rsid w:val="00C4137D"/>
    <w:rsid w:val="00C42A7F"/>
    <w:rsid w:val="00C42BAB"/>
    <w:rsid w:val="00C42E6E"/>
    <w:rsid w:val="00C42FAB"/>
    <w:rsid w:val="00C43022"/>
    <w:rsid w:val="00C43267"/>
    <w:rsid w:val="00C4343B"/>
    <w:rsid w:val="00C43F36"/>
    <w:rsid w:val="00C446B9"/>
    <w:rsid w:val="00C4472C"/>
    <w:rsid w:val="00C45ACF"/>
    <w:rsid w:val="00C461B6"/>
    <w:rsid w:val="00C461D8"/>
    <w:rsid w:val="00C46443"/>
    <w:rsid w:val="00C468A0"/>
    <w:rsid w:val="00C46900"/>
    <w:rsid w:val="00C46D3E"/>
    <w:rsid w:val="00C47C2B"/>
    <w:rsid w:val="00C50F3C"/>
    <w:rsid w:val="00C50FAF"/>
    <w:rsid w:val="00C51643"/>
    <w:rsid w:val="00C51B6D"/>
    <w:rsid w:val="00C52226"/>
    <w:rsid w:val="00C528DA"/>
    <w:rsid w:val="00C53220"/>
    <w:rsid w:val="00C537C3"/>
    <w:rsid w:val="00C538AD"/>
    <w:rsid w:val="00C53F62"/>
    <w:rsid w:val="00C55E07"/>
    <w:rsid w:val="00C56266"/>
    <w:rsid w:val="00C562D1"/>
    <w:rsid w:val="00C56492"/>
    <w:rsid w:val="00C56539"/>
    <w:rsid w:val="00C5685D"/>
    <w:rsid w:val="00C5783B"/>
    <w:rsid w:val="00C57D31"/>
    <w:rsid w:val="00C57E18"/>
    <w:rsid w:val="00C60049"/>
    <w:rsid w:val="00C61463"/>
    <w:rsid w:val="00C623DA"/>
    <w:rsid w:val="00C62CDB"/>
    <w:rsid w:val="00C63DE8"/>
    <w:rsid w:val="00C64DCC"/>
    <w:rsid w:val="00C64E0E"/>
    <w:rsid w:val="00C66467"/>
    <w:rsid w:val="00C67127"/>
    <w:rsid w:val="00C67B68"/>
    <w:rsid w:val="00C67E3E"/>
    <w:rsid w:val="00C67FF0"/>
    <w:rsid w:val="00C701EB"/>
    <w:rsid w:val="00C717A7"/>
    <w:rsid w:val="00C71CF6"/>
    <w:rsid w:val="00C71D4A"/>
    <w:rsid w:val="00C72712"/>
    <w:rsid w:val="00C735B9"/>
    <w:rsid w:val="00C73E8D"/>
    <w:rsid w:val="00C74369"/>
    <w:rsid w:val="00C74B75"/>
    <w:rsid w:val="00C75239"/>
    <w:rsid w:val="00C75E7A"/>
    <w:rsid w:val="00C7691A"/>
    <w:rsid w:val="00C801AC"/>
    <w:rsid w:val="00C80483"/>
    <w:rsid w:val="00C80979"/>
    <w:rsid w:val="00C80E6C"/>
    <w:rsid w:val="00C8190C"/>
    <w:rsid w:val="00C81A8A"/>
    <w:rsid w:val="00C824D9"/>
    <w:rsid w:val="00C82B08"/>
    <w:rsid w:val="00C8326E"/>
    <w:rsid w:val="00C843C1"/>
    <w:rsid w:val="00C844EF"/>
    <w:rsid w:val="00C84A9D"/>
    <w:rsid w:val="00C84D68"/>
    <w:rsid w:val="00C85590"/>
    <w:rsid w:val="00C85734"/>
    <w:rsid w:val="00C85986"/>
    <w:rsid w:val="00C85C7A"/>
    <w:rsid w:val="00C85F31"/>
    <w:rsid w:val="00C864FB"/>
    <w:rsid w:val="00C86D72"/>
    <w:rsid w:val="00C86D7B"/>
    <w:rsid w:val="00C87650"/>
    <w:rsid w:val="00C915DA"/>
    <w:rsid w:val="00C919AD"/>
    <w:rsid w:val="00C925A7"/>
    <w:rsid w:val="00C963B8"/>
    <w:rsid w:val="00C96769"/>
    <w:rsid w:val="00CA01E8"/>
    <w:rsid w:val="00CA0619"/>
    <w:rsid w:val="00CA0707"/>
    <w:rsid w:val="00CA0781"/>
    <w:rsid w:val="00CA1A80"/>
    <w:rsid w:val="00CA1B43"/>
    <w:rsid w:val="00CA2997"/>
    <w:rsid w:val="00CA29D4"/>
    <w:rsid w:val="00CA2B02"/>
    <w:rsid w:val="00CA3655"/>
    <w:rsid w:val="00CA3ADC"/>
    <w:rsid w:val="00CA3AF5"/>
    <w:rsid w:val="00CA3D32"/>
    <w:rsid w:val="00CA3E31"/>
    <w:rsid w:val="00CA3EBE"/>
    <w:rsid w:val="00CA40E6"/>
    <w:rsid w:val="00CA4800"/>
    <w:rsid w:val="00CA4C2B"/>
    <w:rsid w:val="00CA4F4A"/>
    <w:rsid w:val="00CA510B"/>
    <w:rsid w:val="00CA7495"/>
    <w:rsid w:val="00CA79D7"/>
    <w:rsid w:val="00CB0025"/>
    <w:rsid w:val="00CB070B"/>
    <w:rsid w:val="00CB159E"/>
    <w:rsid w:val="00CB19F7"/>
    <w:rsid w:val="00CB2157"/>
    <w:rsid w:val="00CB234C"/>
    <w:rsid w:val="00CB2CB9"/>
    <w:rsid w:val="00CB3451"/>
    <w:rsid w:val="00CB3CC3"/>
    <w:rsid w:val="00CB3FF6"/>
    <w:rsid w:val="00CB4467"/>
    <w:rsid w:val="00CB4745"/>
    <w:rsid w:val="00CB4A8D"/>
    <w:rsid w:val="00CB50F8"/>
    <w:rsid w:val="00CB5B46"/>
    <w:rsid w:val="00CB5BB6"/>
    <w:rsid w:val="00CB6453"/>
    <w:rsid w:val="00CB64AD"/>
    <w:rsid w:val="00CB6642"/>
    <w:rsid w:val="00CB6EE7"/>
    <w:rsid w:val="00CB7692"/>
    <w:rsid w:val="00CB772C"/>
    <w:rsid w:val="00CB7C47"/>
    <w:rsid w:val="00CC0070"/>
    <w:rsid w:val="00CC00E8"/>
    <w:rsid w:val="00CC04A8"/>
    <w:rsid w:val="00CC184E"/>
    <w:rsid w:val="00CC1B8E"/>
    <w:rsid w:val="00CC1E65"/>
    <w:rsid w:val="00CC3025"/>
    <w:rsid w:val="00CC3244"/>
    <w:rsid w:val="00CC3AC0"/>
    <w:rsid w:val="00CC4000"/>
    <w:rsid w:val="00CC4344"/>
    <w:rsid w:val="00CC46F0"/>
    <w:rsid w:val="00CC58C2"/>
    <w:rsid w:val="00CC677A"/>
    <w:rsid w:val="00CC731B"/>
    <w:rsid w:val="00CC76E3"/>
    <w:rsid w:val="00CC77FA"/>
    <w:rsid w:val="00CC7D5F"/>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C6C"/>
    <w:rsid w:val="00CD6CE9"/>
    <w:rsid w:val="00CD6FA4"/>
    <w:rsid w:val="00CD7236"/>
    <w:rsid w:val="00CD756A"/>
    <w:rsid w:val="00CD7729"/>
    <w:rsid w:val="00CE0526"/>
    <w:rsid w:val="00CE0E50"/>
    <w:rsid w:val="00CE1204"/>
    <w:rsid w:val="00CE1553"/>
    <w:rsid w:val="00CE15C2"/>
    <w:rsid w:val="00CE18E5"/>
    <w:rsid w:val="00CE1EB5"/>
    <w:rsid w:val="00CE2D91"/>
    <w:rsid w:val="00CE4067"/>
    <w:rsid w:val="00CE44E1"/>
    <w:rsid w:val="00CE5E83"/>
    <w:rsid w:val="00CE5FEF"/>
    <w:rsid w:val="00CE6397"/>
    <w:rsid w:val="00CE6688"/>
    <w:rsid w:val="00CE66D7"/>
    <w:rsid w:val="00CE736C"/>
    <w:rsid w:val="00CE7411"/>
    <w:rsid w:val="00CE7F05"/>
    <w:rsid w:val="00CF0D08"/>
    <w:rsid w:val="00CF0E81"/>
    <w:rsid w:val="00CF1764"/>
    <w:rsid w:val="00CF1DB0"/>
    <w:rsid w:val="00CF27D0"/>
    <w:rsid w:val="00CF28B4"/>
    <w:rsid w:val="00CF37E3"/>
    <w:rsid w:val="00CF44C3"/>
    <w:rsid w:val="00CF4817"/>
    <w:rsid w:val="00CF4D81"/>
    <w:rsid w:val="00CF56BF"/>
    <w:rsid w:val="00CF5CA2"/>
    <w:rsid w:val="00CF5E54"/>
    <w:rsid w:val="00CF6A22"/>
    <w:rsid w:val="00CF6C34"/>
    <w:rsid w:val="00CF6E75"/>
    <w:rsid w:val="00CF747D"/>
    <w:rsid w:val="00CF7EA7"/>
    <w:rsid w:val="00D001F1"/>
    <w:rsid w:val="00D0051C"/>
    <w:rsid w:val="00D00856"/>
    <w:rsid w:val="00D008B0"/>
    <w:rsid w:val="00D00C71"/>
    <w:rsid w:val="00D014EE"/>
    <w:rsid w:val="00D01A6D"/>
    <w:rsid w:val="00D02936"/>
    <w:rsid w:val="00D0441A"/>
    <w:rsid w:val="00D04A24"/>
    <w:rsid w:val="00D054D3"/>
    <w:rsid w:val="00D056F5"/>
    <w:rsid w:val="00D062FE"/>
    <w:rsid w:val="00D0698D"/>
    <w:rsid w:val="00D075F8"/>
    <w:rsid w:val="00D10635"/>
    <w:rsid w:val="00D118B4"/>
    <w:rsid w:val="00D11A64"/>
    <w:rsid w:val="00D12840"/>
    <w:rsid w:val="00D1361D"/>
    <w:rsid w:val="00D1364B"/>
    <w:rsid w:val="00D13728"/>
    <w:rsid w:val="00D138FF"/>
    <w:rsid w:val="00D13EC0"/>
    <w:rsid w:val="00D14935"/>
    <w:rsid w:val="00D15355"/>
    <w:rsid w:val="00D161D9"/>
    <w:rsid w:val="00D16212"/>
    <w:rsid w:val="00D1650D"/>
    <w:rsid w:val="00D16862"/>
    <w:rsid w:val="00D17B9B"/>
    <w:rsid w:val="00D2014E"/>
    <w:rsid w:val="00D21224"/>
    <w:rsid w:val="00D21E39"/>
    <w:rsid w:val="00D227B8"/>
    <w:rsid w:val="00D22F96"/>
    <w:rsid w:val="00D23095"/>
    <w:rsid w:val="00D23808"/>
    <w:rsid w:val="00D23CB8"/>
    <w:rsid w:val="00D23DA6"/>
    <w:rsid w:val="00D2442D"/>
    <w:rsid w:val="00D24DAB"/>
    <w:rsid w:val="00D256C7"/>
    <w:rsid w:val="00D25CEE"/>
    <w:rsid w:val="00D25DFB"/>
    <w:rsid w:val="00D270AE"/>
    <w:rsid w:val="00D27B28"/>
    <w:rsid w:val="00D305BB"/>
    <w:rsid w:val="00D31352"/>
    <w:rsid w:val="00D3135D"/>
    <w:rsid w:val="00D32024"/>
    <w:rsid w:val="00D321A5"/>
    <w:rsid w:val="00D3256D"/>
    <w:rsid w:val="00D32D17"/>
    <w:rsid w:val="00D32F4B"/>
    <w:rsid w:val="00D33B40"/>
    <w:rsid w:val="00D340EE"/>
    <w:rsid w:val="00D34802"/>
    <w:rsid w:val="00D3499A"/>
    <w:rsid w:val="00D3639A"/>
    <w:rsid w:val="00D364AD"/>
    <w:rsid w:val="00D36668"/>
    <w:rsid w:val="00D36A0D"/>
    <w:rsid w:val="00D370E0"/>
    <w:rsid w:val="00D4077B"/>
    <w:rsid w:val="00D414C0"/>
    <w:rsid w:val="00D428AF"/>
    <w:rsid w:val="00D42EA0"/>
    <w:rsid w:val="00D43578"/>
    <w:rsid w:val="00D4373A"/>
    <w:rsid w:val="00D45490"/>
    <w:rsid w:val="00D45D51"/>
    <w:rsid w:val="00D45E3D"/>
    <w:rsid w:val="00D460A8"/>
    <w:rsid w:val="00D46662"/>
    <w:rsid w:val="00D467F6"/>
    <w:rsid w:val="00D46D67"/>
    <w:rsid w:val="00D46EBB"/>
    <w:rsid w:val="00D47360"/>
    <w:rsid w:val="00D47557"/>
    <w:rsid w:val="00D5008D"/>
    <w:rsid w:val="00D51042"/>
    <w:rsid w:val="00D513BF"/>
    <w:rsid w:val="00D52091"/>
    <w:rsid w:val="00D52564"/>
    <w:rsid w:val="00D52981"/>
    <w:rsid w:val="00D53345"/>
    <w:rsid w:val="00D5383B"/>
    <w:rsid w:val="00D540E3"/>
    <w:rsid w:val="00D55BE6"/>
    <w:rsid w:val="00D56098"/>
    <w:rsid w:val="00D56FEF"/>
    <w:rsid w:val="00D57865"/>
    <w:rsid w:val="00D57E0A"/>
    <w:rsid w:val="00D60CD0"/>
    <w:rsid w:val="00D613FB"/>
    <w:rsid w:val="00D62DDA"/>
    <w:rsid w:val="00D63683"/>
    <w:rsid w:val="00D63732"/>
    <w:rsid w:val="00D63E9D"/>
    <w:rsid w:val="00D653AC"/>
    <w:rsid w:val="00D65466"/>
    <w:rsid w:val="00D65FB4"/>
    <w:rsid w:val="00D66C21"/>
    <w:rsid w:val="00D67206"/>
    <w:rsid w:val="00D67682"/>
    <w:rsid w:val="00D67B8E"/>
    <w:rsid w:val="00D67F96"/>
    <w:rsid w:val="00D70410"/>
    <w:rsid w:val="00D70890"/>
    <w:rsid w:val="00D70B64"/>
    <w:rsid w:val="00D72B30"/>
    <w:rsid w:val="00D7333B"/>
    <w:rsid w:val="00D744FD"/>
    <w:rsid w:val="00D76929"/>
    <w:rsid w:val="00D77B32"/>
    <w:rsid w:val="00D800FE"/>
    <w:rsid w:val="00D8099F"/>
    <w:rsid w:val="00D81302"/>
    <w:rsid w:val="00D81685"/>
    <w:rsid w:val="00D81C0F"/>
    <w:rsid w:val="00D8346A"/>
    <w:rsid w:val="00D848F4"/>
    <w:rsid w:val="00D850D2"/>
    <w:rsid w:val="00D8558B"/>
    <w:rsid w:val="00D86438"/>
    <w:rsid w:val="00D867FA"/>
    <w:rsid w:val="00D87082"/>
    <w:rsid w:val="00D8795B"/>
    <w:rsid w:val="00D87BAE"/>
    <w:rsid w:val="00D90ADF"/>
    <w:rsid w:val="00D90B2B"/>
    <w:rsid w:val="00D91B7F"/>
    <w:rsid w:val="00D92296"/>
    <w:rsid w:val="00D9249E"/>
    <w:rsid w:val="00D929E2"/>
    <w:rsid w:val="00D932DA"/>
    <w:rsid w:val="00D93E2A"/>
    <w:rsid w:val="00D95342"/>
    <w:rsid w:val="00D95965"/>
    <w:rsid w:val="00D95E93"/>
    <w:rsid w:val="00D95EBB"/>
    <w:rsid w:val="00D96980"/>
    <w:rsid w:val="00D96C09"/>
    <w:rsid w:val="00D970F7"/>
    <w:rsid w:val="00D976BC"/>
    <w:rsid w:val="00D97998"/>
    <w:rsid w:val="00DA0385"/>
    <w:rsid w:val="00DA039A"/>
    <w:rsid w:val="00DA1E3D"/>
    <w:rsid w:val="00DA236B"/>
    <w:rsid w:val="00DA2F7D"/>
    <w:rsid w:val="00DA44E4"/>
    <w:rsid w:val="00DA4655"/>
    <w:rsid w:val="00DA4A48"/>
    <w:rsid w:val="00DA5B2B"/>
    <w:rsid w:val="00DA5BAC"/>
    <w:rsid w:val="00DA6EA4"/>
    <w:rsid w:val="00DA72D1"/>
    <w:rsid w:val="00DA7F64"/>
    <w:rsid w:val="00DB011D"/>
    <w:rsid w:val="00DB0715"/>
    <w:rsid w:val="00DB10AF"/>
    <w:rsid w:val="00DB2EB9"/>
    <w:rsid w:val="00DB4085"/>
    <w:rsid w:val="00DB5189"/>
    <w:rsid w:val="00DB5A98"/>
    <w:rsid w:val="00DB64C7"/>
    <w:rsid w:val="00DB657D"/>
    <w:rsid w:val="00DB6643"/>
    <w:rsid w:val="00DB7207"/>
    <w:rsid w:val="00DB73DE"/>
    <w:rsid w:val="00DB761C"/>
    <w:rsid w:val="00DB7D7E"/>
    <w:rsid w:val="00DB7E06"/>
    <w:rsid w:val="00DB7E8C"/>
    <w:rsid w:val="00DC0567"/>
    <w:rsid w:val="00DC0608"/>
    <w:rsid w:val="00DC064D"/>
    <w:rsid w:val="00DC0C96"/>
    <w:rsid w:val="00DC14AE"/>
    <w:rsid w:val="00DC1619"/>
    <w:rsid w:val="00DC1D1E"/>
    <w:rsid w:val="00DC4935"/>
    <w:rsid w:val="00DC4EE8"/>
    <w:rsid w:val="00DC5003"/>
    <w:rsid w:val="00DC5AAA"/>
    <w:rsid w:val="00DC5AF4"/>
    <w:rsid w:val="00DC5BD7"/>
    <w:rsid w:val="00DC6027"/>
    <w:rsid w:val="00DC7826"/>
    <w:rsid w:val="00DD0796"/>
    <w:rsid w:val="00DD1714"/>
    <w:rsid w:val="00DD19FC"/>
    <w:rsid w:val="00DD2437"/>
    <w:rsid w:val="00DD2462"/>
    <w:rsid w:val="00DD2532"/>
    <w:rsid w:val="00DD286B"/>
    <w:rsid w:val="00DD2AFA"/>
    <w:rsid w:val="00DD2F16"/>
    <w:rsid w:val="00DD3496"/>
    <w:rsid w:val="00DD398C"/>
    <w:rsid w:val="00DD3F70"/>
    <w:rsid w:val="00DD4546"/>
    <w:rsid w:val="00DD4D7E"/>
    <w:rsid w:val="00DD5705"/>
    <w:rsid w:val="00DD6068"/>
    <w:rsid w:val="00DD682F"/>
    <w:rsid w:val="00DD68CD"/>
    <w:rsid w:val="00DD68FC"/>
    <w:rsid w:val="00DD7CED"/>
    <w:rsid w:val="00DD7CF1"/>
    <w:rsid w:val="00DE0707"/>
    <w:rsid w:val="00DE088D"/>
    <w:rsid w:val="00DE09EE"/>
    <w:rsid w:val="00DE1E54"/>
    <w:rsid w:val="00DE2530"/>
    <w:rsid w:val="00DE2BCF"/>
    <w:rsid w:val="00DE3E12"/>
    <w:rsid w:val="00DE4178"/>
    <w:rsid w:val="00DE429F"/>
    <w:rsid w:val="00DE42F2"/>
    <w:rsid w:val="00DE4590"/>
    <w:rsid w:val="00DE5096"/>
    <w:rsid w:val="00DE5D29"/>
    <w:rsid w:val="00DE648B"/>
    <w:rsid w:val="00DE670B"/>
    <w:rsid w:val="00DE6EF4"/>
    <w:rsid w:val="00DE7F04"/>
    <w:rsid w:val="00DE7F7A"/>
    <w:rsid w:val="00DF005F"/>
    <w:rsid w:val="00DF17C0"/>
    <w:rsid w:val="00DF197A"/>
    <w:rsid w:val="00DF1F65"/>
    <w:rsid w:val="00DF1F6D"/>
    <w:rsid w:val="00DF29A3"/>
    <w:rsid w:val="00DF4563"/>
    <w:rsid w:val="00DF4F07"/>
    <w:rsid w:val="00DF611E"/>
    <w:rsid w:val="00DF6B24"/>
    <w:rsid w:val="00DF71D0"/>
    <w:rsid w:val="00DF73B9"/>
    <w:rsid w:val="00DF7820"/>
    <w:rsid w:val="00E000E0"/>
    <w:rsid w:val="00E004AE"/>
    <w:rsid w:val="00E00991"/>
    <w:rsid w:val="00E01336"/>
    <w:rsid w:val="00E019FB"/>
    <w:rsid w:val="00E023DB"/>
    <w:rsid w:val="00E029E7"/>
    <w:rsid w:val="00E02BA1"/>
    <w:rsid w:val="00E02CDB"/>
    <w:rsid w:val="00E0329C"/>
    <w:rsid w:val="00E037AC"/>
    <w:rsid w:val="00E039BC"/>
    <w:rsid w:val="00E04BB2"/>
    <w:rsid w:val="00E0560A"/>
    <w:rsid w:val="00E06115"/>
    <w:rsid w:val="00E0671F"/>
    <w:rsid w:val="00E06CD5"/>
    <w:rsid w:val="00E07330"/>
    <w:rsid w:val="00E07EEB"/>
    <w:rsid w:val="00E10007"/>
    <w:rsid w:val="00E109EC"/>
    <w:rsid w:val="00E10EE4"/>
    <w:rsid w:val="00E11B5F"/>
    <w:rsid w:val="00E133E1"/>
    <w:rsid w:val="00E142DC"/>
    <w:rsid w:val="00E145CA"/>
    <w:rsid w:val="00E1494F"/>
    <w:rsid w:val="00E14A69"/>
    <w:rsid w:val="00E15629"/>
    <w:rsid w:val="00E159D0"/>
    <w:rsid w:val="00E15DC4"/>
    <w:rsid w:val="00E168E0"/>
    <w:rsid w:val="00E16C43"/>
    <w:rsid w:val="00E20718"/>
    <w:rsid w:val="00E208E8"/>
    <w:rsid w:val="00E20A64"/>
    <w:rsid w:val="00E20B83"/>
    <w:rsid w:val="00E20DE0"/>
    <w:rsid w:val="00E20F25"/>
    <w:rsid w:val="00E223BC"/>
    <w:rsid w:val="00E2288D"/>
    <w:rsid w:val="00E22AC2"/>
    <w:rsid w:val="00E23A56"/>
    <w:rsid w:val="00E23C11"/>
    <w:rsid w:val="00E246DD"/>
    <w:rsid w:val="00E25319"/>
    <w:rsid w:val="00E257C0"/>
    <w:rsid w:val="00E25922"/>
    <w:rsid w:val="00E27514"/>
    <w:rsid w:val="00E276D7"/>
    <w:rsid w:val="00E30D2F"/>
    <w:rsid w:val="00E30E70"/>
    <w:rsid w:val="00E31092"/>
    <w:rsid w:val="00E31509"/>
    <w:rsid w:val="00E32556"/>
    <w:rsid w:val="00E32B25"/>
    <w:rsid w:val="00E334FC"/>
    <w:rsid w:val="00E337CA"/>
    <w:rsid w:val="00E3419A"/>
    <w:rsid w:val="00E37227"/>
    <w:rsid w:val="00E376A0"/>
    <w:rsid w:val="00E40BBF"/>
    <w:rsid w:val="00E41C47"/>
    <w:rsid w:val="00E4242D"/>
    <w:rsid w:val="00E435FA"/>
    <w:rsid w:val="00E43D9C"/>
    <w:rsid w:val="00E43E10"/>
    <w:rsid w:val="00E43ED0"/>
    <w:rsid w:val="00E43F1B"/>
    <w:rsid w:val="00E4452F"/>
    <w:rsid w:val="00E4456F"/>
    <w:rsid w:val="00E4471F"/>
    <w:rsid w:val="00E449ED"/>
    <w:rsid w:val="00E44F11"/>
    <w:rsid w:val="00E4541B"/>
    <w:rsid w:val="00E45764"/>
    <w:rsid w:val="00E46DBB"/>
    <w:rsid w:val="00E47C21"/>
    <w:rsid w:val="00E50A5C"/>
    <w:rsid w:val="00E511CA"/>
    <w:rsid w:val="00E536D4"/>
    <w:rsid w:val="00E53FBE"/>
    <w:rsid w:val="00E5417C"/>
    <w:rsid w:val="00E5475C"/>
    <w:rsid w:val="00E550FE"/>
    <w:rsid w:val="00E567CA"/>
    <w:rsid w:val="00E56C3A"/>
    <w:rsid w:val="00E574FF"/>
    <w:rsid w:val="00E604D8"/>
    <w:rsid w:val="00E60E25"/>
    <w:rsid w:val="00E614CE"/>
    <w:rsid w:val="00E61542"/>
    <w:rsid w:val="00E617A6"/>
    <w:rsid w:val="00E617F6"/>
    <w:rsid w:val="00E61CE1"/>
    <w:rsid w:val="00E62D0C"/>
    <w:rsid w:val="00E64D05"/>
    <w:rsid w:val="00E658C3"/>
    <w:rsid w:val="00E65A32"/>
    <w:rsid w:val="00E668B6"/>
    <w:rsid w:val="00E6697A"/>
    <w:rsid w:val="00E66FF4"/>
    <w:rsid w:val="00E67519"/>
    <w:rsid w:val="00E70B0A"/>
    <w:rsid w:val="00E71509"/>
    <w:rsid w:val="00E71B8B"/>
    <w:rsid w:val="00E72083"/>
    <w:rsid w:val="00E72204"/>
    <w:rsid w:val="00E723B8"/>
    <w:rsid w:val="00E7329A"/>
    <w:rsid w:val="00E737A0"/>
    <w:rsid w:val="00E738CE"/>
    <w:rsid w:val="00E73C99"/>
    <w:rsid w:val="00E7446A"/>
    <w:rsid w:val="00E7460D"/>
    <w:rsid w:val="00E74CE7"/>
    <w:rsid w:val="00E75484"/>
    <w:rsid w:val="00E754BF"/>
    <w:rsid w:val="00E82499"/>
    <w:rsid w:val="00E827D9"/>
    <w:rsid w:val="00E82B2A"/>
    <w:rsid w:val="00E82FF5"/>
    <w:rsid w:val="00E83659"/>
    <w:rsid w:val="00E83A22"/>
    <w:rsid w:val="00E83C07"/>
    <w:rsid w:val="00E83EE9"/>
    <w:rsid w:val="00E84101"/>
    <w:rsid w:val="00E84533"/>
    <w:rsid w:val="00E84A6B"/>
    <w:rsid w:val="00E8583E"/>
    <w:rsid w:val="00E85D44"/>
    <w:rsid w:val="00E86D74"/>
    <w:rsid w:val="00E8743A"/>
    <w:rsid w:val="00E87F4E"/>
    <w:rsid w:val="00E87FF5"/>
    <w:rsid w:val="00E908F5"/>
    <w:rsid w:val="00E91127"/>
    <w:rsid w:val="00E91C7F"/>
    <w:rsid w:val="00E927BF"/>
    <w:rsid w:val="00E93474"/>
    <w:rsid w:val="00E93BF4"/>
    <w:rsid w:val="00E9474C"/>
    <w:rsid w:val="00E94C98"/>
    <w:rsid w:val="00E95017"/>
    <w:rsid w:val="00E959D6"/>
    <w:rsid w:val="00E95AC6"/>
    <w:rsid w:val="00E95F36"/>
    <w:rsid w:val="00E96287"/>
    <w:rsid w:val="00E968D1"/>
    <w:rsid w:val="00E96BAE"/>
    <w:rsid w:val="00E96DCD"/>
    <w:rsid w:val="00E96F1A"/>
    <w:rsid w:val="00E9702E"/>
    <w:rsid w:val="00E97682"/>
    <w:rsid w:val="00EA1374"/>
    <w:rsid w:val="00EA162D"/>
    <w:rsid w:val="00EA2842"/>
    <w:rsid w:val="00EA3C8D"/>
    <w:rsid w:val="00EA40B4"/>
    <w:rsid w:val="00EA4370"/>
    <w:rsid w:val="00EA4678"/>
    <w:rsid w:val="00EA4765"/>
    <w:rsid w:val="00EA5B83"/>
    <w:rsid w:val="00EA5D8E"/>
    <w:rsid w:val="00EA6107"/>
    <w:rsid w:val="00EA6425"/>
    <w:rsid w:val="00EA6D56"/>
    <w:rsid w:val="00EA6DE9"/>
    <w:rsid w:val="00EA73AB"/>
    <w:rsid w:val="00EA7D7B"/>
    <w:rsid w:val="00EB0221"/>
    <w:rsid w:val="00EB02E2"/>
    <w:rsid w:val="00EB0744"/>
    <w:rsid w:val="00EB086E"/>
    <w:rsid w:val="00EB1FB1"/>
    <w:rsid w:val="00EB2331"/>
    <w:rsid w:val="00EB31B1"/>
    <w:rsid w:val="00EB3CB7"/>
    <w:rsid w:val="00EB4652"/>
    <w:rsid w:val="00EB625E"/>
    <w:rsid w:val="00EB6950"/>
    <w:rsid w:val="00EB7497"/>
    <w:rsid w:val="00EB7547"/>
    <w:rsid w:val="00EC05B1"/>
    <w:rsid w:val="00EC06F2"/>
    <w:rsid w:val="00EC073B"/>
    <w:rsid w:val="00EC0B75"/>
    <w:rsid w:val="00EC0CFB"/>
    <w:rsid w:val="00EC10E1"/>
    <w:rsid w:val="00EC1706"/>
    <w:rsid w:val="00EC2322"/>
    <w:rsid w:val="00EC2B20"/>
    <w:rsid w:val="00EC38D3"/>
    <w:rsid w:val="00EC4354"/>
    <w:rsid w:val="00EC45FB"/>
    <w:rsid w:val="00EC4E6E"/>
    <w:rsid w:val="00EC508E"/>
    <w:rsid w:val="00EC66F8"/>
    <w:rsid w:val="00EC6728"/>
    <w:rsid w:val="00EC75D2"/>
    <w:rsid w:val="00EC7A24"/>
    <w:rsid w:val="00EC7D0A"/>
    <w:rsid w:val="00ED0235"/>
    <w:rsid w:val="00ED0615"/>
    <w:rsid w:val="00ED08D9"/>
    <w:rsid w:val="00ED0963"/>
    <w:rsid w:val="00ED0EC8"/>
    <w:rsid w:val="00ED127E"/>
    <w:rsid w:val="00ED1964"/>
    <w:rsid w:val="00ED2771"/>
    <w:rsid w:val="00ED33FE"/>
    <w:rsid w:val="00ED4B88"/>
    <w:rsid w:val="00ED50E5"/>
    <w:rsid w:val="00ED5386"/>
    <w:rsid w:val="00ED5CB3"/>
    <w:rsid w:val="00ED6C82"/>
    <w:rsid w:val="00ED7017"/>
    <w:rsid w:val="00ED708E"/>
    <w:rsid w:val="00EE0067"/>
    <w:rsid w:val="00EE189B"/>
    <w:rsid w:val="00EE19BD"/>
    <w:rsid w:val="00EE2898"/>
    <w:rsid w:val="00EE32DA"/>
    <w:rsid w:val="00EE3630"/>
    <w:rsid w:val="00EE3825"/>
    <w:rsid w:val="00EE39E8"/>
    <w:rsid w:val="00EE39FC"/>
    <w:rsid w:val="00EE3E77"/>
    <w:rsid w:val="00EE570D"/>
    <w:rsid w:val="00EE5AB5"/>
    <w:rsid w:val="00EE5CEE"/>
    <w:rsid w:val="00EE5DAE"/>
    <w:rsid w:val="00EE6E97"/>
    <w:rsid w:val="00EE71F8"/>
    <w:rsid w:val="00EE74CE"/>
    <w:rsid w:val="00EE7616"/>
    <w:rsid w:val="00EF09A8"/>
    <w:rsid w:val="00EF12FC"/>
    <w:rsid w:val="00EF15A6"/>
    <w:rsid w:val="00EF160A"/>
    <w:rsid w:val="00EF194F"/>
    <w:rsid w:val="00EF1B6D"/>
    <w:rsid w:val="00EF1C4B"/>
    <w:rsid w:val="00EF1F10"/>
    <w:rsid w:val="00EF34B6"/>
    <w:rsid w:val="00EF3A13"/>
    <w:rsid w:val="00EF3C62"/>
    <w:rsid w:val="00EF3DBA"/>
    <w:rsid w:val="00EF46D7"/>
    <w:rsid w:val="00EF4C35"/>
    <w:rsid w:val="00EF58EB"/>
    <w:rsid w:val="00EF5F03"/>
    <w:rsid w:val="00EF61A8"/>
    <w:rsid w:val="00EF7AA6"/>
    <w:rsid w:val="00EF7B32"/>
    <w:rsid w:val="00EF7C38"/>
    <w:rsid w:val="00EF7EFE"/>
    <w:rsid w:val="00F002CC"/>
    <w:rsid w:val="00F01B45"/>
    <w:rsid w:val="00F02767"/>
    <w:rsid w:val="00F028BA"/>
    <w:rsid w:val="00F0401C"/>
    <w:rsid w:val="00F043DD"/>
    <w:rsid w:val="00F057D3"/>
    <w:rsid w:val="00F05C30"/>
    <w:rsid w:val="00F06377"/>
    <w:rsid w:val="00F06746"/>
    <w:rsid w:val="00F0686E"/>
    <w:rsid w:val="00F071F6"/>
    <w:rsid w:val="00F07692"/>
    <w:rsid w:val="00F07A19"/>
    <w:rsid w:val="00F100B1"/>
    <w:rsid w:val="00F1137E"/>
    <w:rsid w:val="00F1158D"/>
    <w:rsid w:val="00F118CA"/>
    <w:rsid w:val="00F1214A"/>
    <w:rsid w:val="00F1685C"/>
    <w:rsid w:val="00F17640"/>
    <w:rsid w:val="00F178E7"/>
    <w:rsid w:val="00F20022"/>
    <w:rsid w:val="00F2005C"/>
    <w:rsid w:val="00F20F81"/>
    <w:rsid w:val="00F21509"/>
    <w:rsid w:val="00F21ABE"/>
    <w:rsid w:val="00F21EA4"/>
    <w:rsid w:val="00F2207B"/>
    <w:rsid w:val="00F22498"/>
    <w:rsid w:val="00F22E92"/>
    <w:rsid w:val="00F247DC"/>
    <w:rsid w:val="00F24934"/>
    <w:rsid w:val="00F24D02"/>
    <w:rsid w:val="00F24D61"/>
    <w:rsid w:val="00F2535B"/>
    <w:rsid w:val="00F25F07"/>
    <w:rsid w:val="00F263D4"/>
    <w:rsid w:val="00F27087"/>
    <w:rsid w:val="00F27CB2"/>
    <w:rsid w:val="00F30B7D"/>
    <w:rsid w:val="00F30C21"/>
    <w:rsid w:val="00F31245"/>
    <w:rsid w:val="00F347B3"/>
    <w:rsid w:val="00F3488D"/>
    <w:rsid w:val="00F36684"/>
    <w:rsid w:val="00F374AE"/>
    <w:rsid w:val="00F37A2B"/>
    <w:rsid w:val="00F40A40"/>
    <w:rsid w:val="00F40AC8"/>
    <w:rsid w:val="00F40CCE"/>
    <w:rsid w:val="00F413AE"/>
    <w:rsid w:val="00F42189"/>
    <w:rsid w:val="00F421AB"/>
    <w:rsid w:val="00F42628"/>
    <w:rsid w:val="00F42B0F"/>
    <w:rsid w:val="00F42FA4"/>
    <w:rsid w:val="00F432E7"/>
    <w:rsid w:val="00F43827"/>
    <w:rsid w:val="00F44642"/>
    <w:rsid w:val="00F44BFD"/>
    <w:rsid w:val="00F4560B"/>
    <w:rsid w:val="00F4575A"/>
    <w:rsid w:val="00F45EEE"/>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5AB4"/>
    <w:rsid w:val="00F5610C"/>
    <w:rsid w:val="00F57F1E"/>
    <w:rsid w:val="00F6031D"/>
    <w:rsid w:val="00F603C3"/>
    <w:rsid w:val="00F60762"/>
    <w:rsid w:val="00F60E1A"/>
    <w:rsid w:val="00F60E3B"/>
    <w:rsid w:val="00F610C0"/>
    <w:rsid w:val="00F643EE"/>
    <w:rsid w:val="00F64AAF"/>
    <w:rsid w:val="00F650B7"/>
    <w:rsid w:val="00F65514"/>
    <w:rsid w:val="00F6559E"/>
    <w:rsid w:val="00F6598B"/>
    <w:rsid w:val="00F65B69"/>
    <w:rsid w:val="00F66919"/>
    <w:rsid w:val="00F66A2C"/>
    <w:rsid w:val="00F66A8E"/>
    <w:rsid w:val="00F676D6"/>
    <w:rsid w:val="00F67A61"/>
    <w:rsid w:val="00F70640"/>
    <w:rsid w:val="00F714B4"/>
    <w:rsid w:val="00F71B24"/>
    <w:rsid w:val="00F7266F"/>
    <w:rsid w:val="00F72781"/>
    <w:rsid w:val="00F729B3"/>
    <w:rsid w:val="00F72CA1"/>
    <w:rsid w:val="00F72E65"/>
    <w:rsid w:val="00F746F5"/>
    <w:rsid w:val="00F75018"/>
    <w:rsid w:val="00F7696D"/>
    <w:rsid w:val="00F8034D"/>
    <w:rsid w:val="00F80851"/>
    <w:rsid w:val="00F8111A"/>
    <w:rsid w:val="00F82470"/>
    <w:rsid w:val="00F827BE"/>
    <w:rsid w:val="00F82CA6"/>
    <w:rsid w:val="00F830C4"/>
    <w:rsid w:val="00F83297"/>
    <w:rsid w:val="00F845A4"/>
    <w:rsid w:val="00F8519A"/>
    <w:rsid w:val="00F87420"/>
    <w:rsid w:val="00F8752F"/>
    <w:rsid w:val="00F8759E"/>
    <w:rsid w:val="00F90564"/>
    <w:rsid w:val="00F91327"/>
    <w:rsid w:val="00F91343"/>
    <w:rsid w:val="00F9169D"/>
    <w:rsid w:val="00F918C9"/>
    <w:rsid w:val="00F91D36"/>
    <w:rsid w:val="00F9258F"/>
    <w:rsid w:val="00F9302F"/>
    <w:rsid w:val="00F9380E"/>
    <w:rsid w:val="00F93846"/>
    <w:rsid w:val="00F93C69"/>
    <w:rsid w:val="00F94658"/>
    <w:rsid w:val="00F94E0C"/>
    <w:rsid w:val="00F94E5F"/>
    <w:rsid w:val="00F9529C"/>
    <w:rsid w:val="00F9605C"/>
    <w:rsid w:val="00F9615F"/>
    <w:rsid w:val="00FA15F3"/>
    <w:rsid w:val="00FA17F5"/>
    <w:rsid w:val="00FA240E"/>
    <w:rsid w:val="00FA253B"/>
    <w:rsid w:val="00FA2A81"/>
    <w:rsid w:val="00FA2EDA"/>
    <w:rsid w:val="00FA4151"/>
    <w:rsid w:val="00FA44C2"/>
    <w:rsid w:val="00FA47A5"/>
    <w:rsid w:val="00FA4CD0"/>
    <w:rsid w:val="00FA5291"/>
    <w:rsid w:val="00FA65FE"/>
    <w:rsid w:val="00FA6F7A"/>
    <w:rsid w:val="00FA7113"/>
    <w:rsid w:val="00FA71A7"/>
    <w:rsid w:val="00FA74A2"/>
    <w:rsid w:val="00FA76AF"/>
    <w:rsid w:val="00FA7878"/>
    <w:rsid w:val="00FA7A14"/>
    <w:rsid w:val="00FA7CCF"/>
    <w:rsid w:val="00FB06AC"/>
    <w:rsid w:val="00FB06D7"/>
    <w:rsid w:val="00FB0C26"/>
    <w:rsid w:val="00FB16B3"/>
    <w:rsid w:val="00FB2051"/>
    <w:rsid w:val="00FB25DA"/>
    <w:rsid w:val="00FB2DBD"/>
    <w:rsid w:val="00FB3759"/>
    <w:rsid w:val="00FB39FD"/>
    <w:rsid w:val="00FB4F07"/>
    <w:rsid w:val="00FB5540"/>
    <w:rsid w:val="00FB5C01"/>
    <w:rsid w:val="00FB5E95"/>
    <w:rsid w:val="00FB6051"/>
    <w:rsid w:val="00FB65F0"/>
    <w:rsid w:val="00FB6601"/>
    <w:rsid w:val="00FB775F"/>
    <w:rsid w:val="00FB7931"/>
    <w:rsid w:val="00FB7C79"/>
    <w:rsid w:val="00FB7CC0"/>
    <w:rsid w:val="00FC0129"/>
    <w:rsid w:val="00FC085B"/>
    <w:rsid w:val="00FC0906"/>
    <w:rsid w:val="00FC10DD"/>
    <w:rsid w:val="00FC240A"/>
    <w:rsid w:val="00FC24C1"/>
    <w:rsid w:val="00FC2763"/>
    <w:rsid w:val="00FC276B"/>
    <w:rsid w:val="00FC290E"/>
    <w:rsid w:val="00FC386D"/>
    <w:rsid w:val="00FC3BC8"/>
    <w:rsid w:val="00FC4081"/>
    <w:rsid w:val="00FC4748"/>
    <w:rsid w:val="00FC568E"/>
    <w:rsid w:val="00FC5793"/>
    <w:rsid w:val="00FC6D78"/>
    <w:rsid w:val="00FC6FC3"/>
    <w:rsid w:val="00FC7608"/>
    <w:rsid w:val="00FC7869"/>
    <w:rsid w:val="00FD0120"/>
    <w:rsid w:val="00FD0488"/>
    <w:rsid w:val="00FD111A"/>
    <w:rsid w:val="00FD34C2"/>
    <w:rsid w:val="00FD4640"/>
    <w:rsid w:val="00FD5952"/>
    <w:rsid w:val="00FD6864"/>
    <w:rsid w:val="00FD73EE"/>
    <w:rsid w:val="00FD762B"/>
    <w:rsid w:val="00FD76E8"/>
    <w:rsid w:val="00FD7F95"/>
    <w:rsid w:val="00FE0405"/>
    <w:rsid w:val="00FE07A2"/>
    <w:rsid w:val="00FE0A65"/>
    <w:rsid w:val="00FE1157"/>
    <w:rsid w:val="00FE2DEE"/>
    <w:rsid w:val="00FE5174"/>
    <w:rsid w:val="00FE6D1C"/>
    <w:rsid w:val="00FE6E06"/>
    <w:rsid w:val="00FE6F91"/>
    <w:rsid w:val="00FE7275"/>
    <w:rsid w:val="00FE78B2"/>
    <w:rsid w:val="00FF038D"/>
    <w:rsid w:val="00FF0D8E"/>
    <w:rsid w:val="00FF1320"/>
    <w:rsid w:val="00FF4DE3"/>
    <w:rsid w:val="00FF4FBB"/>
    <w:rsid w:val="00FF53DC"/>
    <w:rsid w:val="00FF559C"/>
    <w:rsid w:val="00FF64BD"/>
    <w:rsid w:val="00FF6E86"/>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33411360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436062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518763979">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158</TotalTime>
  <Pages>1</Pages>
  <Words>11889</Words>
  <Characters>67768</Characters>
  <Application>Microsoft Office Word</Application>
  <DocSecurity>0</DocSecurity>
  <Lines>564</Lines>
  <Paragraphs>158</Paragraphs>
  <ScaleCrop>false</ScaleCrop>
  <Company/>
  <LinksUpToDate>false</LinksUpToDate>
  <CharactersWithSpaces>79499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88</cp:revision>
  <dcterms:created xsi:type="dcterms:W3CDTF">2025-04-28T05:26:00Z</dcterms:created>
  <dcterms:modified xsi:type="dcterms:W3CDTF">2025-04-28T08:48:00Z</dcterms:modified>
</cp:coreProperties>
</file>