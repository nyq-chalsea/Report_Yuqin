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72A42169" w:rsidR="00942C81" w:rsidRDefault="00827F81"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bookmarkStart w:id="0" w:name="_Hlk172194314"/>
      <w:bookmarkEnd w:id="0"/>
      <w:r w:rsidRPr="00942C81">
        <w:rPr>
          <w:rFonts w:ascii="Times New Roman" w:hAnsi="Times New Roman" w:cstheme="majorBidi"/>
          <w:b/>
          <w:color w:val="000000" w:themeColor="text1"/>
          <w:spacing w:val="-10"/>
          <w:kern w:val="28"/>
          <w:sz w:val="28"/>
          <w:szCs w:val="48"/>
          <w14:ligatures w14:val="standardContextual"/>
        </w:rPr>
        <w:t>Impact of Ion Transport on Membrane Scaling 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08CE9D3E" w:rsidR="00827F81" w:rsidRDefault="00213C1D" w:rsidP="00942C81">
      <w:pPr>
        <w:widowControl/>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xml:space="preserve">Yuqin </w:t>
      </w:r>
      <w:proofErr w:type="spellStart"/>
      <w:r w:rsidRPr="00942C81">
        <w:rPr>
          <w:rFonts w:ascii="Times New Roman" w:hAnsi="Times New Roman" w:cs="Times New Roman" w:hint="eastAsia"/>
          <w:color w:val="000000"/>
          <w:spacing w:val="1"/>
          <w:sz w:val="24"/>
        </w:rPr>
        <w:t>Ni</w:t>
      </w:r>
      <w:r w:rsidR="008B31EF" w:rsidRPr="00942C81">
        <w:rPr>
          <w:rFonts w:ascii="Times New Roman" w:hAnsi="Times New Roman" w:cs="Times New Roman" w:hint="eastAsia"/>
          <w:color w:val="000000"/>
          <w:spacing w:val="1"/>
          <w:sz w:val="24"/>
          <w:vertAlign w:val="superscript"/>
        </w:rPr>
        <w:t>a,b</w:t>
      </w:r>
      <w:proofErr w:type="spellEnd"/>
      <w:r w:rsidR="004B1D61" w:rsidRPr="00942C81">
        <w:rPr>
          <w:rFonts w:ascii="Times New Roman" w:hAnsi="Times New Roman" w:cs="Times New Roman" w:hint="eastAsia"/>
          <w:color w:val="000000"/>
          <w:spacing w:val="1"/>
          <w:sz w:val="24"/>
        </w:rPr>
        <w:t xml:space="preserve">, </w:t>
      </w:r>
      <w:proofErr w:type="spellStart"/>
      <w:r w:rsidR="00A874D6">
        <w:rPr>
          <w:rFonts w:ascii="Times New Roman" w:hAnsi="Times New Roman" w:cs="Times New Roman" w:hint="eastAsia"/>
          <w:color w:val="000000"/>
          <w:spacing w:val="1"/>
          <w:sz w:val="24"/>
        </w:rPr>
        <w:t>Qianhong</w:t>
      </w:r>
      <w:proofErr w:type="spellEnd"/>
      <w:r w:rsidR="00A874D6">
        <w:rPr>
          <w:rFonts w:ascii="Times New Roman" w:hAnsi="Times New Roman" w:cs="Times New Roman" w:hint="eastAsia"/>
          <w:color w:val="000000"/>
          <w:spacing w:val="1"/>
          <w:sz w:val="24"/>
        </w:rPr>
        <w:t xml:space="preserve"> </w:t>
      </w:r>
      <w:proofErr w:type="spellStart"/>
      <w:r w:rsidR="00A874D6">
        <w:rPr>
          <w:rFonts w:ascii="Times New Roman" w:hAnsi="Times New Roman" w:cs="Times New Roman" w:hint="eastAsia"/>
          <w:color w:val="000000"/>
          <w:spacing w:val="1"/>
          <w:sz w:val="24"/>
        </w:rPr>
        <w:t>She</w:t>
      </w:r>
      <w:r w:rsidR="008B31EF" w:rsidRPr="00942C81">
        <w:rPr>
          <w:rFonts w:ascii="Times New Roman" w:hAnsi="Times New Roman" w:cs="Times New Roman" w:hint="eastAsia"/>
          <w:color w:val="000000"/>
          <w:spacing w:val="1"/>
          <w:sz w:val="24"/>
          <w:vertAlign w:val="superscript"/>
        </w:rPr>
        <w:t>a,b</w:t>
      </w:r>
      <w:proofErr w:type="spellEnd"/>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r w:rsidRPr="00A27E1B">
        <w:rPr>
          <w:rFonts w:eastAsiaTheme="minorEastAsia" w:hint="eastAsia"/>
          <w:color w:val="000000" w:themeColor="text1"/>
        </w:rPr>
        <w:lastRenderedPageBreak/>
        <w:t>Abstract</w:t>
      </w:r>
    </w:p>
    <w:p w14:paraId="46DE0FE8" w14:textId="559A75E7" w:rsidR="008977E3"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w:t>
      </w:r>
      <w:r w:rsidR="003A4421">
        <w:rPr>
          <w:rFonts w:ascii="Times New Roman" w:hAnsi="Times New Roman" w:cs="Times New Roman" w:hint="eastAsia"/>
          <w:color w:val="000000"/>
          <w:spacing w:val="1"/>
          <w:sz w:val="24"/>
        </w:rPr>
        <w:t>alt</w:t>
      </w:r>
      <w:r w:rsidRPr="003B113B">
        <w:rPr>
          <w:rFonts w:ascii="Times New Roman" w:hAnsi="Times New Roman" w:cs="Times New Roman"/>
          <w:color w:val="000000"/>
          <w:spacing w:val="1"/>
          <w:sz w:val="24"/>
        </w:rPr>
        <w:t xml:space="preserv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 xml:space="preserve">vide insights </w:t>
      </w:r>
      <w:proofErr w:type="gramStart"/>
      <w:r w:rsidRPr="003B113B">
        <w:rPr>
          <w:rFonts w:ascii="Times New Roman" w:hAnsi="Times New Roman" w:cs="Times New Roman" w:hint="eastAsia"/>
          <w:color w:val="000000"/>
          <w:spacing w:val="1"/>
          <w:sz w:val="24"/>
        </w:rPr>
        <w:t>for</w:t>
      </w:r>
      <w:proofErr w:type="gramEnd"/>
      <w:r w:rsidRPr="003B113B">
        <w:rPr>
          <w:rFonts w:ascii="Times New Roman" w:hAnsi="Times New Roman" w:cs="Times New Roman" w:hint="eastAsia"/>
          <w:color w:val="000000"/>
          <w:spacing w:val="1"/>
          <w:sz w:val="24"/>
        </w:rPr>
        <w:t xml:space="preserve"> its mitigation in brine treatment applications.</w:t>
      </w:r>
    </w:p>
    <w:p w14:paraId="44FF11F1" w14:textId="15B71ED9" w:rsidR="00A909E7" w:rsidRPr="00827F81" w:rsidRDefault="003B2A2E" w:rsidP="00A27E1B">
      <w:pPr>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599E00C2" w:rsidR="00942C81"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1B399244" w14:textId="77777777" w:rsidR="00942C81" w:rsidRPr="00942C81" w:rsidRDefault="00942C81" w:rsidP="00942C81">
      <w:pPr>
        <w:pStyle w:val="report1"/>
        <w:spacing w:before="156" w:after="156"/>
        <w:rPr>
          <w:color w:val="000000" w:themeColor="text1"/>
        </w:rPr>
      </w:pPr>
      <w:r w:rsidRPr="00942C81">
        <w:rPr>
          <w:color w:val="000000" w:themeColor="text1"/>
        </w:rPr>
        <w:lastRenderedPageBreak/>
        <w:t>TOC Graphic</w:t>
      </w:r>
    </w:p>
    <w:p w14:paraId="1EBA9BF1" w14:textId="33B9B3A2" w:rsidR="000367AC" w:rsidRDefault="003A4421">
      <w:pPr>
        <w:widowControl/>
        <w:jc w:val="left"/>
        <w:rPr>
          <w:rFonts w:ascii="Times New Roman" w:hAnsi="Times New Roman" w:cs="Times New Roman"/>
          <w:b/>
          <w:bCs/>
          <w:sz w:val="24"/>
        </w:rPr>
      </w:pPr>
      <w:r>
        <w:rPr>
          <w:rFonts w:ascii="Times New Roman" w:hAnsi="Times New Roman" w:cs="Times New Roman"/>
          <w:b/>
          <w:bCs/>
          <w:noProof/>
          <w:sz w:val="24"/>
        </w:rPr>
        <w:drawing>
          <wp:inline distT="0" distB="0" distL="0" distR="0" wp14:anchorId="164FDA10" wp14:editId="4E325CE3">
            <wp:extent cx="5638813" cy="3857460"/>
            <wp:effectExtent l="0" t="0" r="0" b="0"/>
            <wp:docPr id="60387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8811" cy="3871141"/>
                    </a:xfrm>
                    <a:prstGeom prst="rect">
                      <a:avLst/>
                    </a:prstGeom>
                    <a:noFill/>
                  </pic:spPr>
                </pic:pic>
              </a:graphicData>
            </a:graphic>
          </wp:inline>
        </w:drawing>
      </w:r>
    </w:p>
    <w:p w14:paraId="420A4E32" w14:textId="77777777" w:rsidR="00942C81" w:rsidRPr="00942C81" w:rsidRDefault="00942C81" w:rsidP="00942C81">
      <w:pPr>
        <w:spacing w:line="480" w:lineRule="auto"/>
        <w:rPr>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08959FA3" w14:textId="6FA93E36" w:rsidR="00942C81" w:rsidRPr="00A27E1B" w:rsidRDefault="00A27E1B" w:rsidP="00A27E1B">
      <w:pPr>
        <w:widowControl/>
        <w:spacing w:line="480" w:lineRule="auto"/>
        <w:jc w:val="left"/>
        <w:rPr>
          <w:rFonts w:ascii="Times New Roman" w:hAnsi="Times New Roman"/>
          <w:color w:val="000000" w:themeColor="text1"/>
          <w:sz w:val="24"/>
          <w:szCs w:val="22"/>
        </w:rPr>
      </w:pPr>
      <w:r w:rsidRPr="00A27E1B">
        <w:rPr>
          <w:rFonts w:ascii="Times New Roman" w:hAnsi="Times New Roman" w:hint="eastAsia"/>
          <w:color w:val="000000" w:themeColor="text1"/>
          <w:sz w:val="24"/>
          <w:szCs w:val="22"/>
        </w:rPr>
        <w:t xml:space="preserve">The </w:t>
      </w:r>
      <w:r w:rsidRPr="00A27E1B">
        <w:rPr>
          <w:rFonts w:ascii="Times New Roman" w:hAnsi="Times New Roman"/>
          <w:color w:val="000000" w:themeColor="text1"/>
          <w:sz w:val="24"/>
          <w:szCs w:val="22"/>
        </w:rPr>
        <w:t>transport behaviors</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sidR="003A4421">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Introduction</w:t>
      </w:r>
    </w:p>
    <w:p w14:paraId="13360D9D" w14:textId="0EA30A28" w:rsidR="000D74CC" w:rsidRDefault="007E6227" w:rsidP="00A30DDE">
      <w:pPr>
        <w:spacing w:line="480" w:lineRule="auto"/>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5F0CF8">
        <w:rPr>
          <w:rFonts w:ascii="Times New Roman" w:hAnsi="Times New Roman" w:cs="Times New Roman"/>
          <w:noProof/>
          <w:color w:val="000000"/>
          <w:sz w:val="24"/>
          <w:vertAlign w:val="superscript"/>
        </w:rPr>
        <w:t>2, 4-6</w:t>
      </w:r>
      <w:r w:rsidR="00C66C0D">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100AF2">
        <w:rPr>
          <w:rFonts w:ascii="Times New Roman" w:hAnsi="Times New Roman" w:cs="Times New Roman" w:hint="eastAsia"/>
          <w:color w:val="000000"/>
          <w:sz w:val="24"/>
        </w:rPr>
        <w:t>.</w: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82287E">
        <w:rPr>
          <w:rFonts w:ascii="Times New Roman" w:hAnsi="Times New Roman" w:cs="Times New Roman"/>
          <w:noProof/>
          <w:color w:val="000000"/>
          <w:sz w:val="24"/>
          <w:vertAlign w:val="superscript"/>
        </w:rPr>
        <w:t>7-9</w:t>
      </w:r>
      <w:r w:rsidR="00C66C0D">
        <w:rPr>
          <w:rFonts w:ascii="Times New Roman" w:hAnsi="Times New Roman" w:cs="Times New Roman"/>
          <w:color w:val="000000"/>
          <w:sz w:val="24"/>
        </w:rPr>
        <w:fldChar w:fldCharType="end"/>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F3205E">
        <w:rPr>
          <w:rFonts w:ascii="Times New Roman" w:hAnsi="Times New Roman" w:cs="Times New Roman"/>
          <w:color w:val="000000"/>
          <w:sz w:val="24"/>
        </w:rPr>
        <w:fldChar w:fldCharType="begin"/>
      </w:r>
      <w:r w:rsidR="00F3205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F3205E">
        <w:rPr>
          <w:rFonts w:ascii="Times New Roman" w:hAnsi="Times New Roman" w:cs="Times New Roman"/>
          <w:color w:val="000000"/>
          <w:sz w:val="24"/>
        </w:rPr>
        <w:fldChar w:fldCharType="separate"/>
      </w:r>
      <w:r w:rsidR="00F3205E" w:rsidRPr="0082287E">
        <w:rPr>
          <w:rFonts w:ascii="Times New Roman" w:hAnsi="Times New Roman" w:cs="Times New Roman"/>
          <w:noProof/>
          <w:color w:val="000000"/>
          <w:sz w:val="24"/>
          <w:vertAlign w:val="superscript"/>
        </w:rPr>
        <w:t>10</w:t>
      </w:r>
      <w:r w:rsidR="00F3205E">
        <w:rPr>
          <w:rFonts w:ascii="Times New Roman" w:hAnsi="Times New Roman" w:cs="Times New Roman"/>
          <w:color w:val="000000"/>
          <w:sz w:val="24"/>
        </w:rPr>
        <w:fldChar w:fldCharType="end"/>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w:t>
      </w:r>
      <w:r w:rsidR="00F3205E"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 </w:instrText>
      </w:r>
      <w:r w:rsidR="00F3205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EN.CITE.DATA </w:instrText>
      </w:r>
      <w:r w:rsidR="00F3205E">
        <w:rPr>
          <w:rFonts w:ascii="Times New Roman" w:hAnsi="Times New Roman" w:cs="Times New Roman"/>
          <w:color w:val="000000"/>
          <w:sz w:val="24"/>
        </w:rPr>
      </w:r>
      <w:r w:rsidR="00F3205E">
        <w:rPr>
          <w:rFonts w:ascii="Times New Roman" w:hAnsi="Times New Roman" w:cs="Times New Roman"/>
          <w:color w:val="000000"/>
          <w:sz w:val="24"/>
        </w:rPr>
        <w:fldChar w:fldCharType="end"/>
      </w:r>
      <w:r w:rsidR="00F3205E" w:rsidRPr="00B93F84">
        <w:rPr>
          <w:rFonts w:ascii="Times New Roman" w:hAnsi="Times New Roman" w:cs="Times New Roman"/>
          <w:color w:val="000000"/>
          <w:sz w:val="24"/>
        </w:rPr>
      </w:r>
      <w:r w:rsidR="00F3205E" w:rsidRPr="00B93F84">
        <w:rPr>
          <w:rFonts w:ascii="Times New Roman" w:hAnsi="Times New Roman" w:cs="Times New Roman"/>
          <w:color w:val="000000"/>
          <w:sz w:val="24"/>
        </w:rPr>
        <w:fldChar w:fldCharType="separate"/>
      </w:r>
      <w:r w:rsidR="00F3205E" w:rsidRPr="0082287E">
        <w:rPr>
          <w:rFonts w:ascii="Times New Roman" w:hAnsi="Times New Roman" w:cs="Times New Roman"/>
          <w:noProof/>
          <w:color w:val="000000"/>
          <w:sz w:val="24"/>
          <w:vertAlign w:val="superscript"/>
        </w:rPr>
        <w:t>10-13</w:t>
      </w:r>
      <w:r w:rsidR="00F3205E" w:rsidRPr="00B93F84">
        <w:rPr>
          <w:rFonts w:ascii="Times New Roman" w:hAnsi="Times New Roman" w:cs="Times New Roman"/>
          <w:color w:val="000000"/>
          <w:sz w:val="24"/>
        </w:rPr>
        <w:fldChar w:fldCharType="end"/>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w:t>
      </w:r>
      <w:r w:rsidR="00D36C6B"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 </w:instrText>
      </w:r>
      <w:r w:rsidR="00D36C6B">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EN.CITE.DATA </w:instrText>
      </w:r>
      <w:r w:rsidR="00D36C6B">
        <w:rPr>
          <w:rFonts w:ascii="Times New Roman" w:hAnsi="Times New Roman" w:cs="Times New Roman"/>
          <w:color w:val="000000"/>
          <w:sz w:val="24"/>
        </w:rPr>
      </w:r>
      <w:r w:rsidR="00D36C6B">
        <w:rPr>
          <w:rFonts w:ascii="Times New Roman" w:hAnsi="Times New Roman" w:cs="Times New Roman"/>
          <w:color w:val="000000"/>
          <w:sz w:val="24"/>
        </w:rPr>
        <w:fldChar w:fldCharType="end"/>
      </w:r>
      <w:r w:rsidR="00D36C6B" w:rsidRPr="00823AF5">
        <w:rPr>
          <w:rFonts w:ascii="Times New Roman" w:hAnsi="Times New Roman" w:cs="Times New Roman"/>
          <w:color w:val="000000"/>
          <w:sz w:val="24"/>
        </w:rPr>
      </w:r>
      <w:r w:rsidR="00D36C6B" w:rsidRPr="00823AF5">
        <w:rPr>
          <w:rFonts w:ascii="Times New Roman" w:hAnsi="Times New Roman" w:cs="Times New Roman"/>
          <w:color w:val="000000"/>
          <w:sz w:val="24"/>
        </w:rPr>
        <w:fldChar w:fldCharType="separate"/>
      </w:r>
      <w:r w:rsidR="00D36C6B" w:rsidRPr="0082287E">
        <w:rPr>
          <w:rFonts w:ascii="Times New Roman" w:hAnsi="Times New Roman" w:cs="Times New Roman"/>
          <w:noProof/>
          <w:color w:val="000000"/>
          <w:sz w:val="24"/>
          <w:vertAlign w:val="superscript"/>
        </w:rPr>
        <w:t>14-17</w:t>
      </w:r>
      <w:r w:rsidR="00D36C6B"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Pr>
          <w:rFonts w:ascii="Times New Roman" w:hAnsi="Times New Roman" w:cs="Times New Roman" w:hint="eastAsia"/>
          <w:color w:val="000000"/>
          <w:sz w:val="24"/>
        </w:rPr>
        <w:t>,</w:t>
      </w:r>
      <w:r w:rsidR="00D36C6B"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36C6B">
        <w:rPr>
          <w:rFonts w:ascii="Times New Roman" w:hAnsi="Times New Roman" w:cs="Times New Roman"/>
          <w:color w:val="000000"/>
          <w:sz w:val="24"/>
        </w:rPr>
        <w:fldChar w:fldCharType="separate"/>
      </w:r>
      <w:r w:rsidR="00D36C6B" w:rsidRPr="003E423F">
        <w:rPr>
          <w:rFonts w:ascii="Times New Roman" w:hAnsi="Times New Roman" w:cs="Times New Roman"/>
          <w:noProof/>
          <w:color w:val="000000"/>
          <w:sz w:val="24"/>
          <w:vertAlign w:val="superscript"/>
        </w:rPr>
        <w:t>19</w:t>
      </w:r>
      <w:r w:rsidR="00D36C6B">
        <w:rPr>
          <w:rFonts w:ascii="Times New Roman" w:hAnsi="Times New Roman" w:cs="Times New Roman"/>
          <w:color w:val="000000"/>
          <w:sz w:val="24"/>
        </w:rPr>
        <w:fldChar w:fldCharType="end"/>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445CA7">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20</w:t>
      </w:r>
      <w:r w:rsidR="00D36C6B">
        <w:rPr>
          <w:rFonts w:ascii="Times New Roman" w:hAnsi="Times New Roman" w:cs="Times New Roman"/>
          <w:color w:val="000000"/>
          <w:sz w:val="24"/>
          <w:vertAlign w:val="subscript"/>
        </w:rPr>
        <w:fldChar w:fldCharType="end"/>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FC276B">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21</w:t>
      </w:r>
      <w:r w:rsidR="00D36C6B">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D36C6B">
        <w:rPr>
          <w:rFonts w:ascii="Times New Roman" w:hAnsi="Times New Roman" w:cs="Times New Roman"/>
          <w:color w:val="000000"/>
          <w:sz w:val="24"/>
        </w:rPr>
        <w:fldChar w:fldCharType="separate"/>
      </w:r>
      <w:r w:rsidR="00D36C6B" w:rsidRPr="00FC276B">
        <w:rPr>
          <w:rFonts w:ascii="Times New Roman" w:hAnsi="Times New Roman" w:cs="Times New Roman"/>
          <w:noProof/>
          <w:color w:val="000000"/>
          <w:sz w:val="24"/>
          <w:vertAlign w:val="superscript"/>
        </w:rPr>
        <w:t>22</w:t>
      </w:r>
      <w:r w:rsidR="00D36C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xml:space="preserve">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8D524B" w:rsidRPr="008D524B">
        <w:rPr>
          <w:rFonts w:ascii="Times New Roman" w:hAnsi="Times New Roman" w:cs="Times New Roman"/>
          <w:color w:val="000000"/>
          <w:sz w:val="24"/>
        </w:rPr>
        <w:t xml:space="preserve"> </w:t>
      </w:r>
      <w:r w:rsidR="008D524B">
        <w:rPr>
          <w:rFonts w:ascii="Times New Roman" w:hAnsi="Times New Roman" w:cs="Times New Roman"/>
          <w:color w:val="000000"/>
          <w:sz w:val="24"/>
        </w:rPr>
        <w:fldChar w:fldCharType="begin"/>
      </w:r>
      <w:r w:rsidR="008D524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8D524B">
        <w:rPr>
          <w:rFonts w:ascii="Times New Roman" w:hAnsi="Times New Roman" w:cs="Times New Roman"/>
          <w:color w:val="000000"/>
          <w:sz w:val="24"/>
        </w:rPr>
        <w:fldChar w:fldCharType="separate"/>
      </w:r>
      <w:r w:rsidR="008D524B" w:rsidRPr="00FC276B">
        <w:rPr>
          <w:rFonts w:ascii="Times New Roman" w:hAnsi="Times New Roman" w:cs="Times New Roman"/>
          <w:noProof/>
          <w:color w:val="000000"/>
          <w:sz w:val="24"/>
          <w:vertAlign w:val="superscript"/>
        </w:rPr>
        <w:t>21, 24</w:t>
      </w:r>
      <w:r w:rsidR="008D524B">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xml:space="preserve">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37EA1D5E" w14:textId="3C4FF3B2" w:rsidR="00C65989" w:rsidRDefault="007E702A" w:rsidP="00B660CF">
      <w:pPr>
        <w:spacing w:line="480" w:lineRule="auto"/>
        <w:rPr>
          <w:ins w:id="2" w:author="#NI YUQIN#" w:date="2025-06-20T16:34:00Z" w16du:dateUtc="2025-06-20T08:34:00Z"/>
          <w:rFonts w:ascii="Times New Roman" w:hAnsi="Times New Roman" w:cs="Times New Roman"/>
          <w:color w:val="000000"/>
          <w:sz w:val="24"/>
        </w:rPr>
      </w:pPr>
      <w:r>
        <w:rPr>
          <w:rFonts w:ascii="Times New Roman" w:hAnsi="Times New Roman" w:cs="Times New Roman" w:hint="eastAsia"/>
          <w:color w:val="000000"/>
          <w:sz w:val="24"/>
        </w:rPr>
        <w:t>Scaling on ion exchange membranes (IEMs)</w:t>
      </w:r>
      <w:r w:rsidR="00DC281C">
        <w:rPr>
          <w:rFonts w:ascii="Times New Roman" w:hAnsi="Times New Roman" w:cs="Times New Roman" w:hint="eastAsia"/>
          <w:color w:val="000000"/>
          <w:sz w:val="24"/>
        </w:rPr>
        <w:t xml:space="preserve"> </w:t>
      </w:r>
      <w:r w:rsidR="007446CA">
        <w:rPr>
          <w:rFonts w:ascii="Times New Roman" w:hAnsi="Times New Roman" w:cs="Times New Roman"/>
          <w:color w:val="000000"/>
          <w:sz w:val="24"/>
        </w:rPr>
        <w:t>is</w:t>
      </w:r>
      <w:r w:rsidR="00DC281C" w:rsidRPr="00DC281C">
        <w:rPr>
          <w:rFonts w:ascii="Times New Roman" w:hAnsi="Times New Roman" w:cs="Times New Roman" w:hint="eastAsia"/>
          <w:color w:val="000000"/>
          <w:sz w:val="24"/>
        </w:rPr>
        <w:t xml:space="preserve"> an urgent problem</w:t>
      </w:r>
      <w:r w:rsidR="00B660CF">
        <w:rPr>
          <w:rFonts w:ascii="Times New Roman" w:hAnsi="Times New Roman" w:cs="Times New Roman" w:hint="eastAsia"/>
          <w:color w:val="000000"/>
          <w:sz w:val="24"/>
        </w:rPr>
        <w:t xml:space="preserve"> in BMED.</w:t>
      </w:r>
      <w:r w:rsidR="00B660CF" w:rsidRPr="00B660CF">
        <w:rPr>
          <w:rFonts w:ascii="Times New Roman" w:hAnsi="Times New Roman" w:cs="Times New Roman"/>
          <w:color w:val="000000"/>
          <w:sz w:val="24"/>
        </w:rPr>
        <w:t xml:space="preserve"> </w:t>
      </w:r>
      <w:r w:rsidR="00B660CF"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 </w:instrText>
      </w:r>
      <w:r w:rsidR="00B660CF">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EN.CITE.DATA </w:instrText>
      </w:r>
      <w:r w:rsidR="00B660CF">
        <w:rPr>
          <w:rFonts w:ascii="Times New Roman" w:hAnsi="Times New Roman" w:cs="Times New Roman"/>
          <w:color w:val="000000"/>
          <w:sz w:val="24"/>
        </w:rPr>
      </w:r>
      <w:r w:rsidR="00B660CF">
        <w:rPr>
          <w:rFonts w:ascii="Times New Roman" w:hAnsi="Times New Roman" w:cs="Times New Roman"/>
          <w:color w:val="000000"/>
          <w:sz w:val="24"/>
        </w:rPr>
        <w:fldChar w:fldCharType="end"/>
      </w:r>
      <w:r w:rsidR="00B660CF" w:rsidRPr="00CB64AD">
        <w:rPr>
          <w:rFonts w:ascii="Times New Roman" w:hAnsi="Times New Roman" w:cs="Times New Roman"/>
          <w:color w:val="000000"/>
          <w:sz w:val="24"/>
        </w:rPr>
      </w:r>
      <w:r w:rsidR="00B660CF" w:rsidRPr="00CB64AD">
        <w:rPr>
          <w:rFonts w:ascii="Times New Roman" w:hAnsi="Times New Roman" w:cs="Times New Roman"/>
          <w:color w:val="000000"/>
          <w:sz w:val="24"/>
        </w:rPr>
        <w:fldChar w:fldCharType="separate"/>
      </w:r>
      <w:r w:rsidR="00B660CF" w:rsidRPr="00B94EC0">
        <w:rPr>
          <w:rFonts w:ascii="Times New Roman" w:hAnsi="Times New Roman" w:cs="Times New Roman"/>
          <w:noProof/>
          <w:color w:val="000000"/>
          <w:sz w:val="24"/>
          <w:vertAlign w:val="superscript"/>
        </w:rPr>
        <w:t>25, 26</w:t>
      </w:r>
      <w:r w:rsidR="00B660CF" w:rsidRPr="00CB64AD">
        <w:rPr>
          <w:rFonts w:ascii="Times New Roman" w:hAnsi="Times New Roman" w:cs="Times New Roman"/>
          <w:color w:val="000000"/>
          <w:sz w:val="24"/>
        </w:rPr>
        <w:fldChar w:fldCharType="end"/>
      </w:r>
      <w:r w:rsidR="00B660CF">
        <w:rPr>
          <w:rFonts w:ascii="Times New Roman" w:hAnsi="Times New Roman" w:cs="Times New Roman" w:hint="eastAsia"/>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ins w:id="3" w:author="#NI YUQIN#" w:date="2025-06-20T15:33:00Z" w16du:dateUtc="2025-06-20T07:33:00Z">
        <w:r w:rsidR="007446CA">
          <w:rPr>
            <w:rFonts w:ascii="Times New Roman" w:hAnsi="Times New Roman" w:cs="Times New Roman" w:hint="eastAsia"/>
            <w:color w:val="000000"/>
            <w:sz w:val="24"/>
          </w:rPr>
          <w:t xml:space="preserve"> performance</w:t>
        </w:r>
      </w:ins>
      <w:r w:rsidR="0044673D" w:rsidRPr="0044673D">
        <w:rPr>
          <w:rFonts w:ascii="Times New Roman" w:hAnsi="Times New Roman" w:cs="Times New Roman"/>
          <w:color w:val="000000"/>
          <w:sz w:val="24"/>
        </w:rPr>
        <w:t xml:space="preserve"> by reducing ion flux, increasing membrane resistance, and elevating energy consumption.</w: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 </w:instrTex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EN.CITE.DATA </w:instrText>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end"/>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separate"/>
      </w:r>
      <w:r w:rsidR="008D524B" w:rsidRPr="00A03060">
        <w:rPr>
          <w:rFonts w:ascii="Times New Roman" w:hAnsi="Times New Roman" w:cs="Times New Roman"/>
          <w:noProof/>
          <w:color w:val="000000"/>
          <w:sz w:val="24"/>
          <w:vertAlign w:val="superscript"/>
        </w:rPr>
        <w:t>26-28</w:t>
      </w:r>
      <w:r w:rsidR="008D524B">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As scaling progresses, it can cause irreversible damage to membranes, especially increasing the risk of membrane rupture.</w:t>
      </w:r>
      <w:r w:rsidR="008D524B" w:rsidRPr="001C44BC">
        <w:rPr>
          <w:rFonts w:ascii="Times New Roman" w:hAnsi="Times New Roman" w:cs="Times New Roman"/>
          <w:sz w:val="24"/>
        </w:rPr>
        <w:fldChar w:fldCharType="begin"/>
      </w:r>
      <w:r w:rsidR="008D524B">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8D524B" w:rsidRPr="001C44BC">
        <w:rPr>
          <w:rFonts w:ascii="Times New Roman" w:hAnsi="Times New Roman" w:cs="Times New Roman"/>
          <w:sz w:val="24"/>
        </w:rPr>
        <w:fldChar w:fldCharType="separate"/>
      </w:r>
      <w:r w:rsidR="008D524B" w:rsidRPr="00A03060">
        <w:rPr>
          <w:rFonts w:ascii="Times New Roman" w:hAnsi="Times New Roman" w:cs="Times New Roman"/>
          <w:noProof/>
          <w:sz w:val="24"/>
          <w:vertAlign w:val="superscript"/>
        </w:rPr>
        <w:t>29</w:t>
      </w:r>
      <w:r w:rsidR="008D524B" w:rsidRPr="001C44BC">
        <w:rPr>
          <w:rFonts w:ascii="Times New Roman" w:hAnsi="Times New Roman" w:cs="Times New Roman"/>
          <w:sz w:val="24"/>
        </w:rPr>
        <w:fldChar w:fldCharType="end"/>
      </w:r>
      <w:r w:rsidR="00ED4B88">
        <w:rPr>
          <w:rFonts w:ascii="Times New Roman" w:hAnsi="Times New Roman" w:cs="Times New Roman" w:hint="eastAsia"/>
          <w:color w:val="000000"/>
          <w:sz w:val="24"/>
        </w:rPr>
        <w:t xml:space="preserve"> </w:t>
      </w:r>
      <w:ins w:id="4" w:author="#NI YUQIN#" w:date="2025-06-20T15:34:00Z" w16du:dateUtc="2025-06-20T07:34:00Z">
        <w:r w:rsidR="00DD3BF4" w:rsidRPr="00DD3BF4">
          <w:rPr>
            <w:rFonts w:ascii="Times New Roman" w:hAnsi="Times New Roman" w:cs="Times New Roman" w:hint="eastAsia"/>
            <w:color w:val="000000"/>
            <w:sz w:val="24"/>
          </w:rPr>
          <w:t>In-depth research on the causes of scaling can provide effective strategies to alleviate or avoid scaling, thereby achieving high efficiency.</w:t>
        </w:r>
        <w:r w:rsidR="005063BB">
          <w:rPr>
            <w:rFonts w:ascii="Times New Roman" w:hAnsi="Times New Roman" w:cs="Times New Roman" w:hint="eastAsia"/>
            <w:color w:val="000000"/>
            <w:sz w:val="24"/>
          </w:rPr>
          <w:t xml:space="preserve"> </w:t>
        </w:r>
      </w:ins>
      <w:ins w:id="5" w:author="#NI YUQIN#" w:date="2025-06-20T15:35:00Z" w16du:dateUtc="2025-06-20T07:35:00Z">
        <w:r w:rsidR="00B327E6">
          <w:rPr>
            <w:rFonts w:ascii="Times New Roman" w:hAnsi="Times New Roman" w:cs="Times New Roman" w:hint="eastAsia"/>
            <w:color w:val="000000"/>
            <w:sz w:val="24"/>
          </w:rPr>
          <w:t xml:space="preserve">Previous </w:t>
        </w:r>
        <w:r w:rsidR="00B327E6">
          <w:rPr>
            <w:rFonts w:ascii="Times New Roman" w:hAnsi="Times New Roman" w:cs="Times New Roman"/>
            <w:color w:val="000000"/>
            <w:sz w:val="24"/>
          </w:rPr>
          <w:t>studies</w:t>
        </w:r>
        <w:r w:rsidR="00B327E6">
          <w:rPr>
            <w:rFonts w:ascii="Times New Roman" w:hAnsi="Times New Roman" w:cs="Times New Roman" w:hint="eastAsia"/>
            <w:color w:val="000000"/>
            <w:sz w:val="24"/>
          </w:rPr>
          <w:t xml:space="preserve"> </w:t>
        </w:r>
        <w:r w:rsidR="007439AF">
          <w:rPr>
            <w:rFonts w:ascii="Times New Roman" w:hAnsi="Times New Roman" w:cs="Times New Roman" w:hint="eastAsia"/>
            <w:color w:val="000000"/>
            <w:sz w:val="24"/>
          </w:rPr>
          <w:t xml:space="preserve">concluded that scaling </w:t>
        </w:r>
      </w:ins>
      <w:ins w:id="6" w:author="#NI YUQIN#" w:date="2025-06-20T15:36:00Z" w16du:dateUtc="2025-06-20T07:36:00Z">
        <w:r w:rsidR="007439AF">
          <w:rPr>
            <w:rFonts w:ascii="Times New Roman" w:hAnsi="Times New Roman" w:cs="Times New Roman" w:hint="eastAsia"/>
            <w:color w:val="000000"/>
            <w:sz w:val="24"/>
          </w:rPr>
          <w:t xml:space="preserve">is related to the solution composition, process </w:t>
        </w:r>
        <w:r w:rsidR="005F0007">
          <w:rPr>
            <w:rFonts w:ascii="Times New Roman" w:hAnsi="Times New Roman" w:cs="Times New Roman" w:hint="eastAsia"/>
            <w:color w:val="000000"/>
            <w:sz w:val="24"/>
          </w:rPr>
          <w:t>parameters.</w:t>
        </w:r>
      </w:ins>
      <w:r w:rsidR="001A017D">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 </w:instrText>
      </w:r>
      <w:r w:rsidR="0034214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EN.CITE.DATA </w:instrText>
      </w:r>
      <w:r w:rsidR="00342142">
        <w:rPr>
          <w:rFonts w:ascii="Times New Roman" w:hAnsi="Times New Roman" w:cs="Times New Roman"/>
          <w:color w:val="000000"/>
          <w:sz w:val="24"/>
        </w:rPr>
      </w:r>
      <w:r w:rsidR="00342142">
        <w:rPr>
          <w:rFonts w:ascii="Times New Roman" w:hAnsi="Times New Roman" w:cs="Times New Roman"/>
          <w:color w:val="000000"/>
          <w:sz w:val="24"/>
        </w:rPr>
        <w:fldChar w:fldCharType="end"/>
      </w:r>
      <w:r w:rsidR="001A017D">
        <w:rPr>
          <w:rFonts w:ascii="Times New Roman" w:hAnsi="Times New Roman" w:cs="Times New Roman"/>
          <w:color w:val="000000"/>
          <w:sz w:val="24"/>
        </w:rPr>
        <w:fldChar w:fldCharType="separate"/>
      </w:r>
      <w:r w:rsidR="00342142" w:rsidRPr="00342142">
        <w:rPr>
          <w:rFonts w:ascii="Times New Roman" w:hAnsi="Times New Roman" w:cs="Times New Roman"/>
          <w:noProof/>
          <w:color w:val="000000"/>
          <w:sz w:val="24"/>
          <w:vertAlign w:val="superscript"/>
        </w:rPr>
        <w:t>30-34</w:t>
      </w:r>
      <w:r w:rsidR="001A017D">
        <w:rPr>
          <w:rFonts w:ascii="Times New Roman" w:hAnsi="Times New Roman" w:cs="Times New Roman"/>
          <w:color w:val="000000"/>
          <w:sz w:val="24"/>
        </w:rPr>
        <w:fldChar w:fldCharType="end"/>
      </w:r>
      <w:ins w:id="7" w:author="#NI YUQIN#" w:date="2025-06-20T15:43:00Z" w16du:dateUtc="2025-06-20T07:43:00Z">
        <w:r w:rsidR="00342142">
          <w:rPr>
            <w:rFonts w:ascii="Times New Roman" w:hAnsi="Times New Roman" w:cs="Times New Roman" w:hint="eastAsia"/>
            <w:color w:val="000000"/>
            <w:sz w:val="24"/>
          </w:rPr>
          <w:t xml:space="preserve"> </w:t>
        </w:r>
      </w:ins>
      <w:ins w:id="8" w:author="#NI YUQIN#" w:date="2025-06-20T15:45:00Z" w16du:dateUtc="2025-06-20T07:45:00Z">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face="superscript"&gt;35&lt;/style&gt;&lt;/DisplayText&gt;&lt;record&gt;&lt;rec-number&gt;235&lt;/rec-number&gt;&lt;foreign-keys&gt;&lt;key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Bazinet, et al. </w:t>
        </w:r>
        <w:r w:rsidR="000F6169" w:rsidRPr="00342142">
          <w:rPr>
            <w:rFonts w:ascii="Times New Roman" w:hAnsi="Times New Roman" w:cs="Times New Roman"/>
            <w:noProof/>
            <w:color w:val="000000"/>
            <w:sz w:val="24"/>
            <w:vertAlign w:val="superscript"/>
          </w:rPr>
          <w:t>35</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and </w:t>
        </w:r>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Wang, Yang and Cong </w:t>
        </w:r>
        <w:r w:rsidR="000F6169" w:rsidRPr="008F1A05">
          <w:rPr>
            <w:rFonts w:ascii="Times New Roman" w:hAnsi="Times New Roman" w:cs="Times New Roman"/>
            <w:noProof/>
            <w:color w:val="000000"/>
            <w:sz w:val="24"/>
            <w:vertAlign w:val="superscript"/>
          </w:rPr>
          <w:t>27</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scaling on cation exchange membranes (CEMs) when feeding solution contained Ca</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t>and</w:t>
        </w:r>
        <w:r w:rsidR="000F6169">
          <w:rPr>
            <w:rFonts w:ascii="Times New Roman" w:hAnsi="Times New Roman" w:cs="Times New Roman" w:hint="eastAsia"/>
            <w:color w:val="000000"/>
            <w:sz w:val="24"/>
          </w:rPr>
          <w:t xml:space="preserve"> Mg</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fldChar w:fldCharType="begin"/>
        </w:r>
      </w:ins>
      <w:r w:rsidR="003C3C3F">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face="superscript"&gt;36&lt;/style&gt;&lt;/DisplayText&gt;&lt;record&gt;&lt;rec-number&gt;315&lt;/rec-number&gt;&lt;foreign-keys&gt;&lt;key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ins w:id="9" w:author="#NI YUQIN#" w:date="2025-06-20T15:45:00Z" w16du:dateUtc="2025-06-20T07:45:00Z">
        <w:r w:rsidR="000F6169">
          <w:rPr>
            <w:rFonts w:ascii="Times New Roman" w:hAnsi="Times New Roman" w:cs="Times New Roman"/>
            <w:color w:val="000000"/>
            <w:sz w:val="24"/>
          </w:rPr>
          <w:fldChar w:fldCharType="separate"/>
        </w:r>
      </w:ins>
      <w:r w:rsidR="003C3C3F">
        <w:rPr>
          <w:rFonts w:ascii="Times New Roman" w:hAnsi="Times New Roman" w:cs="Times New Roman"/>
          <w:noProof/>
          <w:color w:val="000000"/>
          <w:sz w:val="24"/>
        </w:rPr>
        <w:t xml:space="preserve">Casademont, et al. </w:t>
      </w:r>
      <w:r w:rsidR="003C3C3F" w:rsidRPr="003C3C3F">
        <w:rPr>
          <w:rFonts w:ascii="Times New Roman" w:hAnsi="Times New Roman" w:cs="Times New Roman"/>
          <w:noProof/>
          <w:color w:val="000000"/>
          <w:sz w:val="24"/>
          <w:vertAlign w:val="superscript"/>
        </w:rPr>
        <w:t>36</w:t>
      </w:r>
      <w:ins w:id="10" w:author="#NI YUQIN#" w:date="2025-06-20T15:45:00Z" w16du:dateUtc="2025-06-20T07:45:00Z">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that an alkali feeding solution triggered scaling on CEMs. </w:t>
        </w:r>
      </w:ins>
      <w:ins w:id="11" w:author="#NI YUQIN#" w:date="2025-06-20T16:32:00Z" w16du:dateUtc="2025-06-20T08:32:00Z">
        <w:r w:rsidR="005C5C16">
          <w:rPr>
            <w:rFonts w:ascii="Times New Roman" w:hAnsi="Times New Roman" w:cs="Times New Roman"/>
            <w:color w:val="000000"/>
            <w:sz w:val="24"/>
          </w:rPr>
          <w:t>T</w:t>
        </w:r>
        <w:r w:rsidR="005C5C16">
          <w:rPr>
            <w:rFonts w:ascii="Times New Roman" w:hAnsi="Times New Roman" w:cs="Times New Roman" w:hint="eastAsia"/>
            <w:color w:val="000000"/>
            <w:sz w:val="24"/>
          </w:rPr>
          <w:t xml:space="preserve">herefore, </w:t>
        </w:r>
        <w:r w:rsidR="005C5C16" w:rsidRPr="00AB701F">
          <w:rPr>
            <w:rFonts w:ascii="Times New Roman" w:hAnsi="Times New Roman" w:cs="Times New Roman" w:hint="eastAsia"/>
            <w:color w:val="000000"/>
            <w:sz w:val="24"/>
          </w:rPr>
          <w:t>pretreatment such as</w:t>
        </w:r>
        <w:r w:rsidR="005C5C16">
          <w:rPr>
            <w:rFonts w:ascii="Times New Roman" w:hAnsi="Times New Roman" w:cs="Times New Roman"/>
            <w:color w:val="000000"/>
            <w:sz w:val="24"/>
          </w:rPr>
          <w:t xml:space="preserve"> </w:t>
        </w:r>
        <w:r w:rsidR="005C5C16">
          <w:rPr>
            <w:rFonts w:ascii="Times New Roman" w:hAnsi="Times New Roman" w:cs="Times New Roman" w:hint="eastAsia"/>
            <w:color w:val="000000"/>
            <w:sz w:val="24"/>
          </w:rPr>
          <w:t>nano</w:t>
        </w:r>
        <w:r w:rsidR="005C5C16">
          <w:rPr>
            <w:rFonts w:ascii="Times New Roman" w:hAnsi="Times New Roman" w:cs="Times New Roman"/>
            <w:color w:val="000000"/>
            <w:sz w:val="24"/>
          </w:rPr>
          <w:t>filtration</w:t>
        </w:r>
        <w:r w:rsidR="005C5C16">
          <w:rPr>
            <w:rFonts w:ascii="Times New Roman" w:hAnsi="Times New Roman" w:cs="Times New Roman" w:hint="eastAsia"/>
            <w:color w:val="000000"/>
            <w:sz w:val="24"/>
          </w:rPr>
          <w:t>,</w:t>
        </w:r>
        <w:r w:rsidR="005C5C16">
          <w:rPr>
            <w:rFonts w:ascii="Times New Roman" w:hAnsi="Times New Roman" w:cs="Times New Roman"/>
            <w:color w:val="000000"/>
            <w:sz w:val="24"/>
          </w:rPr>
          <w:fldChar w:fldCharType="begin"/>
        </w:r>
      </w:ins>
      <w:r w:rsidR="005C5C16">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2" w:author="#NI YUQIN#" w:date="2025-06-20T16:32:00Z" w16du:dateUtc="2025-06-20T08:32:00Z">
        <w:r w:rsidR="005C5C16">
          <w:rPr>
            <w:rFonts w:ascii="Times New Roman" w:hAnsi="Times New Roman" w:cs="Times New Roman"/>
            <w:color w:val="000000"/>
            <w:sz w:val="24"/>
          </w:rPr>
          <w:fldChar w:fldCharType="separate"/>
        </w:r>
      </w:ins>
      <w:r w:rsidR="005C5C16" w:rsidRPr="005C5C16">
        <w:rPr>
          <w:rFonts w:ascii="Times New Roman" w:hAnsi="Times New Roman" w:cs="Times New Roman"/>
          <w:noProof/>
          <w:color w:val="000000"/>
          <w:sz w:val="24"/>
          <w:vertAlign w:val="superscript"/>
        </w:rPr>
        <w:t>37</w:t>
      </w:r>
      <w:ins w:id="13" w:author="#NI YUQIN#" w:date="2025-06-20T16:32:00Z" w16du:dateUtc="2025-06-20T08:32:00Z">
        <w:r w:rsidR="005C5C16">
          <w:rPr>
            <w:rFonts w:ascii="Times New Roman" w:hAnsi="Times New Roman" w:cs="Times New Roman"/>
            <w:color w:val="000000"/>
            <w:sz w:val="24"/>
          </w:rPr>
          <w:fldChar w:fldCharType="end"/>
        </w:r>
        <w:r w:rsidR="005C5C16">
          <w:rPr>
            <w:rFonts w:ascii="Times New Roman" w:hAnsi="Times New Roman" w:cs="Times New Roman" w:hint="eastAsia"/>
            <w:color w:val="000000"/>
            <w:sz w:val="24"/>
          </w:rPr>
          <w:t xml:space="preserve"> </w:t>
        </w:r>
        <w:r w:rsidR="005C5C16">
          <w:rPr>
            <w:rFonts w:ascii="Times New Roman" w:hAnsi="Times New Roman" w:cs="Times New Roman"/>
            <w:color w:val="000000"/>
            <w:sz w:val="24"/>
          </w:rPr>
          <w:t xml:space="preserve">chemical </w:t>
        </w:r>
        <w:r w:rsidR="005C5C16">
          <w:rPr>
            <w:rFonts w:ascii="Times New Roman" w:hAnsi="Times New Roman" w:cs="Times New Roman" w:hint="eastAsia"/>
            <w:color w:val="000000"/>
            <w:sz w:val="24"/>
          </w:rPr>
          <w:t>precipitation,</w:t>
        </w:r>
        <w:r w:rsidR="005C5C16">
          <w:rPr>
            <w:rFonts w:ascii="Times New Roman" w:hAnsi="Times New Roman" w:cs="Times New Roman"/>
            <w:color w:val="000000"/>
            <w:sz w:val="24"/>
          </w:rPr>
          <w:fldChar w:fldCharType="begin"/>
        </w:r>
      </w:ins>
      <w:r w:rsidR="005C5C16">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4" w:author="#NI YUQIN#" w:date="2025-06-20T16:32:00Z" w16du:dateUtc="2025-06-20T08:32:00Z">
        <w:r w:rsidR="005C5C16">
          <w:rPr>
            <w:rFonts w:ascii="Times New Roman" w:hAnsi="Times New Roman" w:cs="Times New Roman"/>
            <w:color w:val="000000"/>
            <w:sz w:val="24"/>
          </w:rPr>
          <w:fldChar w:fldCharType="separate"/>
        </w:r>
      </w:ins>
      <w:r w:rsidR="005C5C16" w:rsidRPr="005C5C16">
        <w:rPr>
          <w:rFonts w:ascii="Times New Roman" w:hAnsi="Times New Roman" w:cs="Times New Roman"/>
          <w:noProof/>
          <w:color w:val="000000"/>
          <w:sz w:val="24"/>
          <w:vertAlign w:val="superscript"/>
        </w:rPr>
        <w:t>37</w:t>
      </w:r>
      <w:ins w:id="15" w:author="#NI YUQIN#" w:date="2025-06-20T16:32:00Z" w16du:dateUtc="2025-06-20T08:32:00Z">
        <w:r w:rsidR="005C5C16">
          <w:rPr>
            <w:rFonts w:ascii="Times New Roman" w:hAnsi="Times New Roman" w:cs="Times New Roman"/>
            <w:color w:val="000000"/>
            <w:sz w:val="24"/>
          </w:rPr>
          <w:fldChar w:fldCharType="end"/>
        </w:r>
        <w:r w:rsidR="005C5C16">
          <w:rPr>
            <w:rFonts w:ascii="Times New Roman" w:hAnsi="Times New Roman" w:cs="Times New Roman" w:hint="eastAsia"/>
            <w:color w:val="000000"/>
            <w:sz w:val="24"/>
          </w:rPr>
          <w:t xml:space="preserve"> </w:t>
        </w:r>
        <w:r w:rsidR="005C5C16">
          <w:rPr>
            <w:rFonts w:ascii="Times New Roman" w:hAnsi="Times New Roman" w:cs="Times New Roman"/>
            <w:color w:val="000000"/>
            <w:sz w:val="24"/>
          </w:rPr>
          <w:t>ion exchange resins</w:t>
        </w:r>
        <w:r w:rsidR="005C5C16">
          <w:rPr>
            <w:rFonts w:ascii="Times New Roman" w:hAnsi="Times New Roman" w:cs="Times New Roman" w:hint="eastAsia"/>
            <w:color w:val="000000"/>
            <w:sz w:val="24"/>
          </w:rPr>
          <w:t>,</w:t>
        </w:r>
        <w:r w:rsidR="005C5C16">
          <w:rPr>
            <w:rFonts w:ascii="Times New Roman" w:hAnsi="Times New Roman" w:cs="Times New Roman"/>
            <w:color w:val="000000"/>
            <w:sz w:val="24"/>
          </w:rPr>
          <w:fldChar w:fldCharType="begin"/>
        </w:r>
        <w:r w:rsidR="005C5C16">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C5C16">
          <w:rPr>
            <w:rFonts w:ascii="Times New Roman" w:hAnsi="Times New Roman" w:cs="Times New Roman"/>
            <w:color w:val="000000"/>
            <w:sz w:val="24"/>
          </w:rPr>
          <w:fldChar w:fldCharType="separate"/>
        </w:r>
        <w:r w:rsidR="005C5C16" w:rsidRPr="003E423F">
          <w:rPr>
            <w:rFonts w:ascii="Times New Roman" w:hAnsi="Times New Roman" w:cs="Times New Roman"/>
            <w:noProof/>
            <w:color w:val="000000"/>
            <w:sz w:val="24"/>
            <w:vertAlign w:val="superscript"/>
          </w:rPr>
          <w:t>19</w:t>
        </w:r>
        <w:r w:rsidR="005C5C16">
          <w:rPr>
            <w:rFonts w:ascii="Times New Roman" w:hAnsi="Times New Roman" w:cs="Times New Roman"/>
            <w:color w:val="000000"/>
            <w:sz w:val="24"/>
          </w:rPr>
          <w:fldChar w:fldCharType="end"/>
        </w:r>
        <w:r w:rsidR="005C5C16">
          <w:rPr>
            <w:rFonts w:ascii="Times New Roman" w:hAnsi="Times New Roman" w:cs="Times New Roman" w:hint="eastAsia"/>
            <w:color w:val="000000"/>
            <w:sz w:val="24"/>
          </w:rPr>
          <w:t xml:space="preserve"> p</w:t>
        </w:r>
        <w:r w:rsidR="005C5C16" w:rsidRPr="00233D1A">
          <w:rPr>
            <w:rFonts w:ascii="Times New Roman" w:hAnsi="Times New Roman" w:cs="Times New Roman" w:hint="eastAsia"/>
            <w:color w:val="000000"/>
            <w:sz w:val="24"/>
          </w:rPr>
          <w:t>ellet reactor</w:t>
        </w:r>
      </w:ins>
      <w:ins w:id="16" w:author="#NI YUQIN#" w:date="2025-06-20T16:33:00Z" w16du:dateUtc="2025-06-20T08:33:00Z">
        <w:r w:rsidR="005C5C16">
          <w:rPr>
            <w:rFonts w:ascii="Times New Roman" w:hAnsi="Times New Roman" w:cs="Times New Roman" w:hint="eastAsia"/>
            <w:color w:val="000000"/>
            <w:sz w:val="24"/>
          </w:rPr>
          <w:t xml:space="preserve"> </w:t>
        </w:r>
      </w:ins>
      <w:ins w:id="17" w:author="#NI YUQIN#" w:date="2025-06-20T16:32:00Z" w16du:dateUtc="2025-06-20T08:32:00Z">
        <w:r w:rsidR="005C5C16">
          <w:rPr>
            <w:rFonts w:ascii="Times New Roman" w:hAnsi="Times New Roman" w:cs="Times New Roman"/>
            <w:color w:val="000000"/>
            <w:sz w:val="24"/>
          </w:rPr>
          <w:fldChar w:fldCharType="begin"/>
        </w:r>
        <w:r w:rsidR="005C5C16">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5C5C16">
          <w:rPr>
            <w:rFonts w:ascii="Times New Roman" w:hAnsi="Times New Roman" w:cs="Times New Roman"/>
            <w:color w:val="000000"/>
            <w:sz w:val="24"/>
          </w:rPr>
          <w:fldChar w:fldCharType="separate"/>
        </w:r>
        <w:r w:rsidR="005C5C16" w:rsidRPr="00B94EC0">
          <w:rPr>
            <w:rFonts w:ascii="Times New Roman" w:hAnsi="Times New Roman" w:cs="Times New Roman"/>
            <w:noProof/>
            <w:color w:val="000000"/>
            <w:sz w:val="24"/>
            <w:vertAlign w:val="superscript"/>
          </w:rPr>
          <w:t>26</w:t>
        </w:r>
        <w:r w:rsidR="005C5C16">
          <w:rPr>
            <w:rFonts w:ascii="Times New Roman" w:hAnsi="Times New Roman" w:cs="Times New Roman"/>
            <w:color w:val="000000"/>
            <w:sz w:val="24"/>
          </w:rPr>
          <w:fldChar w:fldCharType="end"/>
        </w:r>
      </w:ins>
      <w:ins w:id="18" w:author="#NI YUQIN#" w:date="2025-06-20T16:33:00Z" w16du:dateUtc="2025-06-20T08:33:00Z">
        <w:r w:rsidR="005C5C16">
          <w:rPr>
            <w:rFonts w:ascii="Times New Roman" w:hAnsi="Times New Roman" w:cs="Times New Roman" w:hint="eastAsia"/>
            <w:color w:val="000000"/>
            <w:sz w:val="24"/>
          </w:rPr>
          <w:t xml:space="preserve"> was </w:t>
        </w:r>
        <w:r w:rsidR="0054117C">
          <w:rPr>
            <w:rFonts w:ascii="Times New Roman" w:hAnsi="Times New Roman" w:cs="Times New Roman" w:hint="eastAsia"/>
            <w:color w:val="000000"/>
            <w:sz w:val="24"/>
          </w:rPr>
          <w:t xml:space="preserve">introduced </w:t>
        </w:r>
        <w:r w:rsidR="0054117C" w:rsidRPr="00AB701F">
          <w:rPr>
            <w:rFonts w:ascii="Times New Roman" w:hAnsi="Times New Roman" w:cs="Times New Roman" w:hint="eastAsia"/>
            <w:color w:val="000000"/>
            <w:sz w:val="24"/>
          </w:rPr>
          <w:t>prior to BMED</w:t>
        </w:r>
        <w:r w:rsidR="0054117C">
          <w:rPr>
            <w:rFonts w:ascii="Times New Roman" w:hAnsi="Times New Roman" w:cs="Times New Roman" w:hint="eastAsia"/>
            <w:color w:val="000000"/>
            <w:sz w:val="24"/>
          </w:rPr>
          <w:t xml:space="preserve"> to remove scaling ions. </w:t>
        </w:r>
      </w:ins>
      <w:ins w:id="19" w:author="#NI YUQIN#" w:date="2025-06-20T15:47:00Z" w16du:dateUtc="2025-06-20T07:47:00Z">
        <w:r w:rsidR="00275C75">
          <w:rPr>
            <w:rFonts w:ascii="Times New Roman" w:hAnsi="Times New Roman" w:cs="Times New Roman" w:hint="eastAsia"/>
            <w:color w:val="000000"/>
            <w:sz w:val="24"/>
          </w:rPr>
          <w:t xml:space="preserve">These </w:t>
        </w:r>
      </w:ins>
      <w:ins w:id="20" w:author="#NI YUQIN#" w:date="2025-06-20T16:16:00Z" w16du:dateUtc="2025-06-20T08:16:00Z">
        <w:r w:rsidR="00431CC8">
          <w:rPr>
            <w:rFonts w:ascii="Times New Roman" w:hAnsi="Times New Roman" w:cs="Times New Roman" w:hint="eastAsia"/>
            <w:color w:val="000000"/>
            <w:sz w:val="24"/>
          </w:rPr>
          <w:t>studies</w:t>
        </w:r>
      </w:ins>
      <w:ins w:id="21" w:author="#NI YUQIN#" w:date="2025-06-20T15:47:00Z" w16du:dateUtc="2025-06-20T07:47:00Z">
        <w:r w:rsidR="00275C75">
          <w:rPr>
            <w:rFonts w:ascii="Times New Roman" w:hAnsi="Times New Roman" w:cs="Times New Roman" w:hint="eastAsia"/>
            <w:color w:val="000000"/>
            <w:sz w:val="24"/>
          </w:rPr>
          <w:t xml:space="preserve"> </w:t>
        </w:r>
        <w:r w:rsidR="00C96FA7">
          <w:rPr>
            <w:rFonts w:ascii="Times New Roman" w:hAnsi="Times New Roman" w:cs="Times New Roman" w:hint="eastAsia"/>
            <w:color w:val="000000"/>
            <w:sz w:val="24"/>
          </w:rPr>
          <w:t>informed that t</w:t>
        </w:r>
      </w:ins>
      <w:ins w:id="22" w:author="#NI YUQIN#" w:date="2025-06-20T15:45:00Z" w16du:dateUtc="2025-06-20T07:45:00Z">
        <w:r w:rsidR="000F6169" w:rsidRPr="00881190">
          <w:rPr>
            <w:rFonts w:ascii="Times New Roman" w:hAnsi="Times New Roman" w:cs="Times New Roman" w:hint="eastAsia"/>
            <w:color w:val="000000"/>
            <w:sz w:val="24"/>
          </w:rPr>
          <w:t xml:space="preserve">he presence of </w:t>
        </w:r>
      </w:ins>
      <w:ins w:id="23" w:author="#NI YUQIN#" w:date="2025-06-20T16:00:00Z" w16du:dateUtc="2025-06-20T08:00:00Z">
        <w:r w:rsidR="006D766F">
          <w:rPr>
            <w:rFonts w:ascii="Times New Roman" w:hAnsi="Times New Roman" w:cs="Times New Roman" w:hint="eastAsia"/>
            <w:color w:val="000000"/>
            <w:sz w:val="24"/>
          </w:rPr>
          <w:t>scaling</w:t>
        </w:r>
      </w:ins>
      <w:ins w:id="24" w:author="#NI YUQIN#" w:date="2025-06-20T15:45:00Z" w16du:dateUtc="2025-06-20T07:45:00Z">
        <w:r w:rsidR="000F6169" w:rsidRPr="00881190">
          <w:rPr>
            <w:rFonts w:ascii="Times New Roman" w:hAnsi="Times New Roman" w:cs="Times New Roman" w:hint="eastAsia"/>
            <w:color w:val="000000"/>
            <w:sz w:val="24"/>
          </w:rPr>
          <w:t xml:space="preserve"> ions</w:t>
        </w:r>
        <w:r w:rsidR="000F6169">
          <w:rPr>
            <w:rFonts w:ascii="Times New Roman" w:hAnsi="Times New Roman" w:cs="Times New Roman" w:hint="eastAsia"/>
            <w:color w:val="000000"/>
            <w:sz w:val="24"/>
          </w:rPr>
          <w:t xml:space="preserve"> (e.g.,</w:t>
        </w:r>
        <w:r w:rsidR="000F6169">
          <w:rPr>
            <w:rFonts w:ascii="Times New Roman" w:hAnsi="Times New Roman" w:cs="Times New Roman"/>
            <w:color w:val="000000"/>
            <w:sz w:val="24"/>
          </w:rPr>
          <w:t xml:space="preserve"> </w:t>
        </w:r>
        <w:r w:rsidR="000F6169" w:rsidRPr="00CB64AD">
          <w:rPr>
            <w:rFonts w:ascii="Times New Roman" w:hAnsi="Times New Roman" w:cs="Times New Roman"/>
            <w:color w:val="000000"/>
            <w:sz w:val="24"/>
          </w:rPr>
          <w:t>Ca</w:t>
        </w:r>
        <w:r w:rsidR="000F6169" w:rsidRPr="00CB64AD">
          <w:rPr>
            <w:rFonts w:ascii="Times New Roman" w:hAnsi="Times New Roman" w:cs="Times New Roman"/>
            <w:color w:val="000000"/>
            <w:sz w:val="24"/>
            <w:vertAlign w:val="superscript"/>
          </w:rPr>
          <w:t>2+</w:t>
        </w:r>
      </w:ins>
      <w:ins w:id="25" w:author="#NI YUQIN#" w:date="2025-06-20T16:00:00Z" w16du:dateUtc="2025-06-20T08:00:00Z">
        <w:r w:rsidR="006D766F">
          <w:rPr>
            <w:rFonts w:ascii="Times New Roman" w:hAnsi="Times New Roman" w:cs="Times New Roman" w:hint="eastAsia"/>
            <w:color w:val="000000"/>
            <w:sz w:val="24"/>
          </w:rPr>
          <w:t>,</w:t>
        </w:r>
      </w:ins>
      <w:ins w:id="26" w:author="#NI YUQIN#" w:date="2025-06-20T15:45:00Z" w16du:dateUtc="2025-06-20T07:45:00Z">
        <w:r w:rsidR="000F6169" w:rsidRPr="00CB64AD">
          <w:rPr>
            <w:rFonts w:ascii="Times New Roman" w:hAnsi="Times New Roman" w:cs="Times New Roman"/>
            <w:color w:val="000000"/>
            <w:sz w:val="24"/>
          </w:rPr>
          <w:t xml:space="preserve"> Mg</w:t>
        </w:r>
        <w:r w:rsidR="000F6169" w:rsidRPr="00CB64AD">
          <w:rPr>
            <w:rFonts w:ascii="Times New Roman" w:hAnsi="Times New Roman" w:cs="Times New Roman"/>
            <w:color w:val="000000"/>
            <w:sz w:val="24"/>
            <w:vertAlign w:val="superscript"/>
          </w:rPr>
          <w:t>2+</w:t>
        </w:r>
      </w:ins>
      <w:ins w:id="27" w:author="#NI YUQIN#" w:date="2025-06-20T16:08:00Z" w16du:dateUtc="2025-06-20T08:08:00Z">
        <w:r w:rsidR="003C3C3F">
          <w:rPr>
            <w:rFonts w:ascii="Times New Roman" w:hAnsi="Times New Roman" w:cs="Times New Roman" w:hint="eastAsia"/>
            <w:color w:val="000000"/>
            <w:sz w:val="24"/>
          </w:rPr>
          <w:t xml:space="preserve"> and</w:t>
        </w:r>
      </w:ins>
      <w:ins w:id="28" w:author="#NI YUQIN#" w:date="2025-06-20T16:01:00Z" w16du:dateUtc="2025-06-20T08:01:00Z">
        <w:r w:rsidR="00E44097">
          <w:rPr>
            <w:rFonts w:ascii="Times New Roman" w:hAnsi="Times New Roman" w:cs="Times New Roman" w:hint="eastAsia"/>
            <w:color w:val="000000"/>
            <w:sz w:val="24"/>
          </w:rPr>
          <w:t xml:space="preserve"> </w:t>
        </w:r>
        <w:r w:rsidR="00E44097" w:rsidRPr="00A5799E">
          <w:rPr>
            <w:rFonts w:ascii="Times New Roman" w:hAnsi="Times New Roman" w:cs="Times New Roman"/>
            <w:color w:val="000000"/>
            <w:sz w:val="24"/>
          </w:rPr>
          <w:t>OH⁻</w:t>
        </w:r>
      </w:ins>
      <w:ins w:id="29" w:author="#NI YUQIN#" w:date="2025-06-20T15:45:00Z" w16du:dateUtc="2025-06-20T07:45:00Z">
        <w:r w:rsidR="000F6169">
          <w:rPr>
            <w:rFonts w:ascii="Times New Roman" w:hAnsi="Times New Roman" w:cs="Times New Roman" w:hint="eastAsia"/>
            <w:color w:val="000000"/>
            <w:sz w:val="24"/>
          </w:rPr>
          <w:t>) in feeding solution predominantly result</w:t>
        </w:r>
      </w:ins>
      <w:ins w:id="30" w:author="#NI YUQIN#" w:date="2025-06-20T15:47:00Z" w16du:dateUtc="2025-06-20T07:47:00Z">
        <w:r w:rsidR="00C96FA7">
          <w:rPr>
            <w:rFonts w:ascii="Times New Roman" w:hAnsi="Times New Roman" w:cs="Times New Roman" w:hint="eastAsia"/>
            <w:color w:val="000000"/>
            <w:sz w:val="24"/>
          </w:rPr>
          <w:t>ed</w:t>
        </w:r>
      </w:ins>
      <w:ins w:id="31" w:author="#NI YUQIN#" w:date="2025-06-20T15:45:00Z" w16du:dateUtc="2025-06-20T07:45:00Z">
        <w:r w:rsidR="000F6169">
          <w:rPr>
            <w:rFonts w:ascii="Times New Roman" w:hAnsi="Times New Roman" w:cs="Times New Roman" w:hint="eastAsia"/>
            <w:color w:val="000000"/>
            <w:sz w:val="24"/>
          </w:rPr>
          <w:t xml:space="preserve"> in</w:t>
        </w:r>
        <w:r w:rsidR="000F6169" w:rsidRPr="00881190">
          <w:rPr>
            <w:rFonts w:ascii="Times New Roman" w:hAnsi="Times New Roman" w:cs="Times New Roman" w:hint="eastAsia"/>
            <w:color w:val="000000"/>
            <w:sz w:val="24"/>
          </w:rPr>
          <w:t xml:space="preserve"> </w:t>
        </w:r>
        <w:r w:rsidR="000F6169" w:rsidRPr="00A5799E">
          <w:rPr>
            <w:rFonts w:ascii="Times New Roman" w:hAnsi="Times New Roman" w:cs="Times New Roman"/>
            <w:color w:val="000000"/>
            <w:sz w:val="24"/>
          </w:rPr>
          <w:t>sparingly soluble precipitates</w:t>
        </w:r>
      </w:ins>
      <w:ins w:id="32" w:author="#NI YUQIN#" w:date="2025-06-20T15:46:00Z" w16du:dateUtc="2025-06-20T07:46:00Z">
        <w:r w:rsidR="000F6169">
          <w:rPr>
            <w:rFonts w:ascii="Times New Roman" w:hAnsi="Times New Roman" w:cs="Times New Roman" w:hint="eastAsia"/>
            <w:color w:val="000000"/>
            <w:sz w:val="24"/>
          </w:rPr>
          <w:t xml:space="preserve"> on IEMs</w:t>
        </w:r>
      </w:ins>
      <w:ins w:id="33" w:author="#NI YUQIN#" w:date="2025-06-20T16:17:00Z" w16du:dateUtc="2025-06-20T08:17:00Z">
        <w:r w:rsidR="00BB6F2C">
          <w:rPr>
            <w:rFonts w:ascii="Times New Roman" w:hAnsi="Times New Roman" w:cs="Times New Roman" w:hint="eastAsia"/>
            <w:color w:val="000000"/>
            <w:sz w:val="24"/>
          </w:rPr>
          <w:t xml:space="preserve"> in ED</w:t>
        </w:r>
      </w:ins>
      <w:ins w:id="34" w:author="#NI YUQIN#" w:date="2025-06-20T15:45:00Z" w16du:dateUtc="2025-06-20T07:45:00Z">
        <w:r w:rsidR="000F6169" w:rsidRPr="00881190">
          <w:rPr>
            <w:rFonts w:ascii="Times New Roman" w:hAnsi="Times New Roman" w:cs="Times New Roman" w:hint="eastAsia"/>
            <w:color w:val="000000"/>
            <w:sz w:val="24"/>
          </w:rPr>
          <w:t>.</w:t>
        </w:r>
        <w:r w:rsidR="000F6169"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 </w:instrText>
        </w:r>
        <w:r w:rsidR="000F6169">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EN.CITE.DATA </w:instrText>
        </w:r>
        <w:r w:rsidR="000F6169">
          <w:rPr>
            <w:rFonts w:ascii="Times New Roman" w:hAnsi="Times New Roman" w:cs="Times New Roman"/>
            <w:color w:val="000000"/>
            <w:sz w:val="24"/>
          </w:rPr>
        </w:r>
        <w:r w:rsidR="000F6169">
          <w:rPr>
            <w:rFonts w:ascii="Times New Roman" w:hAnsi="Times New Roman" w:cs="Times New Roman"/>
            <w:color w:val="000000"/>
            <w:sz w:val="24"/>
          </w:rPr>
          <w:fldChar w:fldCharType="end"/>
        </w:r>
        <w:r w:rsidR="000F6169" w:rsidRPr="00CB64AD">
          <w:rPr>
            <w:rFonts w:ascii="Times New Roman" w:hAnsi="Times New Roman" w:cs="Times New Roman"/>
            <w:color w:val="000000"/>
            <w:sz w:val="24"/>
          </w:rPr>
          <w:fldChar w:fldCharType="separate"/>
        </w:r>
        <w:r w:rsidR="000F6169" w:rsidRPr="00342142">
          <w:rPr>
            <w:rFonts w:ascii="Times New Roman" w:hAnsi="Times New Roman" w:cs="Times New Roman"/>
            <w:noProof/>
            <w:color w:val="000000"/>
            <w:sz w:val="24"/>
            <w:vertAlign w:val="superscript"/>
          </w:rPr>
          <w:t>25-27, 35</w:t>
        </w:r>
        <w:r w:rsidR="000F6169" w:rsidRPr="00CB64AD">
          <w:rPr>
            <w:rFonts w:ascii="Times New Roman" w:hAnsi="Times New Roman" w:cs="Times New Roman"/>
            <w:color w:val="000000"/>
            <w:sz w:val="24"/>
          </w:rPr>
          <w:fldChar w:fldCharType="end"/>
        </w:r>
      </w:ins>
      <w:ins w:id="35" w:author="#NI YUQIN#" w:date="2025-06-20T15:46:00Z" w16du:dateUtc="2025-06-20T07:46:00Z">
        <w:r w:rsidR="000F6169">
          <w:rPr>
            <w:rFonts w:ascii="Times New Roman" w:hAnsi="Times New Roman" w:cs="Times New Roman" w:hint="eastAsia"/>
            <w:color w:val="000000"/>
            <w:sz w:val="24"/>
          </w:rPr>
          <w:t xml:space="preserve"> </w:t>
        </w:r>
      </w:ins>
      <w:ins w:id="36" w:author="#NI YUQIN#" w:date="2025-06-20T15:48:00Z" w16du:dateUtc="2025-06-20T07:48:00Z">
        <w:r w:rsidR="00C96FA7">
          <w:rPr>
            <w:rFonts w:ascii="Times New Roman" w:hAnsi="Times New Roman" w:cs="Times New Roman" w:hint="eastAsia"/>
            <w:color w:val="000000"/>
            <w:sz w:val="24"/>
          </w:rPr>
          <w:t xml:space="preserve">However, </w:t>
        </w:r>
      </w:ins>
      <w:ins w:id="37" w:author="#NI YUQIN#" w:date="2025-06-20T16:03:00Z" w16du:dateUtc="2025-06-20T08:03:00Z">
        <w:r w:rsidR="008A2A37">
          <w:rPr>
            <w:rFonts w:ascii="Times New Roman" w:hAnsi="Times New Roman" w:cs="Times New Roman" w:hint="eastAsia"/>
            <w:color w:val="000000"/>
            <w:sz w:val="24"/>
          </w:rPr>
          <w:t>t</w:t>
        </w:r>
        <w:r w:rsidR="008A2A37" w:rsidRPr="008A2A37">
          <w:rPr>
            <w:rFonts w:ascii="Times New Roman" w:hAnsi="Times New Roman" w:cs="Times New Roman" w:hint="eastAsia"/>
            <w:color w:val="000000"/>
            <w:sz w:val="24"/>
          </w:rPr>
          <w:t xml:space="preserve">he transport of ions </w:t>
        </w:r>
      </w:ins>
      <w:ins w:id="38" w:author="#NI YUQIN#" w:date="2025-06-20T16:04:00Z" w16du:dateUtc="2025-06-20T08:04:00Z">
        <w:r w:rsidR="008A2A37">
          <w:rPr>
            <w:rFonts w:ascii="Times New Roman" w:hAnsi="Times New Roman" w:cs="Times New Roman" w:hint="eastAsia"/>
            <w:color w:val="000000"/>
            <w:sz w:val="24"/>
          </w:rPr>
          <w:t>is</w:t>
        </w:r>
      </w:ins>
      <w:ins w:id="39" w:author="#NI YUQIN#" w:date="2025-06-20T16:03:00Z" w16du:dateUtc="2025-06-20T08:03:00Z">
        <w:r w:rsidR="008A2A37" w:rsidRPr="008A2A37">
          <w:rPr>
            <w:rFonts w:ascii="Times New Roman" w:hAnsi="Times New Roman" w:cs="Times New Roman" w:hint="eastAsia"/>
            <w:color w:val="000000"/>
            <w:sz w:val="24"/>
          </w:rPr>
          <w:t xml:space="preserve"> more complicated in BMED: </w:t>
        </w:r>
      </w:ins>
      <w:ins w:id="40" w:author="#NI YUQIN#" w:date="2025-06-20T16:04:00Z" w16du:dateUtc="2025-06-20T08:04:00Z">
        <w:r w:rsidR="008A2A37">
          <w:rPr>
            <w:rFonts w:ascii="Times New Roman" w:hAnsi="Times New Roman" w:cs="Times New Roman" w:hint="eastAsia"/>
            <w:color w:val="000000"/>
            <w:sz w:val="24"/>
          </w:rPr>
          <w:t xml:space="preserve">water </w:t>
        </w:r>
        <w:r w:rsidR="009472B9">
          <w:rPr>
            <w:rFonts w:ascii="Times New Roman" w:hAnsi="Times New Roman" w:cs="Times New Roman" w:hint="eastAsia"/>
            <w:color w:val="000000"/>
            <w:sz w:val="24"/>
          </w:rPr>
          <w:t xml:space="preserve">dissociation happens on </w:t>
        </w:r>
      </w:ins>
      <w:ins w:id="41" w:author="#NI YUQIN#" w:date="2025-06-20T16:03:00Z" w16du:dateUtc="2025-06-20T08:03:00Z">
        <w:r w:rsidR="008A2A37" w:rsidRPr="008A2A37">
          <w:rPr>
            <w:rFonts w:ascii="Times New Roman" w:hAnsi="Times New Roman" w:cs="Times New Roman" w:hint="eastAsia"/>
            <w:color w:val="000000"/>
            <w:sz w:val="24"/>
          </w:rPr>
          <w:t>BPM</w:t>
        </w:r>
      </w:ins>
      <w:ins w:id="42" w:author="#NI YUQIN#" w:date="2025-06-20T16:04:00Z" w16du:dateUtc="2025-06-20T08:04:00Z">
        <w:r w:rsidR="009472B9">
          <w:rPr>
            <w:rFonts w:ascii="Times New Roman" w:hAnsi="Times New Roman" w:cs="Times New Roman" w:hint="eastAsia"/>
            <w:color w:val="000000"/>
            <w:sz w:val="24"/>
          </w:rPr>
          <w:t>s</w:t>
        </w:r>
      </w:ins>
      <w:ins w:id="43" w:author="#NI YUQIN#" w:date="2025-06-20T16:03:00Z" w16du:dateUtc="2025-06-20T08:03:00Z">
        <w:r w:rsidR="008A2A37" w:rsidRPr="008A2A37">
          <w:rPr>
            <w:rFonts w:ascii="Times New Roman" w:hAnsi="Times New Roman" w:cs="Times New Roman" w:hint="eastAsia"/>
            <w:color w:val="000000"/>
            <w:sz w:val="24"/>
          </w:rPr>
          <w:t xml:space="preserve">, and the </w:t>
        </w:r>
      </w:ins>
      <w:ins w:id="44" w:author="#NI YUQIN#" w:date="2025-06-20T16:18:00Z" w16du:dateUtc="2025-06-20T08:18:00Z">
        <w:r w:rsidR="00CC365C">
          <w:rPr>
            <w:rFonts w:ascii="Times New Roman" w:hAnsi="Times New Roman" w:cs="Times New Roman" w:hint="eastAsia"/>
            <w:color w:val="000000"/>
            <w:sz w:val="24"/>
          </w:rPr>
          <w:t xml:space="preserve">increasing </w:t>
        </w:r>
      </w:ins>
      <w:ins w:id="45" w:author="#NI YUQIN#" w:date="2025-06-20T16:05:00Z" w16du:dateUtc="2025-06-20T08:05:00Z">
        <w:r w:rsidR="009472B9" w:rsidRPr="00A5799E">
          <w:rPr>
            <w:rFonts w:ascii="Times New Roman" w:hAnsi="Times New Roman" w:cs="Times New Roman"/>
            <w:color w:val="000000"/>
            <w:sz w:val="24"/>
          </w:rPr>
          <w:t>OH⁻</w:t>
        </w:r>
      </w:ins>
      <w:ins w:id="46" w:author="#NI YUQIN#" w:date="2025-06-20T16:03:00Z" w16du:dateUtc="2025-06-20T08:03:00Z">
        <w:r w:rsidR="008A2A37" w:rsidRPr="008A2A37">
          <w:rPr>
            <w:rFonts w:ascii="Times New Roman" w:hAnsi="Times New Roman" w:cs="Times New Roman" w:hint="eastAsia"/>
            <w:color w:val="000000"/>
            <w:sz w:val="24"/>
          </w:rPr>
          <w:t xml:space="preserve"> concentration in the base chamber </w:t>
        </w:r>
      </w:ins>
      <w:ins w:id="47" w:author="#NI YUQIN#" w:date="2025-06-20T16:18:00Z" w16du:dateUtc="2025-06-20T08:18:00Z">
        <w:r w:rsidR="003171FC">
          <w:rPr>
            <w:rFonts w:ascii="Times New Roman" w:hAnsi="Times New Roman" w:cs="Times New Roman" w:hint="eastAsia"/>
            <w:color w:val="000000"/>
            <w:sz w:val="24"/>
          </w:rPr>
          <w:t>is likely to result in scaling in the stack.</w:t>
        </w:r>
      </w:ins>
      <w:ins w:id="48" w:author="#NI YUQIN#" w:date="2025-06-20T16:22:00Z" w16du:dateUtc="2025-06-20T08:22:00Z">
        <w:r w:rsidR="00596A9D">
          <w:rPr>
            <w:rFonts w:ascii="Times New Roman" w:hAnsi="Times New Roman" w:cs="Times New Roman" w:hint="eastAsia"/>
            <w:color w:val="000000"/>
            <w:sz w:val="24"/>
          </w:rPr>
          <w:t xml:space="preserve"> </w:t>
        </w:r>
      </w:ins>
      <w:ins w:id="49" w:author="#NI YUQIN#" w:date="2025-06-20T16:25:00Z" w16du:dateUtc="2025-06-20T08:25:00Z">
        <w:r w:rsidR="004A5322">
          <w:rPr>
            <w:rFonts w:ascii="Times New Roman" w:hAnsi="Times New Roman" w:cs="Times New Roman" w:hint="eastAsia"/>
            <w:color w:val="000000"/>
            <w:sz w:val="24"/>
          </w:rPr>
          <w:t xml:space="preserve">Besides the </w:t>
        </w:r>
        <w:r w:rsidR="008E676F">
          <w:rPr>
            <w:rFonts w:ascii="Times New Roman" w:hAnsi="Times New Roman" w:cs="Times New Roman" w:hint="eastAsia"/>
            <w:color w:val="000000"/>
            <w:sz w:val="24"/>
          </w:rPr>
          <w:t xml:space="preserve">solution </w:t>
        </w:r>
        <w:r w:rsidR="008E676F">
          <w:rPr>
            <w:rFonts w:ascii="Times New Roman" w:hAnsi="Times New Roman" w:cs="Times New Roman"/>
            <w:color w:val="000000"/>
            <w:sz w:val="24"/>
          </w:rPr>
          <w:t>composition</w:t>
        </w:r>
        <w:r w:rsidR="008E676F">
          <w:rPr>
            <w:rFonts w:ascii="Times New Roman" w:hAnsi="Times New Roman" w:cs="Times New Roman" w:hint="eastAsia"/>
            <w:color w:val="000000"/>
            <w:sz w:val="24"/>
          </w:rPr>
          <w:t xml:space="preserve">, </w:t>
        </w:r>
        <w:r w:rsidR="008E676F">
          <w:rPr>
            <w:rFonts w:ascii="Times New Roman" w:hAnsi="Times New Roman" w:cs="Times New Roman"/>
            <w:color w:val="000000"/>
            <w:sz w:val="24"/>
          </w:rPr>
          <w:fldChar w:fldCharType="begin"/>
        </w:r>
      </w:ins>
      <w:r w:rsidR="005C5C16">
        <w:rPr>
          <w:rFonts w:ascii="Times New Roman" w:hAnsi="Times New Roman" w:cs="Times New Roman"/>
          <w:color w:val="000000"/>
          <w:sz w:val="24"/>
        </w:rPr>
        <w:instrText xml:space="preserve"> ADDIN EN.CITE &lt;EndNote&gt;&lt;Cite AuthorYear="1"&gt;&lt;Author&gt;Mehran Aliaskari&lt;/Author&gt;&lt;Year&gt;2025&lt;/Year&gt;&lt;RecNum&gt;316&lt;/RecNum&gt;&lt;DisplayText&gt;Mehran Aliaskari &lt;style face="superscript"&gt;38&lt;/style&gt;&lt;/DisplayText&gt;&lt;record&gt;&lt;rec-number&gt;316&lt;/rec-number&gt;&lt;foreign-keys&gt;&lt;key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ins w:id="50" w:author="#NI YUQIN#" w:date="2025-06-20T16:25:00Z" w16du:dateUtc="2025-06-20T08:25:00Z">
        <w:r w:rsidR="008E676F">
          <w:rPr>
            <w:rFonts w:ascii="Times New Roman" w:hAnsi="Times New Roman" w:cs="Times New Roman"/>
            <w:color w:val="000000"/>
            <w:sz w:val="24"/>
          </w:rPr>
          <w:fldChar w:fldCharType="separate"/>
        </w:r>
      </w:ins>
      <w:r w:rsidR="005C5C16">
        <w:rPr>
          <w:rFonts w:ascii="Times New Roman" w:hAnsi="Times New Roman" w:cs="Times New Roman"/>
          <w:noProof/>
          <w:color w:val="000000"/>
          <w:sz w:val="24"/>
        </w:rPr>
        <w:t xml:space="preserve">Mehran Aliaskari </w:t>
      </w:r>
      <w:r w:rsidR="005C5C16" w:rsidRPr="005C5C16">
        <w:rPr>
          <w:rFonts w:ascii="Times New Roman" w:hAnsi="Times New Roman" w:cs="Times New Roman"/>
          <w:noProof/>
          <w:color w:val="000000"/>
          <w:sz w:val="24"/>
          <w:vertAlign w:val="superscript"/>
        </w:rPr>
        <w:t>38</w:t>
      </w:r>
      <w:ins w:id="51" w:author="#NI YUQIN#" w:date="2025-06-20T16:25:00Z" w16du:dateUtc="2025-06-20T08:25:00Z">
        <w:r w:rsidR="008E676F">
          <w:rPr>
            <w:rFonts w:ascii="Times New Roman" w:hAnsi="Times New Roman" w:cs="Times New Roman"/>
            <w:color w:val="000000"/>
            <w:sz w:val="24"/>
          </w:rPr>
          <w:fldChar w:fldCharType="end"/>
        </w:r>
        <w:r w:rsidR="008E676F">
          <w:rPr>
            <w:rFonts w:ascii="Times New Roman" w:hAnsi="Times New Roman" w:cs="Times New Roman" w:hint="eastAsia"/>
            <w:color w:val="000000"/>
            <w:sz w:val="24"/>
          </w:rPr>
          <w:t xml:space="preserve"> concluded that </w:t>
        </w:r>
        <w:r w:rsidR="008E676F">
          <w:rPr>
            <w:rFonts w:ascii="Times New Roman" w:hAnsi="Times New Roman" w:cs="Times New Roman" w:hint="eastAsia"/>
            <w:color w:val="000000"/>
            <w:sz w:val="24"/>
          </w:rPr>
          <w:t>flow rate and current density</w:t>
        </w:r>
        <w:r w:rsidR="008E676F">
          <w:rPr>
            <w:rFonts w:ascii="Times New Roman" w:hAnsi="Times New Roman" w:cs="Times New Roman" w:hint="eastAsia"/>
            <w:color w:val="000000"/>
            <w:sz w:val="24"/>
            <w:vertAlign w:val="superscript"/>
          </w:rPr>
          <w:t xml:space="preserve"> </w:t>
        </w:r>
        <w:r w:rsidR="008E676F" w:rsidRPr="00C65C45">
          <w:rPr>
            <w:rFonts w:ascii="Times New Roman" w:hAnsi="Times New Roman" w:cs="Times New Roman" w:hint="eastAsia"/>
            <w:color w:val="000000"/>
            <w:sz w:val="24"/>
          </w:rPr>
          <w:t>play key role</w:t>
        </w:r>
        <w:r w:rsidR="008E676F">
          <w:rPr>
            <w:rFonts w:ascii="Times New Roman" w:hAnsi="Times New Roman" w:cs="Times New Roman" w:hint="eastAsia"/>
            <w:color w:val="000000"/>
            <w:sz w:val="24"/>
          </w:rPr>
          <w:t>s</w:t>
        </w:r>
        <w:r w:rsidR="008E676F" w:rsidRPr="00C65C45">
          <w:rPr>
            <w:rFonts w:ascii="Times New Roman" w:hAnsi="Times New Roman" w:cs="Times New Roman" w:hint="eastAsia"/>
            <w:color w:val="000000"/>
            <w:sz w:val="24"/>
          </w:rPr>
          <w:t xml:space="preserve"> in scal</w:t>
        </w:r>
        <w:r w:rsidR="008E676F">
          <w:rPr>
            <w:rFonts w:ascii="Times New Roman" w:hAnsi="Times New Roman" w:cs="Times New Roman" w:hint="eastAsia"/>
            <w:color w:val="000000"/>
            <w:sz w:val="24"/>
          </w:rPr>
          <w:t>ing</w:t>
        </w:r>
        <w:r w:rsidR="008E676F" w:rsidRPr="00C65C45">
          <w:rPr>
            <w:rFonts w:ascii="Times New Roman" w:hAnsi="Times New Roman" w:cs="Times New Roman" w:hint="eastAsia"/>
            <w:color w:val="000000"/>
            <w:sz w:val="24"/>
          </w:rPr>
          <w:t xml:space="preserve"> </w:t>
        </w:r>
        <w:r w:rsidR="008E676F">
          <w:rPr>
            <w:rFonts w:ascii="Times New Roman" w:hAnsi="Times New Roman" w:cs="Times New Roman" w:hint="eastAsia"/>
            <w:color w:val="000000"/>
            <w:sz w:val="24"/>
          </w:rPr>
          <w:t>growth</w:t>
        </w:r>
        <w:r w:rsidR="008E676F">
          <w:rPr>
            <w:rFonts w:ascii="Times New Roman" w:hAnsi="Times New Roman" w:cs="Times New Roman" w:hint="eastAsia"/>
            <w:color w:val="000000"/>
            <w:sz w:val="24"/>
          </w:rPr>
          <w:t xml:space="preserve"> on BPM</w:t>
        </w:r>
        <w:r w:rsidR="008E676F">
          <w:rPr>
            <w:rFonts w:ascii="Times New Roman" w:hAnsi="Times New Roman" w:cs="Times New Roman" w:hint="eastAsia"/>
            <w:color w:val="000000"/>
            <w:sz w:val="24"/>
          </w:rPr>
          <w:t xml:space="preserve"> in BMED system</w:t>
        </w:r>
        <w:r w:rsidR="008E676F">
          <w:rPr>
            <w:rFonts w:ascii="Times New Roman" w:hAnsi="Times New Roman" w:cs="Times New Roman" w:hint="eastAsia"/>
            <w:color w:val="000000"/>
            <w:sz w:val="24"/>
          </w:rPr>
          <w:t>.</w:t>
        </w:r>
      </w:ins>
      <w:ins w:id="52" w:author="#NI YUQIN#" w:date="2025-06-20T16:26:00Z" w16du:dateUtc="2025-06-20T08:26:00Z">
        <w:r w:rsidR="00A23C2B">
          <w:rPr>
            <w:rFonts w:ascii="Times New Roman" w:hAnsi="Times New Roman" w:cs="Times New Roman" w:hint="eastAsia"/>
            <w:color w:val="000000"/>
            <w:sz w:val="24"/>
          </w:rPr>
          <w:t xml:space="preserve"> </w:t>
        </w:r>
      </w:ins>
      <w:ins w:id="53" w:author="#NI YUQIN#" w:date="2025-06-20T16:27:00Z" w16du:dateUtc="2025-06-20T08:27:00Z">
        <w:r w:rsidR="00B3671C">
          <w:rPr>
            <w:rFonts w:ascii="Times New Roman" w:hAnsi="Times New Roman" w:cs="Times New Roman"/>
            <w:color w:val="000000"/>
            <w:sz w:val="24"/>
          </w:rPr>
          <w:t>H</w:t>
        </w:r>
        <w:r w:rsidR="00B3671C">
          <w:rPr>
            <w:rFonts w:ascii="Times New Roman" w:hAnsi="Times New Roman" w:cs="Times New Roman" w:hint="eastAsia"/>
            <w:color w:val="000000"/>
            <w:sz w:val="24"/>
          </w:rPr>
          <w:t>owever, the research only focuses on the scaling on BPM without considering the scaling on CEMs and in chambers</w:t>
        </w:r>
      </w:ins>
      <w:ins w:id="54" w:author="#NI YUQIN#" w:date="2025-06-20T16:28:00Z" w16du:dateUtc="2025-06-20T08:28:00Z">
        <w:r w:rsidR="00A953BF">
          <w:rPr>
            <w:rFonts w:ascii="Times New Roman" w:hAnsi="Times New Roman" w:cs="Times New Roman" w:hint="eastAsia"/>
            <w:color w:val="000000"/>
            <w:sz w:val="24"/>
          </w:rPr>
          <w:t xml:space="preserve">. </w:t>
        </w:r>
      </w:ins>
    </w:p>
    <w:p w14:paraId="5E3BBD8B" w14:textId="347DE9D6" w:rsidR="0072651B" w:rsidRPr="00083E60" w:rsidDel="00044225" w:rsidRDefault="00DF1ED5" w:rsidP="00B660CF">
      <w:pPr>
        <w:spacing w:line="480" w:lineRule="auto"/>
        <w:rPr>
          <w:del w:id="55" w:author="#NI YUQIN#" w:date="2025-06-20T16:48:00Z" w16du:dateUtc="2025-06-20T08:48:00Z"/>
          <w:rFonts w:ascii="Times New Roman" w:hAnsi="Times New Roman" w:cs="Times New Roman" w:hint="eastAsia"/>
          <w:color w:val="000000"/>
          <w:sz w:val="24"/>
        </w:rPr>
      </w:pPr>
      <w:ins w:id="56" w:author="#NI YUQIN#" w:date="2025-06-20T16:41:00Z" w16du:dateUtc="2025-06-20T08:41:00Z">
        <w:r w:rsidRPr="00DF1ED5">
          <w:rPr>
            <w:rFonts w:ascii="Times New Roman" w:hAnsi="Times New Roman" w:cs="Times New Roman" w:hint="eastAsia"/>
            <w:color w:val="000000"/>
            <w:sz w:val="24"/>
          </w:rPr>
          <w:t xml:space="preserve">Some limitations of previous studies (e.g., only </w:t>
        </w:r>
      </w:ins>
      <w:ins w:id="57" w:author="#NI YUQIN#" w:date="2025-06-20T16:43:00Z" w16du:dateUtc="2025-06-20T08:43:00Z">
        <w:r w:rsidR="00900D19">
          <w:rPr>
            <w:rFonts w:ascii="Times New Roman" w:hAnsi="Times New Roman" w:cs="Times New Roman" w:hint="eastAsia"/>
            <w:color w:val="000000"/>
            <w:sz w:val="24"/>
          </w:rPr>
          <w:t xml:space="preserve">focusing on </w:t>
        </w:r>
        <w:r w:rsidR="00232A8E">
          <w:rPr>
            <w:rFonts w:ascii="Times New Roman" w:hAnsi="Times New Roman" w:cs="Times New Roman" w:hint="eastAsia"/>
            <w:color w:val="000000"/>
            <w:sz w:val="24"/>
          </w:rPr>
          <w:t xml:space="preserve">specific </w:t>
        </w:r>
      </w:ins>
      <w:ins w:id="58" w:author="#NI YUQIN#" w:date="2025-06-20T17:01:00Z" w16du:dateUtc="2025-06-20T09:01:00Z">
        <w:r w:rsidR="00B724BB">
          <w:rPr>
            <w:rFonts w:ascii="Times New Roman" w:hAnsi="Times New Roman" w:cs="Times New Roman" w:hint="eastAsia"/>
            <w:color w:val="000000"/>
            <w:sz w:val="24"/>
          </w:rPr>
          <w:t>IEMs</w:t>
        </w:r>
      </w:ins>
      <w:ins w:id="59" w:author="#NI YUQIN#" w:date="2025-06-20T16:41:00Z" w16du:dateUtc="2025-06-20T08:41:00Z">
        <w:r w:rsidRPr="00DF1ED5">
          <w:rPr>
            <w:rFonts w:ascii="Times New Roman" w:hAnsi="Times New Roman" w:cs="Times New Roman" w:hint="eastAsia"/>
            <w:color w:val="000000"/>
            <w:sz w:val="24"/>
          </w:rPr>
          <w:t>)</w:t>
        </w:r>
      </w:ins>
      <w:ins w:id="60" w:author="#NI YUQIN#" w:date="2025-06-20T16:43:00Z" w16du:dateUtc="2025-06-20T08:43:00Z">
        <w:r w:rsidR="00232A8E">
          <w:rPr>
            <w:rFonts w:ascii="Times New Roman" w:hAnsi="Times New Roman" w:cs="Times New Roman" w:hint="eastAsia"/>
            <w:color w:val="000000"/>
            <w:sz w:val="24"/>
          </w:rPr>
          <w:t xml:space="preserve"> result in</w:t>
        </w:r>
        <w:r w:rsidR="005A1933">
          <w:rPr>
            <w:rFonts w:ascii="Times New Roman" w:hAnsi="Times New Roman" w:cs="Times New Roman" w:hint="eastAsia"/>
            <w:color w:val="000000"/>
            <w:sz w:val="24"/>
          </w:rPr>
          <w:t xml:space="preserve"> a lack of </w:t>
        </w:r>
        <w:r w:rsidR="005A1933" w:rsidRPr="00EE2AE3">
          <w:rPr>
            <w:rFonts w:ascii="Times New Roman" w:hAnsi="Times New Roman" w:cs="Times New Roman"/>
            <w:color w:val="000000"/>
            <w:sz w:val="24"/>
          </w:rPr>
          <w:t xml:space="preserve">comprehensive understanding of scaling </w:t>
        </w:r>
      </w:ins>
      <w:ins w:id="61" w:author="#NI YUQIN#" w:date="2025-06-20T17:02:00Z" w16du:dateUtc="2025-06-20T09:02:00Z">
        <w:r w:rsidR="00B724BB">
          <w:rPr>
            <w:rFonts w:ascii="Times New Roman" w:hAnsi="Times New Roman" w:cs="Times New Roman" w:hint="eastAsia"/>
            <w:color w:val="000000"/>
            <w:sz w:val="24"/>
          </w:rPr>
          <w:t>formation</w:t>
        </w:r>
      </w:ins>
      <w:ins w:id="62" w:author="#NI YUQIN#" w:date="2025-06-20T16:43:00Z" w16du:dateUtc="2025-06-20T08:43:00Z">
        <w:r w:rsidR="005A1933" w:rsidRPr="00EE2AE3">
          <w:rPr>
            <w:rFonts w:ascii="Times New Roman" w:hAnsi="Times New Roman" w:cs="Times New Roman"/>
            <w:color w:val="000000"/>
            <w:sz w:val="24"/>
          </w:rPr>
          <w:t xml:space="preserve"> across the entire BMED stack</w:t>
        </w:r>
      </w:ins>
      <w:ins w:id="63" w:author="#NI YUQIN#" w:date="2025-06-20T16:44:00Z" w16du:dateUtc="2025-06-20T08:44:00Z">
        <w:r w:rsidR="005A1933">
          <w:rPr>
            <w:rFonts w:ascii="Times New Roman" w:hAnsi="Times New Roman" w:cs="Times New Roman" w:hint="eastAsia"/>
            <w:color w:val="000000"/>
            <w:sz w:val="24"/>
          </w:rPr>
          <w:t xml:space="preserve">. </w:t>
        </w:r>
      </w:ins>
      <w:ins w:id="64" w:author="#NI YUQIN#" w:date="2025-06-20T16:40:00Z">
        <w:r w:rsidR="00EE2AE3" w:rsidRPr="00EE2AE3">
          <w:rPr>
            <w:rFonts w:ascii="Times New Roman" w:hAnsi="Times New Roman" w:cs="Times New Roman"/>
            <w:color w:val="000000"/>
            <w:sz w:val="24"/>
          </w:rPr>
          <w:t xml:space="preserve">It is </w:t>
        </w:r>
      </w:ins>
      <w:ins w:id="65" w:author="#NI YUQIN#" w:date="2025-06-20T16:51:00Z" w16du:dateUtc="2025-06-20T08:51:00Z">
        <w:r w:rsidR="00A372B8">
          <w:rPr>
            <w:rFonts w:ascii="Times New Roman" w:hAnsi="Times New Roman" w:cs="Times New Roman" w:hint="eastAsia"/>
            <w:color w:val="000000"/>
            <w:sz w:val="24"/>
          </w:rPr>
          <w:t>essential</w:t>
        </w:r>
      </w:ins>
      <w:ins w:id="66" w:author="#NI YUQIN#" w:date="2025-06-20T16:40:00Z">
        <w:r w:rsidR="00EE2AE3" w:rsidRPr="00EE2AE3">
          <w:rPr>
            <w:rFonts w:ascii="Times New Roman" w:hAnsi="Times New Roman" w:cs="Times New Roman"/>
            <w:color w:val="000000"/>
            <w:sz w:val="24"/>
          </w:rPr>
          <w:t xml:space="preserve"> to recognize that water dissociation and selective ion transport </w:t>
        </w:r>
      </w:ins>
      <w:ins w:id="67" w:author="#NI YUQIN#" w:date="2025-06-20T16:47:00Z" w16du:dateUtc="2025-06-20T08:47:00Z">
        <w:r w:rsidR="00044225">
          <w:rPr>
            <w:rFonts w:ascii="Times New Roman" w:hAnsi="Times New Roman" w:cs="Times New Roman" w:hint="eastAsia"/>
            <w:color w:val="000000"/>
            <w:sz w:val="24"/>
          </w:rPr>
          <w:t>in BMED</w:t>
        </w:r>
        <w:r w:rsidR="00044225" w:rsidRPr="00EE2AE3">
          <w:rPr>
            <w:rFonts w:ascii="Times New Roman" w:hAnsi="Times New Roman" w:cs="Times New Roman"/>
            <w:color w:val="000000"/>
            <w:sz w:val="24"/>
          </w:rPr>
          <w:t xml:space="preserve"> </w:t>
        </w:r>
      </w:ins>
      <w:ins w:id="68" w:author="#NI YUQIN#" w:date="2025-06-20T16:40:00Z">
        <w:r w:rsidR="00EE2AE3" w:rsidRPr="00EE2AE3">
          <w:rPr>
            <w:rFonts w:ascii="Times New Roman" w:hAnsi="Times New Roman" w:cs="Times New Roman"/>
            <w:color w:val="000000"/>
            <w:sz w:val="24"/>
          </w:rPr>
          <w:t xml:space="preserve">alter the </w:t>
        </w:r>
      </w:ins>
      <w:ins w:id="69" w:author="#NI YUQIN#" w:date="2025-06-20T16:45:00Z" w16du:dateUtc="2025-06-20T08:45:00Z">
        <w:r w:rsidR="00FE2EA8">
          <w:rPr>
            <w:rFonts w:ascii="Times New Roman" w:hAnsi="Times New Roman" w:cs="Times New Roman" w:hint="eastAsia"/>
            <w:color w:val="000000"/>
            <w:sz w:val="24"/>
          </w:rPr>
          <w:t>ion</w:t>
        </w:r>
      </w:ins>
      <w:ins w:id="70" w:author="#NI YUQIN#" w:date="2025-06-20T16:40:00Z">
        <w:r w:rsidR="00EE2AE3" w:rsidRPr="00EE2AE3">
          <w:rPr>
            <w:rFonts w:ascii="Times New Roman" w:hAnsi="Times New Roman" w:cs="Times New Roman"/>
            <w:color w:val="000000"/>
            <w:sz w:val="24"/>
          </w:rPr>
          <w:t xml:space="preserve"> concentration dynamically, leading to changes in local conditions that strongly influence scaling tendencies. Therefore</w:t>
        </w:r>
      </w:ins>
      <w:ins w:id="71" w:author="#NI YUQIN#" w:date="2025-06-20T17:06:00Z" w16du:dateUtc="2025-06-20T09:06:00Z">
        <w:r w:rsidR="00D56D49">
          <w:rPr>
            <w:rFonts w:ascii="Times New Roman" w:hAnsi="Times New Roman" w:cs="Times New Roman" w:hint="eastAsia"/>
            <w:color w:val="000000"/>
            <w:sz w:val="24"/>
          </w:rPr>
          <w:t>,</w:t>
        </w:r>
      </w:ins>
      <w:ins w:id="72" w:author="#NI YUQIN#" w:date="2025-06-20T16:40:00Z">
        <w:r w:rsidR="00EE2AE3" w:rsidRPr="00EE2AE3">
          <w:rPr>
            <w:rFonts w:ascii="Times New Roman" w:hAnsi="Times New Roman" w:cs="Times New Roman"/>
            <w:color w:val="000000"/>
            <w:sz w:val="24"/>
          </w:rPr>
          <w:t xml:space="preserve"> it is </w:t>
        </w:r>
      </w:ins>
      <w:ins w:id="73" w:author="#NI YUQIN#" w:date="2025-06-20T17:06:00Z" w16du:dateUtc="2025-06-20T09:06:00Z">
        <w:r w:rsidR="00D56D49">
          <w:rPr>
            <w:rFonts w:ascii="Times New Roman" w:hAnsi="Times New Roman" w:cs="Times New Roman" w:hint="eastAsia"/>
            <w:color w:val="000000"/>
            <w:sz w:val="24"/>
          </w:rPr>
          <w:t>necessary</w:t>
        </w:r>
      </w:ins>
      <w:ins w:id="74" w:author="#NI YUQIN#" w:date="2025-06-20T16:40:00Z">
        <w:r w:rsidR="00EE2AE3" w:rsidRPr="00EE2AE3">
          <w:rPr>
            <w:rFonts w:ascii="Times New Roman" w:hAnsi="Times New Roman" w:cs="Times New Roman"/>
            <w:color w:val="000000"/>
            <w:sz w:val="24"/>
          </w:rPr>
          <w:t xml:space="preserve"> to identify </w:t>
        </w:r>
      </w:ins>
      <w:ins w:id="75" w:author="#NI YUQIN#" w:date="2025-06-20T16:46:00Z" w16du:dateUtc="2025-06-20T08:46:00Z">
        <w:r w:rsidR="005618C5">
          <w:rPr>
            <w:rFonts w:ascii="Times New Roman" w:hAnsi="Times New Roman" w:cs="Times New Roman" w:hint="eastAsia"/>
            <w:color w:val="000000"/>
            <w:sz w:val="24"/>
          </w:rPr>
          <w:t>scaling formation</w:t>
        </w:r>
      </w:ins>
      <w:ins w:id="76" w:author="#NI YUQIN#" w:date="2025-06-20T16:40:00Z">
        <w:r w:rsidR="00EE2AE3" w:rsidRPr="00EE2AE3">
          <w:rPr>
            <w:rFonts w:ascii="Times New Roman" w:hAnsi="Times New Roman" w:cs="Times New Roman"/>
            <w:color w:val="000000"/>
            <w:sz w:val="24"/>
          </w:rPr>
          <w:t xml:space="preserve"> </w:t>
        </w:r>
      </w:ins>
      <w:ins w:id="77" w:author="#NI YUQIN#" w:date="2025-06-20T16:47:00Z" w16du:dateUtc="2025-06-20T08:47:00Z">
        <w:r w:rsidR="00E83886">
          <w:rPr>
            <w:rFonts w:ascii="Times New Roman" w:hAnsi="Times New Roman" w:cs="Times New Roman" w:hint="eastAsia"/>
            <w:color w:val="000000"/>
            <w:sz w:val="24"/>
          </w:rPr>
          <w:t xml:space="preserve">in different </w:t>
        </w:r>
      </w:ins>
      <w:ins w:id="78" w:author="#NI YUQIN#" w:date="2025-06-20T16:48:00Z" w16du:dateUtc="2025-06-20T08:48:00Z">
        <w:r w:rsidR="00044225">
          <w:rPr>
            <w:rFonts w:ascii="Times New Roman" w:hAnsi="Times New Roman" w:cs="Times New Roman"/>
            <w:color w:val="000000"/>
            <w:sz w:val="24"/>
          </w:rPr>
          <w:t>parts</w:t>
        </w:r>
      </w:ins>
      <w:ins w:id="79" w:author="#NI YUQIN#" w:date="2025-06-20T16:47:00Z" w16du:dateUtc="2025-06-20T08:47:00Z">
        <w:r w:rsidR="00E83886">
          <w:rPr>
            <w:rFonts w:ascii="Times New Roman" w:hAnsi="Times New Roman" w:cs="Times New Roman" w:hint="eastAsia"/>
            <w:color w:val="000000"/>
            <w:sz w:val="24"/>
          </w:rPr>
          <w:t xml:space="preserve"> of</w:t>
        </w:r>
      </w:ins>
      <w:ins w:id="80" w:author="#NI YUQIN#" w:date="2025-06-20T16:40:00Z">
        <w:r w:rsidR="00EE2AE3" w:rsidRPr="00EE2AE3">
          <w:rPr>
            <w:rFonts w:ascii="Times New Roman" w:hAnsi="Times New Roman" w:cs="Times New Roman"/>
            <w:color w:val="000000"/>
            <w:sz w:val="24"/>
          </w:rPr>
          <w:t xml:space="preserve"> the stack. This understanding will support the development of targeted process modifications, novel membrane configurations, and advanced operational strategies to effectively </w:t>
        </w:r>
      </w:ins>
      <w:ins w:id="81" w:author="#NI YUQIN#" w:date="2025-06-20T16:49:00Z" w16du:dateUtc="2025-06-20T08:49:00Z">
        <w:r w:rsidR="00416197">
          <w:rPr>
            <w:rFonts w:ascii="Times New Roman" w:hAnsi="Times New Roman" w:cs="Times New Roman" w:hint="eastAsia"/>
            <w:color w:val="000000"/>
            <w:sz w:val="24"/>
          </w:rPr>
          <w:t>avoid</w:t>
        </w:r>
      </w:ins>
      <w:ins w:id="82" w:author="#NI YUQIN#" w:date="2025-06-20T16:40:00Z">
        <w:r w:rsidR="00EE2AE3" w:rsidRPr="00EE2AE3">
          <w:rPr>
            <w:rFonts w:ascii="Times New Roman" w:hAnsi="Times New Roman" w:cs="Times New Roman"/>
            <w:color w:val="000000"/>
            <w:sz w:val="24"/>
          </w:rPr>
          <w:t xml:space="preserve"> </w:t>
        </w:r>
      </w:ins>
      <w:ins w:id="83" w:author="#NI YUQIN#" w:date="2025-06-20T16:49:00Z" w16du:dateUtc="2025-06-20T08:49:00Z">
        <w:r w:rsidR="00416197">
          <w:rPr>
            <w:rFonts w:ascii="Times New Roman" w:hAnsi="Times New Roman" w:cs="Times New Roman" w:hint="eastAsia"/>
            <w:color w:val="000000"/>
            <w:sz w:val="24"/>
          </w:rPr>
          <w:t xml:space="preserve">scaling. </w:t>
        </w:r>
      </w:ins>
    </w:p>
    <w:p w14:paraId="45F9298C" w14:textId="5CC057C0" w:rsidR="00086597" w:rsidDel="00044225" w:rsidRDefault="00086597" w:rsidP="00044225">
      <w:pPr>
        <w:spacing w:line="480" w:lineRule="auto"/>
        <w:rPr>
          <w:del w:id="84" w:author="#NI YUQIN#" w:date="2025-06-20T16:48:00Z" w16du:dateUtc="2025-06-20T08:48:00Z"/>
          <w:rFonts w:ascii="Times New Roman" w:hAnsi="Times New Roman" w:cs="Times New Roman" w:hint="eastAsia"/>
          <w:color w:val="000000"/>
          <w:sz w:val="24"/>
        </w:rPr>
      </w:pP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4EF12D01"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Commercial ion exchange membranes (IEMs) were used in this study. The bipolar membranes (BPMs) were CJBPM-1 (</w:t>
      </w:r>
      <w:proofErr w:type="spellStart"/>
      <w:r w:rsidRPr="002C0449">
        <w:rPr>
          <w:rFonts w:ascii="Times New Roman" w:hAnsi="Times New Roman" w:cs="Times New Roman"/>
          <w:sz w:val="24"/>
        </w:rPr>
        <w:t>Kejia</w:t>
      </w:r>
      <w:proofErr w:type="spellEnd"/>
      <w:r w:rsidRPr="002C0449">
        <w:rPr>
          <w:rFonts w:ascii="Times New Roman" w:hAnsi="Times New Roman" w:cs="Times New Roman"/>
          <w:sz w:val="24"/>
        </w:rPr>
        <w:t xml:space="preserve">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2879122"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5BDADB15" w14:textId="4F93EB61" w:rsidR="00B13440" w:rsidRPr="00A27E1B" w:rsidRDefault="00404887"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Protocol</w:t>
      </w:r>
    </w:p>
    <w:p w14:paraId="7850E815" w14:textId="1CA94FD7" w:rsidR="00EB0221" w:rsidRPr="00EB0221"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t>.</w:t>
      </w:r>
      <w:r w:rsidR="000118F4" w:rsidRPr="00EC4E6E">
        <w:rPr>
          <w:rFonts w:ascii="Times New Roman" w:hAnsi="Times New Roman" w:cs="Times New Roman"/>
          <w:sz w:val="24"/>
        </w:rPr>
        <w:fldChar w:fldCharType="begin"/>
      </w:r>
      <w:r w:rsidR="00F050BF">
        <w:rPr>
          <w:rFonts w:ascii="Times New Roman" w:hAnsi="Times New Roman" w:cs="Times New Roman"/>
          <w:sz w:val="24"/>
        </w:rPr>
        <w:instrText xml:space="preserve"> ADDIN EN.CITE &lt;EndNote&gt;&lt;Cite&gt;&lt;Author&gt;Cassaro&lt;/Author&gt;&lt;Year&gt;2023&lt;/Year&gt;&lt;RecNum&gt;103&lt;/RecNum&gt;&lt;DisplayText&gt;&lt;style face="superscript"&gt;39&lt;/style&gt;&lt;/DisplayText&gt;&lt;record&gt;&lt;rec-number&gt;103&lt;/rec-number&gt;&lt;foreign-keys&gt;&lt;key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0118F4" w:rsidRPr="00EC4E6E">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39</w:t>
      </w:r>
      <w:r w:rsidR="000118F4"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0118F4">
        <w:rPr>
          <w:rFonts w:ascii="Times New Roman" w:hAnsi="Times New Roman" w:cs="Times New Roman" w:hint="eastAsia"/>
          <w:sz w:val="24"/>
        </w:rPr>
        <w:t>,</w:t>
      </w:r>
      <w:r w:rsidR="000118F4">
        <w:rPr>
          <w:rFonts w:ascii="Times New Roman" w:hAnsi="Times New Roman" w:cs="Times New Roman"/>
          <w:sz w:val="24"/>
        </w:rPr>
        <w:fldChar w:fldCharType="begin"/>
      </w:r>
      <w:r w:rsidR="00342142">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34</w:t>
      </w:r>
      <w:r w:rsidR="000118F4">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0118F4" w:rsidRPr="00EC4E6E">
        <w:rPr>
          <w:rFonts w:ascii="Times New Roman" w:hAnsi="Times New Roman" w:cs="Times New Roman"/>
          <w:sz w:val="24"/>
        </w:rPr>
        <w:fldChar w:fldCharType="begin"/>
      </w:r>
      <w:r w:rsidR="00F050BF">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0118F4" w:rsidRPr="00EC4E6E">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40</w:t>
      </w:r>
      <w:r w:rsidR="000118F4" w:rsidRPr="00EC4E6E">
        <w:rPr>
          <w:rFonts w:ascii="Times New Roman" w:hAnsi="Times New Roman" w:cs="Times New Roman"/>
          <w:sz w:val="24"/>
        </w:rPr>
        <w:fldChar w:fldCharType="end"/>
      </w:r>
      <w:r w:rsidR="00EB0221" w:rsidRPr="00EB0221">
        <w:rPr>
          <w:rFonts w:ascii="Times New Roman" w:hAnsi="Times New Roman" w:cs="Times New Roman"/>
          <w:sz w:val="24"/>
        </w:rPr>
        <w:t xml:space="preserve">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A30DDE">
      <w:pPr>
        <w:spacing w:line="480" w:lineRule="auto"/>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78066ABD" w:rsidR="007A2B57" w:rsidRPr="00A27E1B" w:rsidRDefault="00E07EEB"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184DD1D0" w14:textId="381D9CDA" w:rsidR="00EA73AB" w:rsidRDefault="00EA73AB" w:rsidP="00A30DDE">
      <w:pPr>
        <w:spacing w:line="480" w:lineRule="auto"/>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A30DDE">
      <w:pPr>
        <w:spacing w:line="480" w:lineRule="auto"/>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30DDE">
      <w:pPr>
        <w:spacing w:line="480" w:lineRule="auto"/>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2A9973A" w14:textId="5688967D" w:rsidR="000A0AFF" w:rsidRPr="000A0AFF" w:rsidRDefault="008D6325" w:rsidP="000A0AFF">
      <w:pPr>
        <w:pStyle w:val="report3"/>
        <w:numPr>
          <w:ilvl w:val="2"/>
          <w:numId w:val="1"/>
        </w:numPr>
        <w:spacing w:before="156" w:after="156"/>
        <w:ind w:firstLineChars="0"/>
        <w:rPr>
          <w:rFonts w:eastAsiaTheme="minorEastAsia"/>
        </w:rPr>
      </w:pPr>
      <w:r w:rsidRPr="000A0AFF">
        <w:rPr>
          <w:rFonts w:hint="eastAsia"/>
        </w:rPr>
        <w:t>BMED Performan</w:t>
      </w:r>
      <w:r w:rsidRPr="000A0AFF">
        <w:rPr>
          <w:rStyle w:val="report30"/>
          <w:rFonts w:eastAsiaTheme="minorEastAsia" w:hint="eastAsia"/>
          <w:b/>
        </w:rPr>
        <w:t>ce Analysis</w:t>
      </w:r>
    </w:p>
    <w:p w14:paraId="0ACEE8AA" w14:textId="22B601A8" w:rsidR="008D6325" w:rsidRPr="00645BEB" w:rsidRDefault="008D6325" w:rsidP="00A30DDE">
      <w:pPr>
        <w:spacing w:line="480" w:lineRule="auto"/>
        <w:ind w:right="-11"/>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w:t>
      </w:r>
      <w:proofErr w:type="spellStart"/>
      <w:r w:rsidRPr="00645BEB">
        <w:rPr>
          <w:rFonts w:ascii="Times New Roman" w:hAnsi="Times New Roman" w:cs="Times New Roman"/>
          <w:color w:val="000000"/>
          <w:sz w:val="24"/>
        </w:rPr>
        <w:t>Thermo</w:t>
      </w:r>
      <w:proofErr w:type="spellEnd"/>
      <w:r w:rsidRPr="00645BEB">
        <w:rPr>
          <w:rFonts w:ascii="Times New Roman" w:hAnsi="Times New Roman" w:cs="Times New Roman"/>
          <w:color w:val="000000"/>
          <w:sz w:val="24"/>
        </w:rPr>
        <w:t xml:space="preserve">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A30DDE">
      <w:pPr>
        <w:spacing w:line="480" w:lineRule="auto"/>
        <w:ind w:right="-11"/>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 xml:space="preserve">s Law with </w:t>
      </w:r>
      <w:r w:rsidRPr="00896C86">
        <w:rPr>
          <w:rFonts w:ascii="Times New Roman" w:hAnsi="Times New Roman" w:cs="Times New Roman" w:hint="eastAsia"/>
          <w:b/>
          <w:bCs/>
          <w:noProof/>
          <w:sz w:val="24"/>
        </w:rPr>
        <w:t>Eq. 1</w:t>
      </w:r>
      <w:r>
        <w:rPr>
          <w:rFonts w:ascii="Times New Roman" w:hAnsi="Times New Roman" w:cs="Times New Roman" w:hint="eastAsia"/>
          <w:noProof/>
          <w:sz w:val="24"/>
        </w:rPr>
        <w:t>.</w:t>
      </w:r>
    </w:p>
    <w:p w14:paraId="782D72AA" w14:textId="77777777" w:rsidR="008D6325" w:rsidRPr="00491AA9" w:rsidRDefault="00D56D49"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63F03B3F"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t>The stack resistance is the sum of electrode resistance, chamber resistance, and membrane resistance.</w:t>
      </w:r>
      <w:r w:rsidR="000118F4">
        <w:rPr>
          <w:rFonts w:ascii="Times New Roman" w:hAnsi="Times New Roman" w:cs="Times New Roman"/>
          <w:noProof/>
          <w:color w:val="000000"/>
          <w:sz w:val="24"/>
        </w:rPr>
        <w:fldChar w:fldCharType="begin"/>
      </w:r>
      <w:r w:rsidR="00F050BF">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face="superscript"&gt;34,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noProof/>
          <w:color w:val="000000"/>
          <w:sz w:val="24"/>
        </w:rPr>
        <w:fldChar w:fldCharType="separate"/>
      </w:r>
      <w:r w:rsidR="00F050BF" w:rsidRPr="00F050BF">
        <w:rPr>
          <w:rFonts w:ascii="Times New Roman" w:hAnsi="Times New Roman" w:cs="Times New Roman"/>
          <w:noProof/>
          <w:color w:val="000000"/>
          <w:sz w:val="24"/>
          <w:vertAlign w:val="superscript"/>
        </w:rPr>
        <w:t>34, 41</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sidR="00B03B06">
        <w:rPr>
          <w:rFonts w:ascii="Times New Roman" w:hAnsi="Times New Roman" w:cs="Times New Roman" w:hint="eastAsia"/>
          <w:noProof/>
          <w:color w:val="000000"/>
          <w:sz w:val="24"/>
        </w:rPr>
        <w:t xml:space="preserve"> tested by </w:t>
      </w:r>
      <w:r w:rsidR="00337114">
        <w:rPr>
          <w:rFonts w:ascii="Times New Roman" w:hAnsi="Times New Roman" w:cs="Times New Roman" w:hint="eastAsia"/>
          <w:noProof/>
          <w:color w:val="000000"/>
          <w:sz w:val="24"/>
        </w:rPr>
        <w:t>the set</w:t>
      </w:r>
      <w:r w:rsidR="00DA611A">
        <w:rPr>
          <w:rFonts w:ascii="Times New Roman" w:hAnsi="Times New Roman" w:cs="Times New Roman" w:hint="eastAsia"/>
          <w:noProof/>
          <w:color w:val="000000"/>
          <w:sz w:val="24"/>
        </w:rPr>
        <w:t xml:space="preserve">up shown in </w:t>
      </w:r>
      <w:r w:rsidR="00DA611A" w:rsidRPr="00DA611A">
        <w:rPr>
          <w:rFonts w:ascii="Times New Roman" w:hAnsi="Times New Roman" w:cs="Times New Roman" w:hint="eastAsia"/>
          <w:b/>
          <w:bCs/>
          <w:noProof/>
          <w:color w:val="000000"/>
          <w:sz w:val="24"/>
        </w:rPr>
        <w:t>Figure S2</w:t>
      </w:r>
      <w:r w:rsidR="006D7B08">
        <w:rPr>
          <w:rFonts w:ascii="Times New Roman" w:hAnsi="Times New Roman" w:cs="Times New Roman" w:hint="eastAsia"/>
          <w:b/>
          <w:bCs/>
          <w:noProof/>
          <w:color w:val="000000"/>
          <w:sz w:val="24"/>
        </w:rPr>
        <w:t xml:space="preserve"> </w:t>
      </w:r>
      <w:r w:rsidR="006D7B08" w:rsidRPr="00AB4E09">
        <w:rPr>
          <w:rFonts w:ascii="Times New Roman" w:hAnsi="Times New Roman" w:cs="Times New Roman" w:hint="eastAsia"/>
          <w:noProof/>
          <w:color w:val="000000"/>
          <w:sz w:val="24"/>
        </w:rPr>
        <w:t xml:space="preserve">and calculated </w:t>
      </w:r>
      <w:r w:rsidR="00AB4E09" w:rsidRPr="00AB4E09">
        <w:rPr>
          <w:rFonts w:ascii="Times New Roman" w:hAnsi="Times New Roman" w:cs="Times New Roman" w:hint="eastAsia"/>
          <w:noProof/>
          <w:color w:val="000000"/>
          <w:sz w:val="24"/>
        </w:rPr>
        <w:t>from</w:t>
      </w:r>
      <w:r w:rsidR="00AB4E09">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sidR="00DA611A">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sidR="000118F4">
        <w:rPr>
          <w:rFonts w:ascii="Times New Roman" w:hAnsi="Times New Roman" w:cs="Times New Roman"/>
          <w:noProof/>
          <w:color w:val="000000"/>
          <w:sz w:val="24"/>
        </w:rPr>
        <w:fldChar w:fldCharType="begin"/>
      </w:r>
      <w:r w:rsidR="00F050BF">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sidR="000118F4">
        <w:rPr>
          <w:rFonts w:ascii="Times New Roman" w:hAnsi="Times New Roman" w:cs="Times New Roman"/>
          <w:noProof/>
          <w:color w:val="000000"/>
          <w:sz w:val="24"/>
        </w:rPr>
        <w:fldChar w:fldCharType="separate"/>
      </w:r>
      <w:r w:rsidR="00F050BF" w:rsidRPr="00F050BF">
        <w:rPr>
          <w:rFonts w:ascii="Times New Roman" w:hAnsi="Times New Roman" w:cs="Times New Roman"/>
          <w:noProof/>
          <w:color w:val="000000"/>
          <w:sz w:val="24"/>
          <w:vertAlign w:val="superscript"/>
        </w:rPr>
        <w:t>41</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D56D49"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2594B018"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6A1F8C55"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4974E7" w:rsidRDefault="00D56D49"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0A2C3F4D" w14:textId="1C2338BA" w:rsidR="004974E7" w:rsidRDefault="004C4299" w:rsidP="000A0AFF">
      <w:pPr>
        <w:pStyle w:val="report3"/>
        <w:numPr>
          <w:ilvl w:val="2"/>
          <w:numId w:val="1"/>
        </w:numPr>
        <w:spacing w:before="156" w:after="156"/>
        <w:ind w:firstLineChars="0"/>
        <w:rPr>
          <w:rFonts w:eastAsiaTheme="minorEastAsia"/>
        </w:rPr>
      </w:pPr>
      <w:r>
        <w:rPr>
          <w:rFonts w:eastAsiaTheme="minorEastAsia" w:hint="eastAsia"/>
        </w:rPr>
        <w:t>R</w:t>
      </w:r>
      <w:r w:rsidR="000A0AFF">
        <w:rPr>
          <w:rFonts w:eastAsiaTheme="minorEastAsia" w:hint="eastAsia"/>
        </w:rPr>
        <w:t xml:space="preserve">eversibility </w:t>
      </w:r>
      <w:r>
        <w:rPr>
          <w:rFonts w:eastAsiaTheme="minorEastAsia" w:hint="eastAsia"/>
        </w:rPr>
        <w:t>T</w:t>
      </w:r>
      <w:r w:rsidR="000A0AFF">
        <w:rPr>
          <w:rFonts w:eastAsiaTheme="minorEastAsia" w:hint="eastAsia"/>
        </w:rPr>
        <w:t>ests of BMED</w:t>
      </w:r>
    </w:p>
    <w:p w14:paraId="34D73D20" w14:textId="46126616" w:rsidR="004C4299" w:rsidRPr="00BC756A" w:rsidRDefault="004C4299" w:rsidP="004C4299">
      <w:pPr>
        <w:spacing w:line="480" w:lineRule="auto"/>
        <w:rPr>
          <w:rFonts w:ascii="Times New Roman" w:hAnsi="Times New Roman" w:cs="Times New Roman"/>
          <w:sz w:val="24"/>
        </w:rPr>
      </w:pPr>
      <w:r w:rsidRPr="00E61037">
        <w:rPr>
          <w:rFonts w:ascii="Times New Roman" w:hAnsi="Times New Roman" w:cs="Times New Roman"/>
          <w:sz w:val="24"/>
        </w:rPr>
        <w:t>To</w:t>
      </w:r>
      <w:r w:rsidRPr="00E61037">
        <w:rPr>
          <w:rFonts w:ascii="Times New Roman" w:hAnsi="Times New Roman" w:cs="Times New Roman" w:hint="eastAsia"/>
          <w:sz w:val="24"/>
        </w:rPr>
        <w:t xml:space="preserve"> understand whether the performance of scaled membrane would decrease after removing scaling, </w:t>
      </w:r>
      <w:r>
        <w:rPr>
          <w:rFonts w:ascii="Times New Roman" w:hAnsi="Times New Roman" w:cs="Times New Roman" w:hint="eastAsia"/>
          <w:sz w:val="24"/>
        </w:rPr>
        <w:t>recycling</w:t>
      </w:r>
      <w:r w:rsidRPr="00E61037">
        <w:rPr>
          <w:rFonts w:ascii="Times New Roman" w:hAnsi="Times New Roman" w:cs="Times New Roman" w:hint="eastAsia"/>
          <w:sz w:val="24"/>
        </w:rPr>
        <w:t xml:space="preserve"> test</w:t>
      </w:r>
      <w:r>
        <w:rPr>
          <w:rFonts w:ascii="Times New Roman" w:hAnsi="Times New Roman" w:cs="Times New Roman" w:hint="eastAsia"/>
          <w:sz w:val="24"/>
        </w:rPr>
        <w:t>s</w:t>
      </w:r>
      <w:r w:rsidRPr="00E61037">
        <w:rPr>
          <w:rFonts w:ascii="Times New Roman" w:hAnsi="Times New Roman" w:cs="Times New Roman" w:hint="eastAsia"/>
          <w:sz w:val="24"/>
        </w:rPr>
        <w:t xml:space="preserve"> w</w:t>
      </w:r>
      <w:r>
        <w:rPr>
          <w:rFonts w:ascii="Times New Roman" w:hAnsi="Times New Roman" w:cs="Times New Roman" w:hint="eastAsia"/>
          <w:sz w:val="24"/>
        </w:rPr>
        <w:t>ere</w:t>
      </w:r>
      <w:r w:rsidRPr="00E61037">
        <w:rPr>
          <w:rFonts w:ascii="Times New Roman" w:hAnsi="Times New Roman" w:cs="Times New Roman" w:hint="eastAsia"/>
          <w:sz w:val="24"/>
        </w:rPr>
        <w:t xml:space="preserve"> performed</w:t>
      </w:r>
      <w:r>
        <w:rPr>
          <w:rFonts w:ascii="Times New Roman" w:hAnsi="Times New Roman" w:cs="Times New Roman" w:hint="eastAsia"/>
          <w:sz w:val="24"/>
        </w:rPr>
        <w:t>.</w:t>
      </w:r>
      <w:r w:rsidRPr="00E61037">
        <w:rPr>
          <w:rFonts w:ascii="Times New Roman" w:hAnsi="Times New Roman" w:cs="Times New Roman" w:hint="eastAsia"/>
          <w:sz w:val="24"/>
        </w:rPr>
        <w:t xml:space="preserve"> </w:t>
      </w:r>
      <w:r>
        <w:rPr>
          <w:rFonts w:ascii="Times New Roman" w:hAnsi="Times New Roman" w:cs="Times New Roman" w:hint="eastAsia"/>
          <w:sz w:val="24"/>
        </w:rPr>
        <w:t>After tests in SWB, the stack was cleaned with DI water for 10 minutes. The stack was</w:t>
      </w:r>
      <w:r w:rsidRPr="001B3269">
        <w:rPr>
          <w:rFonts w:ascii="Times New Roman" w:hAnsi="Times New Roman" w:cs="Times New Roman" w:hint="eastAsia"/>
          <w:sz w:val="24"/>
        </w:rPr>
        <w:t xml:space="preserve"> </w:t>
      </w:r>
      <w:r w:rsidRPr="001B3269">
        <w:rPr>
          <w:rFonts w:ascii="Times New Roman" w:hAnsi="Times New Roman" w:cs="Times New Roman"/>
          <w:sz w:val="24"/>
        </w:rPr>
        <w:t>disassembled,</w:t>
      </w:r>
      <w:r>
        <w:rPr>
          <w:rFonts w:ascii="Times New Roman" w:hAnsi="Times New Roman" w:cs="Times New Roman" w:hint="eastAsia"/>
          <w:sz w:val="24"/>
        </w:rPr>
        <w:t xml:space="preserve"> and</w:t>
      </w:r>
      <w:r w:rsidRPr="001B3269">
        <w:rPr>
          <w:rFonts w:ascii="Times New Roman" w:hAnsi="Times New Roman" w:cs="Times New Roman" w:hint="eastAsia"/>
          <w:sz w:val="24"/>
        </w:rPr>
        <w:t xml:space="preserve"> the membrane</w:t>
      </w:r>
      <w:r>
        <w:rPr>
          <w:rFonts w:ascii="Times New Roman" w:hAnsi="Times New Roman" w:cs="Times New Roman" w:hint="eastAsia"/>
          <w:sz w:val="24"/>
        </w:rPr>
        <w:t xml:space="preserve"> was</w:t>
      </w:r>
      <w:r w:rsidRPr="001B3269">
        <w:rPr>
          <w:rFonts w:ascii="Times New Roman" w:hAnsi="Times New Roman" w:cs="Times New Roman" w:hint="eastAsia"/>
          <w:sz w:val="24"/>
        </w:rPr>
        <w:t xml:space="preserve"> taken out for flushing</w:t>
      </w:r>
      <w:r>
        <w:rPr>
          <w:rFonts w:ascii="Times New Roman" w:hAnsi="Times New Roman" w:cs="Times New Roman" w:hint="eastAsia"/>
          <w:sz w:val="24"/>
        </w:rPr>
        <w:t>. T</w:t>
      </w:r>
      <w:r w:rsidRPr="001B3269">
        <w:rPr>
          <w:rFonts w:ascii="Times New Roman" w:hAnsi="Times New Roman" w:cs="Times New Roman" w:hint="eastAsia"/>
          <w:sz w:val="24"/>
        </w:rPr>
        <w:t xml:space="preserve">he scaling on the membrane </w:t>
      </w:r>
      <w:r>
        <w:rPr>
          <w:rFonts w:ascii="Times New Roman" w:hAnsi="Times New Roman" w:cs="Times New Roman" w:hint="eastAsia"/>
          <w:sz w:val="24"/>
        </w:rPr>
        <w:t>was</w:t>
      </w:r>
      <w:r w:rsidRPr="001B3269">
        <w:rPr>
          <w:rFonts w:ascii="Times New Roman" w:hAnsi="Times New Roman" w:cs="Times New Roman" w:hint="eastAsia"/>
          <w:sz w:val="24"/>
        </w:rPr>
        <w:t xml:space="preserve"> rinsed </w:t>
      </w:r>
      <w:r>
        <w:rPr>
          <w:rFonts w:ascii="Times New Roman" w:hAnsi="Times New Roman" w:cs="Times New Roman" w:hint="eastAsia"/>
          <w:sz w:val="24"/>
        </w:rPr>
        <w:t>with DI water</w:t>
      </w:r>
      <w:r w:rsidRPr="001B3269">
        <w:rPr>
          <w:rFonts w:ascii="Times New Roman" w:hAnsi="Times New Roman" w:cs="Times New Roman" w:hint="eastAsia"/>
          <w:sz w:val="24"/>
        </w:rPr>
        <w:t>.</w:t>
      </w:r>
      <w:r>
        <w:rPr>
          <w:rFonts w:ascii="Times New Roman" w:hAnsi="Times New Roman" w:cs="Times New Roman" w:hint="eastAsia"/>
          <w:sz w:val="24"/>
        </w:rPr>
        <w:t xml:space="preserve"> Then the membranes (named as scaled membrane) were reassembled in the stack. </w:t>
      </w:r>
      <w:r>
        <w:rPr>
          <w:rFonts w:ascii="Times New Roman" w:hAnsi="Times New Roman" w:cs="Times New Roman"/>
          <w:sz w:val="24"/>
        </w:rPr>
        <w:t>T</w:t>
      </w:r>
      <w:r>
        <w:rPr>
          <w:rFonts w:ascii="Times New Roman" w:hAnsi="Times New Roman" w:cs="Times New Roman" w:hint="eastAsia"/>
          <w:sz w:val="24"/>
        </w:rPr>
        <w:t>he cleaning of stack with DI water was r</w:t>
      </w:r>
      <w:r w:rsidRPr="00B0561E">
        <w:rPr>
          <w:rFonts w:ascii="Times New Roman" w:hAnsi="Times New Roman" w:cs="Times New Roman" w:hint="eastAsia"/>
          <w:sz w:val="24"/>
        </w:rPr>
        <w:t>epeat</w:t>
      </w:r>
      <w:r>
        <w:rPr>
          <w:rFonts w:ascii="Times New Roman" w:hAnsi="Times New Roman" w:cs="Times New Roman" w:hint="eastAsia"/>
          <w:sz w:val="24"/>
        </w:rPr>
        <w:t>ed</w:t>
      </w:r>
      <w:r w:rsidRPr="00B0561E">
        <w:rPr>
          <w:rFonts w:ascii="Times New Roman" w:hAnsi="Times New Roman" w:cs="Times New Roman" w:hint="eastAsia"/>
          <w:sz w:val="24"/>
        </w:rPr>
        <w:t xml:space="preserve"> </w:t>
      </w:r>
      <w:r>
        <w:rPr>
          <w:rFonts w:ascii="Times New Roman" w:hAnsi="Times New Roman" w:cs="Times New Roman" w:hint="eastAsia"/>
          <w:sz w:val="24"/>
        </w:rPr>
        <w:t xml:space="preserve">several times </w:t>
      </w:r>
      <w:r w:rsidRPr="00B0561E">
        <w:rPr>
          <w:rFonts w:ascii="Times New Roman" w:hAnsi="Times New Roman" w:cs="Times New Roman" w:hint="eastAsia"/>
          <w:sz w:val="24"/>
        </w:rPr>
        <w:t xml:space="preserve">until the conductivity of the </w:t>
      </w:r>
      <w:r>
        <w:rPr>
          <w:rFonts w:ascii="Times New Roman" w:hAnsi="Times New Roman" w:cs="Times New Roman" w:hint="eastAsia"/>
          <w:sz w:val="24"/>
        </w:rPr>
        <w:t>flushing</w:t>
      </w:r>
      <w:r w:rsidRPr="00B0561E">
        <w:rPr>
          <w:rFonts w:ascii="Times New Roman" w:hAnsi="Times New Roman" w:cs="Times New Roman" w:hint="eastAsia"/>
          <w:sz w:val="24"/>
        </w:rPr>
        <w:t xml:space="preserve"> water </w:t>
      </w:r>
      <w:r>
        <w:rPr>
          <w:rFonts w:ascii="Times New Roman" w:hAnsi="Times New Roman" w:cs="Times New Roman" w:hint="eastAsia"/>
          <w:sz w:val="24"/>
        </w:rPr>
        <w:t>was</w:t>
      </w:r>
      <w:r w:rsidRPr="00B0561E">
        <w:rPr>
          <w:rFonts w:ascii="Times New Roman" w:hAnsi="Times New Roman" w:cs="Times New Roman" w:hint="eastAsia"/>
          <w:sz w:val="24"/>
        </w:rPr>
        <w:t xml:space="preserve"> </w:t>
      </w:r>
      <w:r>
        <w:rPr>
          <w:rFonts w:ascii="Times New Roman" w:hAnsi="Times New Roman" w:cs="Times New Roman" w:hint="eastAsia"/>
          <w:sz w:val="24"/>
        </w:rPr>
        <w:t>below</w:t>
      </w:r>
      <w:r w:rsidRPr="00B0561E">
        <w:rPr>
          <w:rFonts w:ascii="Times New Roman" w:hAnsi="Times New Roman" w:cs="Times New Roman" w:hint="eastAsia"/>
          <w:sz w:val="24"/>
        </w:rPr>
        <w:t xml:space="preserve"> 5</w:t>
      </w:r>
      <w:r>
        <w:rPr>
          <w:rFonts w:ascii="Times New Roman" w:hAnsi="Times New Roman" w:cs="Times New Roman" w:hint="eastAsia"/>
          <w:sz w:val="24"/>
        </w:rPr>
        <w:t xml:space="preserve"> </w:t>
      </w:r>
      <w:proofErr w:type="spellStart"/>
      <w:r w:rsidRPr="00B74E2D">
        <w:rPr>
          <w:rFonts w:ascii="Times New Roman" w:hAnsi="Times New Roman" w:cs="Times New Roman"/>
          <w:sz w:val="24"/>
        </w:rPr>
        <w:t>μ</w:t>
      </w:r>
      <w:r>
        <w:rPr>
          <w:rFonts w:ascii="Times New Roman" w:hAnsi="Times New Roman" w:cs="Times New Roman" w:hint="eastAsia"/>
          <w:sz w:val="24"/>
        </w:rPr>
        <w:t>S</w:t>
      </w:r>
      <w:proofErr w:type="spellEnd"/>
      <w:r>
        <w:rPr>
          <w:rFonts w:ascii="Times New Roman" w:hAnsi="Times New Roman" w:cs="Times New Roman" w:hint="eastAsia"/>
          <w:sz w:val="24"/>
        </w:rPr>
        <w:t>/cm</w:t>
      </w:r>
      <w:r w:rsidRPr="00B0561E">
        <w:rPr>
          <w:rFonts w:ascii="Times New Roman" w:hAnsi="Times New Roman" w:cs="Times New Roman" w:hint="eastAsia"/>
          <w:sz w:val="24"/>
        </w:rPr>
        <w:t>.</w:t>
      </w:r>
      <w:r>
        <w:rPr>
          <w:rFonts w:ascii="Times New Roman" w:hAnsi="Times New Roman" w:cs="Times New Roman" w:hint="eastAsia"/>
          <w:sz w:val="24"/>
        </w:rPr>
        <w:t xml:space="preserve"> The stack was used to run the test with NaCl to measure the performance of BMED system with </w:t>
      </w:r>
      <w:r>
        <w:rPr>
          <w:rFonts w:ascii="Times New Roman" w:hAnsi="Times New Roman" w:cs="Times New Roman"/>
          <w:sz w:val="24"/>
        </w:rPr>
        <w:t>scaled</w:t>
      </w:r>
      <w:r>
        <w:rPr>
          <w:rFonts w:ascii="Times New Roman" w:hAnsi="Times New Roman" w:cs="Times New Roman" w:hint="eastAsia"/>
          <w:sz w:val="24"/>
        </w:rPr>
        <w:t xml:space="preserve"> membranes. </w:t>
      </w:r>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23FF726" w:rsidR="00357B6E" w:rsidRPr="00093AC9" w:rsidRDefault="0018574E" w:rsidP="00093AC9">
      <w:pPr>
        <w:pStyle w:val="report2"/>
        <w:numPr>
          <w:ilvl w:val="1"/>
          <w:numId w:val="1"/>
        </w:numPr>
        <w:ind w:left="420" w:hanging="420"/>
        <w:rPr>
          <w:rFonts w:eastAsiaTheme="minorEastAsia"/>
          <w:iCs/>
          <w:color w:val="000000" w:themeColor="text1"/>
        </w:rPr>
      </w:pPr>
      <w:r w:rsidRPr="00093AC9">
        <w:rPr>
          <w:rFonts w:eastAsiaTheme="minorEastAsia" w:hint="eastAsia"/>
          <w:iCs/>
          <w:color w:val="000000" w:themeColor="text1"/>
        </w:rPr>
        <w:t xml:space="preserve">Characterization of scaling in BMED </w:t>
      </w:r>
      <w:r w:rsidR="002A1250" w:rsidRPr="00093AC9">
        <w:rPr>
          <w:rFonts w:eastAsiaTheme="minorEastAsia" w:hint="eastAsia"/>
          <w:iCs/>
          <w:color w:val="000000" w:themeColor="text1"/>
        </w:rPr>
        <w:t>treating SWB</w:t>
      </w:r>
    </w:p>
    <w:p w14:paraId="0F98DC04" w14:textId="1086348C"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CE2CD3">
        <w:rPr>
          <w:rFonts w:ascii="Times New Roman" w:hAnsi="Times New Roman" w:cs="Times New Roman" w:hint="eastAsia"/>
          <w:b/>
          <w:bCs/>
          <w:sz w:val="24"/>
        </w:rPr>
        <w:t>6</w:t>
      </w:r>
      <w:r w:rsidR="00A57D5B" w:rsidRPr="004556C3">
        <w:rPr>
          <w:rFonts w:ascii="Times New Roman" w:hAnsi="Times New Roman" w:cs="Times New Roman"/>
          <w:b/>
          <w:bCs/>
          <w:sz w:val="24"/>
        </w:rPr>
        <w:t xml:space="preserve">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7C42CACB"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r w:rsidR="00B46E24" w:rsidRPr="00CE2CD3">
        <w:rPr>
          <w:rFonts w:ascii="Times New Roman" w:hAnsi="Times New Roman" w:cs="Times New Roman" w:hint="eastAsia"/>
          <w:b/>
          <w:bCs/>
          <w:sz w:val="24"/>
        </w:rPr>
        <w:t>S</w:t>
      </w:r>
      <w:r w:rsidR="00CE2CD3">
        <w:rPr>
          <w:rFonts w:ascii="Times New Roman" w:hAnsi="Times New Roman" w:cs="Times New Roman" w:hint="eastAsia"/>
          <w:b/>
          <w:bCs/>
          <w:sz w:val="24"/>
        </w:rPr>
        <w:t xml:space="preserve">5 </w:t>
      </w:r>
      <w:r w:rsidR="00B46E24" w:rsidRPr="00CE2CD3">
        <w:rPr>
          <w:rFonts w:ascii="Times New Roman" w:hAnsi="Times New Roman" w:cs="Times New Roman" w:hint="eastAsia"/>
          <w:b/>
          <w:bCs/>
          <w:sz w:val="24"/>
        </w:rPr>
        <w:t>a</w:t>
      </w:r>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E576A9">
        <w:rPr>
          <w:rFonts w:ascii="Times New Roman" w:hAnsi="Times New Roman" w:cs="Times New Roman" w:hint="eastAsia"/>
          <w:b/>
          <w:bCs/>
          <w:sz w:val="24"/>
        </w:rPr>
        <w:t xml:space="preserve">5 </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r w:rsidR="00153CC3" w:rsidRPr="00E576A9">
        <w:rPr>
          <w:rFonts w:ascii="Times New Roman" w:hAnsi="Times New Roman" w:cs="Times New Roman" w:hint="eastAsia"/>
          <w:b/>
          <w:bCs/>
          <w:sz w:val="24"/>
        </w:rPr>
        <w:t>S</w:t>
      </w:r>
      <w:r w:rsidR="00E576A9">
        <w:rPr>
          <w:rFonts w:ascii="Times New Roman" w:hAnsi="Times New Roman" w:cs="Times New Roman" w:hint="eastAsia"/>
          <w:b/>
          <w:bCs/>
          <w:sz w:val="24"/>
        </w:rPr>
        <w:t xml:space="preserve">5 </w:t>
      </w:r>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2EAAA072" w:rsidR="00247712" w:rsidRPr="007730EE" w:rsidRDefault="007730EE" w:rsidP="00247712">
      <w:pPr>
        <w:keepNext/>
        <w:spacing w:line="480" w:lineRule="auto"/>
        <w:rPr>
          <w:rFonts w:hint="eastAsia"/>
        </w:rPr>
      </w:pPr>
      <w:ins w:id="85" w:author="#NI YUQIN#" w:date="2025-04-28T13:48:00Z" w16du:dateUtc="2025-04-28T05:48:00Z">
        <w:r>
          <w:rPr>
            <w:rFonts w:hint="eastAsia"/>
            <w:noProof/>
          </w:rPr>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3E4732E5" w:rsidR="009B54DB" w:rsidRPr="0067631F" w:rsidRDefault="00247712" w:rsidP="005708A9">
      <w:pPr>
        <w:pStyle w:val="aa"/>
        <w:spacing w:after="240"/>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600522">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8ADDEBB" w14:textId="41F4EEE2" w:rsidR="00907900" w:rsidRDefault="002B5B57" w:rsidP="00A30DDE">
      <w:pPr>
        <w:spacing w:line="480" w:lineRule="auto"/>
        <w:rPr>
          <w:rFonts w:ascii="Times New Roman" w:hAnsi="Times New Roman" w:cs="Times New Roman"/>
          <w:sz w:val="24"/>
        </w:rPr>
      </w:pPr>
      <w:r>
        <w:rPr>
          <w:rFonts w:ascii="Times New Roman" w:hAnsi="Times New Roman" w:cs="Times New Roman" w:hint="eastAsia"/>
          <w:sz w:val="24"/>
        </w:rPr>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w:t>
      </w:r>
      <w:r w:rsidR="0094499D">
        <w:rPr>
          <w:rFonts w:ascii="Times New Roman" w:hAnsi="Times New Roman" w:cs="Times New Roman" w:hint="eastAsia"/>
          <w:sz w:val="24"/>
        </w:rPr>
        <w:t>.</w:t>
      </w:r>
      <w:r w:rsidR="000118F4">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dW0+MjIyPC9SZWNOdW0+PERpc3BsYXlUZXh0PjxzdHlsZSBmYWNlPSJzdXBlcnNjcmlwdCI+NDIt
NDQ8L3N0eWxlPjwvRGlzcGxheVRleHQ+PHJlY29yZD48cmVjLW51bWJlcj4yMjI8L3JlYy1udW1i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50BF">
        <w:rPr>
          <w:rFonts w:ascii="Times New Roman" w:hAnsi="Times New Roman" w:cs="Times New Roman"/>
          <w:sz w:val="24"/>
        </w:rPr>
        <w:instrText xml:space="preserve"> ADDIN EN.CITE </w:instrText>
      </w:r>
      <w:r w:rsidR="00F050BF">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dW0+MjIyPC9SZWNOdW0+PERpc3BsYXlUZXh0PjxzdHlsZSBmYWNlPSJzdXBlcnNjcmlwdCI+NDIt
NDQ8L3N0eWxlPjwvRGlzcGxheVRleHQ+PHJlY29yZD48cmVjLW51bWJlcj4yMjI8L3JlYy1udW1i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50BF">
        <w:rPr>
          <w:rFonts w:ascii="Times New Roman" w:hAnsi="Times New Roman" w:cs="Times New Roman"/>
          <w:sz w:val="24"/>
        </w:rPr>
        <w:instrText xml:space="preserve"> ADDIN EN.CITE.DATA </w:instrText>
      </w:r>
      <w:r w:rsidR="00F050BF">
        <w:rPr>
          <w:rFonts w:ascii="Times New Roman" w:hAnsi="Times New Roman" w:cs="Times New Roman"/>
          <w:sz w:val="24"/>
        </w:rPr>
      </w:r>
      <w:r w:rsidR="00F050BF">
        <w:rPr>
          <w:rFonts w:ascii="Times New Roman" w:hAnsi="Times New Roman" w:cs="Times New Roman"/>
          <w:sz w:val="24"/>
        </w:rPr>
        <w:fldChar w:fldCharType="end"/>
      </w:r>
      <w:r w:rsidR="000118F4">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42-44</w:t>
      </w:r>
      <w:r w:rsidR="000118F4">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t>
      </w:r>
      <w:proofErr w:type="gramStart"/>
      <w:r w:rsidR="007D0CE0">
        <w:rPr>
          <w:rFonts w:ascii="Times New Roman" w:hAnsi="Times New Roman" w:cs="Times New Roman" w:hint="eastAsia"/>
          <w:sz w:val="24"/>
        </w:rPr>
        <w:t>with</w:t>
      </w:r>
      <w:proofErr w:type="gramEnd"/>
      <w:r w:rsidR="007D0CE0">
        <w:rPr>
          <w:rFonts w:ascii="Times New Roman" w:hAnsi="Times New Roman" w:cs="Times New Roman" w:hint="eastAsia"/>
          <w:sz w:val="24"/>
        </w:rPr>
        <w:t xml:space="preserve">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6F0811BA" w14:textId="3EAF3B77" w:rsidR="006D5AC6" w:rsidRPr="00093AC9" w:rsidRDefault="00C314F2" w:rsidP="00C314F2">
      <w:pPr>
        <w:pStyle w:val="report2"/>
      </w:pPr>
      <w:r>
        <w:rPr>
          <w:rFonts w:eastAsiaTheme="minorEastAsia" w:hint="eastAsia"/>
        </w:rPr>
        <w:t xml:space="preserve">3.2 </w:t>
      </w:r>
      <w:r w:rsidR="006D5AC6" w:rsidRPr="00093AC9">
        <w:t>Influence of scaling on BMED performance and efficiency</w:t>
      </w:r>
    </w:p>
    <w:p w14:paraId="239D050F" w14:textId="6127704F" w:rsidR="006D5AC6" w:rsidRDefault="00DA5DC9" w:rsidP="006D5AC6">
      <w:pPr>
        <w:keepNext/>
        <w:spacing w:line="480" w:lineRule="auto"/>
        <w:rPr>
          <w:rFonts w:hint="eastAsia"/>
        </w:rPr>
      </w:pPr>
      <w:r>
        <w:rPr>
          <w:rFonts w:hint="eastAsia"/>
          <w:noProof/>
        </w:rPr>
        <w:drawing>
          <wp:inline distT="0" distB="0" distL="0" distR="0" wp14:anchorId="3F06C75F" wp14:editId="2E7E21C8">
            <wp:extent cx="5725158" cy="4247626"/>
            <wp:effectExtent l="0" t="0" r="0" b="635"/>
            <wp:docPr id="1856026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1674" cy="4259879"/>
                    </a:xfrm>
                    <a:prstGeom prst="rect">
                      <a:avLst/>
                    </a:prstGeom>
                    <a:noFill/>
                  </pic:spPr>
                </pic:pic>
              </a:graphicData>
            </a:graphic>
          </wp:inline>
        </w:drawing>
      </w:r>
    </w:p>
    <w:p w14:paraId="45F72799" w14:textId="1064108A" w:rsidR="006D5AC6" w:rsidRPr="00FF6E86" w:rsidRDefault="006D5AC6" w:rsidP="005B58A8">
      <w:pPr>
        <w:spacing w:after="240"/>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00600522">
        <w:rPr>
          <w:rFonts w:ascii="Times New Roman" w:hAnsi="Times New Roman" w:cs="Times New Roman"/>
          <w:noProof/>
          <w:sz w:val="24"/>
        </w:rPr>
        <w:t>2</w:t>
      </w:r>
      <w:r w:rsidRPr="00941B25">
        <w:rPr>
          <w:rFonts w:ascii="Times New Roman" w:hAnsi="Times New Roman" w:cs="Times New Roman"/>
          <w:sz w:val="24"/>
        </w:rPr>
        <w:fldChar w:fldCharType="end"/>
      </w:r>
      <w:r w:rsidRPr="00FF6E86">
        <w:rPr>
          <w:rFonts w:ascii="Times New Roman" w:hAnsi="Times New Roman" w:cs="Times New Roman"/>
          <w:sz w:val="24"/>
        </w:rPr>
        <w:t xml:space="preserve"> </w:t>
      </w:r>
      <w:r>
        <w:rPr>
          <w:rFonts w:ascii="Times New Roman" w:hAnsi="Times New Roman" w:cs="Times New Roman" w:hint="eastAsia"/>
          <w:sz w:val="24"/>
        </w:rPr>
        <w:t xml:space="preserve">(a) The </w:t>
      </w:r>
      <w:r w:rsidRPr="0003686D">
        <w:rPr>
          <w:rFonts w:ascii="Times New Roman" w:hAnsi="Times New Roman" w:cs="Times New Roman" w:hint="eastAsia"/>
          <w:sz w:val="24"/>
        </w:rPr>
        <w:t xml:space="preserve">concentration of </w:t>
      </w:r>
      <w:r>
        <w:rPr>
          <w:rFonts w:ascii="Times New Roman" w:hAnsi="Times New Roman" w:cs="Times New Roman" w:hint="eastAsia"/>
          <w:sz w:val="24"/>
        </w:rPr>
        <w:t xml:space="preserve">generated </w:t>
      </w:r>
      <w:r w:rsidRPr="0003686D">
        <w:rPr>
          <w:rFonts w:ascii="Times New Roman" w:hAnsi="Times New Roman" w:cs="Times New Roman" w:hint="eastAsia"/>
          <w:sz w:val="24"/>
        </w:rPr>
        <w:t>acid</w:t>
      </w:r>
      <w:r>
        <w:rPr>
          <w:rFonts w:ascii="Times New Roman" w:hAnsi="Times New Roman" w:cs="Times New Roman" w:hint="eastAsia"/>
          <w:sz w:val="24"/>
        </w:rPr>
        <w:t xml:space="preserve">; (b) The concentration of generated base; (c) the </w:t>
      </w:r>
      <w:r w:rsidR="008C7347">
        <w:rPr>
          <w:rFonts w:ascii="Times New Roman" w:hAnsi="Times New Roman" w:cs="Times New Roman" w:hint="eastAsia"/>
          <w:sz w:val="24"/>
        </w:rPr>
        <w:t>pH</w:t>
      </w:r>
      <w:r>
        <w:rPr>
          <w:rFonts w:ascii="Times New Roman" w:hAnsi="Times New Roman" w:cs="Times New Roman" w:hint="eastAsia"/>
          <w:sz w:val="24"/>
        </w:rPr>
        <w:t xml:space="preserve"> change in the SC; (d) </w:t>
      </w:r>
      <w:r w:rsidRPr="00424A4B">
        <w:rPr>
          <w:rFonts w:ascii="Times New Roman" w:hAnsi="Times New Roman" w:cs="Times New Roman"/>
          <w:sz w:val="24"/>
        </w:rPr>
        <w:t>Variation of stack resistance, chamber resistance and membrane resistance</w:t>
      </w:r>
      <w:r>
        <w:rPr>
          <w:rFonts w:ascii="Times New Roman" w:hAnsi="Times New Roman" w:cs="Times New Roman" w:hint="eastAsia"/>
          <w:sz w:val="24"/>
        </w:rPr>
        <w:t xml:space="preserve"> during BMED treating different solutions.</w:t>
      </w:r>
    </w:p>
    <w:p w14:paraId="35B6E695" w14:textId="47FE9837" w:rsidR="006D5AC6" w:rsidRDefault="006D5AC6" w:rsidP="006D5AC6">
      <w:pPr>
        <w:spacing w:line="480" w:lineRule="auto"/>
        <w:rPr>
          <w:rFonts w:ascii="Times New Roman" w:hAnsi="Times New Roman" w:cs="Times New Roman"/>
          <w:sz w:val="24"/>
        </w:rPr>
      </w:pPr>
      <w:r w:rsidRPr="006E24DA">
        <w:rPr>
          <w:rFonts w:ascii="Times New Roman" w:hAnsi="Times New Roman" w:cs="Times New Roman"/>
          <w:sz w:val="24"/>
        </w:rPr>
        <w:t>Scaling seriously affected the BMED performance</w:t>
      </w:r>
      <w:r>
        <w:rPr>
          <w:rFonts w:ascii="Times New Roman" w:hAnsi="Times New Roman" w:cs="Times New Roman" w:hint="eastAsia"/>
          <w:sz w:val="24"/>
        </w:rPr>
        <w:t>, including the concentration of product (</w:t>
      </w:r>
      <w:r w:rsidRPr="006D508A">
        <w:rPr>
          <w:rFonts w:ascii="Times New Roman" w:hAnsi="Times New Roman" w:cs="Times New Roman" w:hint="eastAsia"/>
          <w:b/>
          <w:bCs/>
          <w:sz w:val="24"/>
        </w:rPr>
        <w:t xml:space="preserve">Figure </w:t>
      </w:r>
      <w:r w:rsidR="006E337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 xml:space="preserve">), </w:t>
      </w:r>
      <w:r w:rsidR="006E3372">
        <w:rPr>
          <w:rFonts w:ascii="Times New Roman" w:hAnsi="Times New Roman" w:cs="Times New Roman" w:hint="eastAsia"/>
          <w:sz w:val="24"/>
        </w:rPr>
        <w:t>pH change in the SC</w:t>
      </w:r>
      <w:r>
        <w:rPr>
          <w:rFonts w:ascii="Times New Roman" w:hAnsi="Times New Roman" w:cs="Times New Roman" w:hint="eastAsia"/>
          <w:sz w:val="24"/>
        </w:rPr>
        <w:t xml:space="preserv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c</w:t>
      </w:r>
      <w:r>
        <w:rPr>
          <w:rFonts w:ascii="Times New Roman" w:hAnsi="Times New Roman" w:cs="Times New Roman" w:hint="eastAsia"/>
          <w:sz w:val="24"/>
        </w:rPr>
        <w:t>), the system resistance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2d</w:t>
      </w:r>
      <w:r>
        <w:rPr>
          <w:rFonts w:ascii="Times New Roman" w:hAnsi="Times New Roman" w:cs="Times New Roman" w:hint="eastAsia"/>
          <w:sz w:val="24"/>
        </w:rPr>
        <w:t xml:space="preserve">), and </w:t>
      </w:r>
      <w:r>
        <w:rPr>
          <w:rFonts w:ascii="Times New Roman" w:hAnsi="Times New Roman" w:cs="Times New Roman"/>
          <w:sz w:val="24"/>
        </w:rPr>
        <w:t>energy</w:t>
      </w:r>
      <w:r>
        <w:rPr>
          <w:rFonts w:ascii="Times New Roman" w:hAnsi="Times New Roman" w:cs="Times New Roman" w:hint="eastAsia"/>
          <w:sz w:val="24"/>
        </w:rPr>
        <w:t xml:space="preserve"> consumption (</w:t>
      </w:r>
      <w:r w:rsidRPr="006D508A">
        <w:rPr>
          <w:rFonts w:ascii="Times New Roman" w:hAnsi="Times New Roman" w:cs="Times New Roman" w:hint="eastAsia"/>
          <w:b/>
          <w:bCs/>
          <w:sz w:val="24"/>
        </w:rPr>
        <w:t>Figure S</w:t>
      </w:r>
      <w:r w:rsidR="00660670">
        <w:rPr>
          <w:rFonts w:ascii="Times New Roman" w:hAnsi="Times New Roman" w:cs="Times New Roman" w:hint="eastAsia"/>
          <w:b/>
          <w:bCs/>
          <w:sz w:val="24"/>
        </w:rPr>
        <w:t>8</w:t>
      </w:r>
      <w:r>
        <w:rPr>
          <w:rFonts w:ascii="Times New Roman" w:hAnsi="Times New Roman" w:cs="Times New Roman" w:hint="eastAsia"/>
          <w:sz w:val="24"/>
        </w:rPr>
        <w:t>)</w:t>
      </w:r>
      <w:r w:rsidRPr="006E24DA">
        <w:rPr>
          <w:rFonts w:ascii="Times New Roman" w:hAnsi="Times New Roman" w:cs="Times New Roman"/>
          <w:sz w:val="24"/>
        </w:rPr>
        <w:t>.</w:t>
      </w:r>
      <w:r>
        <w:rPr>
          <w:rFonts w:ascii="Times New Roman" w:hAnsi="Times New Roman" w:cs="Times New Roman" w:hint="eastAsia"/>
          <w:sz w:val="24"/>
        </w:rPr>
        <w:t xml:space="preserve"> As shown in </w:t>
      </w:r>
      <w:r w:rsidRPr="006D508A">
        <w:rPr>
          <w:rFonts w:ascii="Times New Roman" w:hAnsi="Times New Roman" w:cs="Times New Roman" w:hint="eastAsia"/>
          <w:b/>
          <w:bCs/>
          <w:sz w:val="24"/>
        </w:rPr>
        <w:t xml:space="preserve">Figure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w:t>
      </w:r>
      <w:r>
        <w:rPr>
          <w:rFonts w:ascii="Times New Roman" w:hAnsi="Times New Roman" w:cs="Times New Roman"/>
          <w:sz w:val="24"/>
        </w:rPr>
        <w:t>concentration</w:t>
      </w:r>
      <w:r>
        <w:rPr>
          <w:rFonts w:ascii="Times New Roman" w:hAnsi="Times New Roman" w:cs="Times New Roman" w:hint="eastAsia"/>
          <w:sz w:val="24"/>
        </w:rPr>
        <w:t xml:space="preserve"> of generated acid was higher than that of base for SWB, while </w:t>
      </w:r>
      <w:r w:rsidRPr="00E15629">
        <w:rPr>
          <w:rFonts w:ascii="Times New Roman" w:hAnsi="Times New Roman" w:cs="Times New Roman" w:hint="eastAsia"/>
          <w:sz w:val="24"/>
        </w:rPr>
        <w:t>the trend is reversed for</w:t>
      </w:r>
      <w:r>
        <w:rPr>
          <w:rFonts w:ascii="Times New Roman" w:hAnsi="Times New Roman" w:cs="Times New Roman" w:hint="eastAsia"/>
          <w:sz w:val="24"/>
        </w:rPr>
        <w:t xml:space="preserve"> NaCl. The different trends can be </w:t>
      </w:r>
      <w:r>
        <w:rPr>
          <w:rFonts w:ascii="Times New Roman" w:hAnsi="Times New Roman" w:cs="Times New Roman"/>
          <w:sz w:val="24"/>
        </w:rPr>
        <w:t>explained</w:t>
      </w:r>
      <w:r>
        <w:rPr>
          <w:rFonts w:ascii="Times New Roman" w:hAnsi="Times New Roman" w:cs="Times New Roman" w:hint="eastAsia"/>
          <w:sz w:val="24"/>
        </w:rPr>
        <w:t xml:space="preserve"> by scaling. During BMED using NaCl, no scaling </w:t>
      </w:r>
      <w:r>
        <w:rPr>
          <w:rFonts w:ascii="Times New Roman" w:hAnsi="Times New Roman" w:cs="Times New Roman"/>
          <w:sz w:val="24"/>
        </w:rPr>
        <w:t>occurred</w:t>
      </w:r>
      <w:r>
        <w:rPr>
          <w:rFonts w:ascii="Times New Roman" w:hAnsi="Times New Roman" w:cs="Times New Roman" w:hint="eastAsia"/>
          <w:sz w:val="24"/>
        </w:rPr>
        <w:t>. Due to the mobility difference,</w:t>
      </w:r>
      <w:r w:rsidR="000118F4">
        <w:rPr>
          <w:rFonts w:ascii="Times New Roman" w:hAnsi="Times New Roman" w:cs="Times New Roman"/>
          <w:sz w:val="24"/>
        </w:rPr>
        <w:fldChar w:fldCharType="begin"/>
      </w:r>
      <w:r w:rsidR="00A953BF">
        <w:rPr>
          <w:rFonts w:ascii="Times New Roman" w:hAnsi="Times New Roman" w:cs="Times New Roman"/>
          <w:sz w:val="24"/>
        </w:rPr>
        <w:instrText xml:space="preserve"> ADDIN EN.CITE &lt;EndNote&gt;&lt;Cite&gt;&lt;Author&gt;Strathmann&lt;/Author&gt;&lt;Year&gt;2004&lt;/Year&gt;&lt;RecNum&gt;319&lt;/RecNum&gt;&lt;DisplayText&gt;&lt;style face="superscript"&gt;45&lt;/style&gt;&lt;/DisplayText&gt;&lt;record&gt;&lt;rec-number&gt;319&lt;/rec-number&gt;&lt;foreign-keys&gt;&lt;key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0118F4">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45</w:t>
      </w:r>
      <w:r w:rsidR="000118F4">
        <w:rPr>
          <w:rFonts w:ascii="Times New Roman" w:hAnsi="Times New Roman" w:cs="Times New Roman"/>
          <w:sz w:val="24"/>
        </w:rPr>
        <w:fldChar w:fldCharType="end"/>
      </w:r>
      <w:r>
        <w:rPr>
          <w:rFonts w:ascii="Times New Roman" w:hAnsi="Times New Roman" w:cs="Times New Roman" w:hint="eastAsia"/>
          <w:sz w:val="24"/>
        </w:rPr>
        <w:t xml:space="preserve"> 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was higher than OH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thereby resulting in the higher concentration of base (</w:t>
      </w:r>
      <w:r w:rsidRPr="006E24DA">
        <w:rPr>
          <w:rFonts w:ascii="Times New Roman" w:hAnsi="Times New Roman" w:cs="Times New Roman"/>
          <w:sz w:val="24"/>
        </w:rPr>
        <w:t>323.86 mM</w:t>
      </w:r>
      <w:r>
        <w:rPr>
          <w:rFonts w:ascii="Times New Roman" w:hAnsi="Times New Roman" w:cs="Times New Roman" w:hint="eastAsia"/>
          <w:sz w:val="24"/>
        </w:rPr>
        <w:t xml:space="preserve"> base &gt; </w:t>
      </w:r>
      <w:r w:rsidRPr="006E24DA">
        <w:rPr>
          <w:rFonts w:ascii="Times New Roman" w:hAnsi="Times New Roman" w:cs="Times New Roman"/>
          <w:sz w:val="24"/>
        </w:rPr>
        <w:t>210.03 mM</w:t>
      </w:r>
      <w:r>
        <w:rPr>
          <w:rFonts w:ascii="Times New Roman" w:hAnsi="Times New Roman" w:cs="Times New Roman" w:hint="eastAsia"/>
          <w:sz w:val="24"/>
        </w:rPr>
        <w:t xml:space="preserve"> acid). </w:t>
      </w:r>
      <w:r>
        <w:rPr>
          <w:rFonts w:ascii="Times New Roman" w:hAnsi="Times New Roman" w:cs="Times New Roman"/>
          <w:sz w:val="24"/>
        </w:rPr>
        <w:t>O</w:t>
      </w:r>
      <w:r>
        <w:rPr>
          <w:rFonts w:ascii="Times New Roman" w:hAnsi="Times New Roman" w:cs="Times New Roman" w:hint="eastAsia"/>
          <w:sz w:val="24"/>
        </w:rPr>
        <w:t>n the contrary, scaling during BMED using SWB consumed generated OH</w:t>
      </w:r>
      <w:r w:rsidRPr="00781E72">
        <w:rPr>
          <w:rFonts w:ascii="Times New Roman" w:hAnsi="Times New Roman" w:cs="Times New Roman" w:hint="eastAsia"/>
          <w:sz w:val="24"/>
          <w:vertAlign w:val="superscript"/>
        </w:rPr>
        <w:t>-</w:t>
      </w:r>
      <w:r>
        <w:rPr>
          <w:rFonts w:ascii="Times New Roman" w:hAnsi="Times New Roman" w:cs="Times New Roman" w:hint="eastAsia"/>
          <w:sz w:val="24"/>
        </w:rPr>
        <w:t>, which decreased the concentration of base. Thus, the concentration of acid (</w:t>
      </w:r>
      <w:r w:rsidRPr="006E24DA">
        <w:rPr>
          <w:rFonts w:ascii="Times New Roman" w:hAnsi="Times New Roman" w:cs="Times New Roman"/>
          <w:sz w:val="24"/>
        </w:rPr>
        <w:t>170.74 mM</w:t>
      </w:r>
      <w:r>
        <w:rPr>
          <w:rFonts w:ascii="Times New Roman" w:hAnsi="Times New Roman" w:cs="Times New Roman" w:hint="eastAsia"/>
          <w:sz w:val="24"/>
        </w:rPr>
        <w:t>) was higher than that of base for SWB (</w:t>
      </w:r>
      <w:r w:rsidRPr="006E24DA">
        <w:rPr>
          <w:rFonts w:ascii="Times New Roman" w:hAnsi="Times New Roman" w:cs="Times New Roman"/>
          <w:sz w:val="24"/>
        </w:rPr>
        <w:t>115.10 mM</w:t>
      </w:r>
      <w:r>
        <w:rPr>
          <w:rFonts w:ascii="Times New Roman" w:hAnsi="Times New Roman" w:cs="Times New Roman" w:hint="eastAsia"/>
          <w:sz w:val="24"/>
        </w:rPr>
        <w:t xml:space="preserve">). </w:t>
      </w:r>
      <w:r w:rsidRPr="00B855BF">
        <w:rPr>
          <w:rFonts w:ascii="Times New Roman" w:hAnsi="Times New Roman" w:cs="Times New Roman"/>
          <w:sz w:val="24"/>
        </w:rPr>
        <w:t xml:space="preserve">In addition to consuming </w:t>
      </w:r>
      <w:r>
        <w:rPr>
          <w:rFonts w:ascii="Times New Roman" w:hAnsi="Times New Roman" w:cs="Times New Roman" w:hint="eastAsia"/>
          <w:sz w:val="24"/>
        </w:rPr>
        <w:t>OH</w:t>
      </w:r>
      <w:r w:rsidRPr="00781E72">
        <w:rPr>
          <w:rFonts w:ascii="Times New Roman" w:hAnsi="Times New Roman" w:cs="Times New Roman" w:hint="eastAsia"/>
          <w:sz w:val="24"/>
          <w:vertAlign w:val="superscript"/>
        </w:rPr>
        <w:t>-</w:t>
      </w:r>
      <w:r w:rsidRPr="00B855BF">
        <w:rPr>
          <w:rFonts w:ascii="Times New Roman" w:hAnsi="Times New Roman" w:cs="Times New Roman"/>
          <w:sz w:val="24"/>
        </w:rPr>
        <w:t>, scaling also reduce</w:t>
      </w:r>
      <w:r>
        <w:rPr>
          <w:rFonts w:ascii="Times New Roman" w:hAnsi="Times New Roman" w:cs="Times New Roman" w:hint="eastAsia"/>
          <w:sz w:val="24"/>
        </w:rPr>
        <w:t>d</w:t>
      </w:r>
      <w:r w:rsidRPr="00B855BF">
        <w:rPr>
          <w:rFonts w:ascii="Times New Roman" w:hAnsi="Times New Roman" w:cs="Times New Roman"/>
          <w:sz w:val="24"/>
        </w:rPr>
        <w:t xml:space="preserve"> </w:t>
      </w:r>
      <w:r>
        <w:rPr>
          <w:rFonts w:ascii="Times New Roman" w:hAnsi="Times New Roman" w:cs="Times New Roman" w:hint="eastAsia"/>
          <w:sz w:val="24"/>
        </w:rPr>
        <w:t>base</w:t>
      </w:r>
      <w:r w:rsidRPr="00B855BF">
        <w:rPr>
          <w:rFonts w:ascii="Times New Roman" w:hAnsi="Times New Roman" w:cs="Times New Roman"/>
          <w:sz w:val="24"/>
        </w:rPr>
        <w:t xml:space="preserve"> production by </w:t>
      </w:r>
      <w:r>
        <w:rPr>
          <w:rFonts w:ascii="Times New Roman" w:hAnsi="Times New Roman" w:cs="Times New Roman" w:hint="eastAsia"/>
          <w:sz w:val="24"/>
        </w:rPr>
        <w:t>decreasing</w:t>
      </w:r>
      <w:r w:rsidRPr="00B855BF">
        <w:rPr>
          <w:rFonts w:ascii="Times New Roman" w:hAnsi="Times New Roman" w:cs="Times New Roman"/>
          <w:sz w:val="24"/>
        </w:rPr>
        <w:t xml:space="preserve"> water dissociation at the </w:t>
      </w:r>
      <w:r>
        <w:rPr>
          <w:rFonts w:ascii="Times New Roman" w:hAnsi="Times New Roman" w:cs="Times New Roman" w:hint="eastAsia"/>
          <w:sz w:val="24"/>
        </w:rPr>
        <w:t>BPMs</w:t>
      </w:r>
      <w:r w:rsidRPr="00B855BF">
        <w:rPr>
          <w:rFonts w:ascii="Times New Roman" w:hAnsi="Times New Roman" w:cs="Times New Roman"/>
          <w:sz w:val="24"/>
        </w:rPr>
        <w:t xml:space="preserve"> and cation transport across the </w:t>
      </w:r>
      <w:r>
        <w:rPr>
          <w:rFonts w:ascii="Times New Roman" w:hAnsi="Times New Roman" w:cs="Times New Roman" w:hint="eastAsia"/>
          <w:sz w:val="24"/>
        </w:rPr>
        <w:t>CEMs</w:t>
      </w:r>
      <w:r w:rsidRPr="00B855BF">
        <w:rPr>
          <w:rFonts w:ascii="Times New Roman" w:hAnsi="Times New Roman" w:cs="Times New Roman"/>
          <w:sz w:val="24"/>
        </w:rPr>
        <w:t>.</w:t>
      </w:r>
      <w:r>
        <w:rPr>
          <w:rFonts w:ascii="Times New Roman" w:hAnsi="Times New Roman" w:cs="Times New Roman" w:hint="eastAsia"/>
          <w:sz w:val="24"/>
        </w:rPr>
        <w:t xml:space="preserve"> S</w:t>
      </w:r>
      <w:r w:rsidRPr="006E24DA">
        <w:rPr>
          <w:rFonts w:ascii="Times New Roman" w:hAnsi="Times New Roman" w:cs="Times New Roman"/>
          <w:sz w:val="24"/>
        </w:rPr>
        <w:t>caling on BPM</w:t>
      </w:r>
      <w:r>
        <w:rPr>
          <w:rFonts w:ascii="Times New Roman" w:hAnsi="Times New Roman" w:cs="Times New Roman" w:hint="eastAsia"/>
          <w:sz w:val="24"/>
        </w:rPr>
        <w:t>s</w:t>
      </w:r>
      <w:r w:rsidRPr="006E24DA">
        <w:rPr>
          <w:rFonts w:ascii="Times New Roman" w:hAnsi="Times New Roman" w:cs="Times New Roman"/>
          <w:sz w:val="24"/>
        </w:rPr>
        <w:t xml:space="preserve"> reduce</w:t>
      </w:r>
      <w:r>
        <w:rPr>
          <w:rFonts w:ascii="Times New Roman" w:hAnsi="Times New Roman" w:cs="Times New Roman" w:hint="eastAsia"/>
          <w:sz w:val="24"/>
        </w:rPr>
        <w:t>d</w:t>
      </w:r>
      <w:r w:rsidRPr="006E24DA">
        <w:rPr>
          <w:rFonts w:ascii="Times New Roman" w:hAnsi="Times New Roman" w:cs="Times New Roman"/>
          <w:sz w:val="24"/>
        </w:rPr>
        <w:t xml:space="preserve"> the transport of water to the bipolar junction</w:t>
      </w:r>
      <w:r>
        <w:rPr>
          <w:rFonts w:ascii="Times New Roman" w:hAnsi="Times New Roman" w:cs="Times New Roman" w:hint="eastAsia"/>
          <w:sz w:val="24"/>
        </w:rPr>
        <w:t>, which</w:t>
      </w:r>
      <w:r w:rsidRPr="006E24DA">
        <w:rPr>
          <w:rFonts w:ascii="Times New Roman" w:hAnsi="Times New Roman" w:cs="Times New Roman"/>
          <w:sz w:val="24"/>
        </w:rPr>
        <w:t xml:space="preserve"> </w:t>
      </w:r>
      <w:r>
        <w:rPr>
          <w:rFonts w:ascii="Times New Roman" w:hAnsi="Times New Roman" w:cs="Times New Roman" w:hint="eastAsia"/>
          <w:sz w:val="24"/>
        </w:rPr>
        <w:t>can decrease</w:t>
      </w:r>
      <w:r w:rsidRPr="006E24DA">
        <w:rPr>
          <w:rFonts w:ascii="Times New Roman" w:hAnsi="Times New Roman" w:cs="Times New Roman"/>
          <w:sz w:val="24"/>
        </w:rPr>
        <w:t xml:space="preserve"> water dissociation</w:t>
      </w:r>
      <w:r>
        <w:rPr>
          <w:rFonts w:ascii="Times New Roman" w:hAnsi="Times New Roman" w:cs="Times New Roman" w:hint="eastAsia"/>
          <w:sz w:val="24"/>
        </w:rPr>
        <w:t>.</w:t>
      </w:r>
      <w:r w:rsidR="000118F4"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dW0+MjQ1PC9SZWNOdW0+PERpc3BsYXlUZXh0PjxzdHlsZSBmYWNlPSJzdXBlcnNjcmlwdCI+NDY8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A953BF">
        <w:rPr>
          <w:rFonts w:ascii="Times New Roman" w:hAnsi="Times New Roman" w:cs="Times New Roman"/>
          <w:sz w:val="24"/>
        </w:rPr>
        <w:instrText xml:space="preserve"> ADDIN EN.CITE </w:instrText>
      </w:r>
      <w:r w:rsidR="00A953BF">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dW0+MjQ1PC9SZWNOdW0+PERpc3BsYXlUZXh0PjxzdHlsZSBmYWNlPSJzdXBlcnNjcmlwdCI+NDY8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A953BF">
        <w:rPr>
          <w:rFonts w:ascii="Times New Roman" w:hAnsi="Times New Roman" w:cs="Times New Roman"/>
          <w:sz w:val="24"/>
        </w:rPr>
        <w:instrText xml:space="preserve"> ADDIN EN.CITE.DATA </w:instrText>
      </w:r>
      <w:r w:rsidR="00A953BF">
        <w:rPr>
          <w:rFonts w:ascii="Times New Roman" w:hAnsi="Times New Roman" w:cs="Times New Roman"/>
          <w:sz w:val="24"/>
        </w:rPr>
      </w:r>
      <w:r w:rsidR="00A953BF">
        <w:rPr>
          <w:rFonts w:ascii="Times New Roman" w:hAnsi="Times New Roman" w:cs="Times New Roman"/>
          <w:sz w:val="24"/>
        </w:rPr>
        <w:fldChar w:fldCharType="end"/>
      </w:r>
      <w:r w:rsidR="000118F4" w:rsidRPr="006E24DA">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46</w:t>
      </w:r>
      <w:r w:rsidR="000118F4" w:rsidRPr="006E24DA">
        <w:rPr>
          <w:rFonts w:ascii="Times New Roman" w:hAnsi="Times New Roman" w:cs="Times New Roman"/>
          <w:sz w:val="24"/>
        </w:rPr>
        <w:fldChar w:fldCharType="end"/>
      </w:r>
      <w:r>
        <w:rPr>
          <w:rFonts w:ascii="Times New Roman" w:hAnsi="Times New Roman" w:cs="Times New Roman" w:hint="eastAsia"/>
          <w:sz w:val="24"/>
        </w:rPr>
        <w:t xml:space="preserve"> Besides, scaling on CEMs reduced the </w:t>
      </w:r>
      <w:r>
        <w:rPr>
          <w:rFonts w:ascii="Times New Roman" w:hAnsi="Times New Roman" w:cs="Times New Roman"/>
          <w:sz w:val="24"/>
        </w:rPr>
        <w:t>transportation of cation</w:t>
      </w:r>
      <w:r>
        <w:rPr>
          <w:rFonts w:ascii="Times New Roman" w:hAnsi="Times New Roman" w:cs="Times New Roman" w:hint="eastAsia"/>
          <w:sz w:val="24"/>
        </w:rPr>
        <w:t xml:space="preserve">. The conductivity of SC solution also agreed the </w:t>
      </w:r>
      <w:r>
        <w:rPr>
          <w:rFonts w:ascii="Times New Roman" w:hAnsi="Times New Roman" w:cs="Times New Roman"/>
          <w:sz w:val="24"/>
        </w:rPr>
        <w:t>difference</w:t>
      </w:r>
      <w:r>
        <w:rPr>
          <w:rFonts w:ascii="Times New Roman" w:hAnsi="Times New Roman" w:cs="Times New Roman" w:hint="eastAsia"/>
          <w:sz w:val="24"/>
        </w:rPr>
        <w:t xml:space="preserve"> between the final concentration for NaCl and SWB. As shown in </w:t>
      </w:r>
      <w:r w:rsidRPr="00FA17F5">
        <w:rPr>
          <w:rFonts w:ascii="Times New Roman" w:hAnsi="Times New Roman" w:cs="Times New Roman" w:hint="eastAsia"/>
          <w:b/>
          <w:bCs/>
          <w:sz w:val="24"/>
        </w:rPr>
        <w:t>Figure</w:t>
      </w:r>
      <w:r w:rsidR="00E02542">
        <w:rPr>
          <w:rFonts w:ascii="Times New Roman" w:hAnsi="Times New Roman" w:cs="Times New Roman" w:hint="eastAsia"/>
          <w:b/>
          <w:bCs/>
          <w:sz w:val="24"/>
        </w:rPr>
        <w:t xml:space="preserve"> S</w:t>
      </w:r>
      <w:r w:rsidR="007A35CB">
        <w:rPr>
          <w:rFonts w:ascii="Times New Roman" w:hAnsi="Times New Roman" w:cs="Times New Roman" w:hint="eastAsia"/>
          <w:b/>
          <w:bCs/>
          <w:sz w:val="24"/>
        </w:rPr>
        <w:t>9</w:t>
      </w:r>
      <w:r w:rsidR="00E02542">
        <w:rPr>
          <w:rFonts w:ascii="Times New Roman" w:hAnsi="Times New Roman" w:cs="Times New Roman" w:hint="eastAsia"/>
          <w:b/>
          <w:bCs/>
          <w:sz w:val="24"/>
        </w:rPr>
        <w:t>a</w:t>
      </w:r>
      <w:r>
        <w:rPr>
          <w:rFonts w:ascii="Times New Roman" w:hAnsi="Times New Roman" w:cs="Times New Roman" w:hint="eastAsia"/>
          <w:sz w:val="24"/>
        </w:rPr>
        <w:t xml:space="preserve">, </w:t>
      </w:r>
      <w:r w:rsidRPr="006E24DA">
        <w:rPr>
          <w:rFonts w:ascii="Times New Roman" w:hAnsi="Times New Roman" w:cs="Times New Roman"/>
          <w:sz w:val="24"/>
        </w:rPr>
        <w:t xml:space="preserve">conductivity decreased by 16.65 % and 19.02% in 9 hours </w:t>
      </w:r>
      <w:r>
        <w:rPr>
          <w:rFonts w:ascii="Times New Roman" w:hAnsi="Times New Roman" w:cs="Times New Roman" w:hint="eastAsia"/>
          <w:sz w:val="24"/>
        </w:rPr>
        <w:t xml:space="preserve">for SWB and NaCl, </w:t>
      </w:r>
      <w:r w:rsidRPr="006E24DA">
        <w:rPr>
          <w:rFonts w:ascii="Times New Roman" w:hAnsi="Times New Roman" w:cs="Times New Roman"/>
          <w:sz w:val="24"/>
        </w:rPr>
        <w:t>respectively</w:t>
      </w:r>
      <w:r>
        <w:rPr>
          <w:rFonts w:ascii="Times New Roman" w:hAnsi="Times New Roman" w:cs="Times New Roman" w:hint="eastAsia"/>
          <w:sz w:val="24"/>
        </w:rPr>
        <w:t xml:space="preserve">. This can be attributed to the decrease in the effective membrane area on </w:t>
      </w:r>
      <w:r>
        <w:rPr>
          <w:rFonts w:ascii="Times New Roman" w:hAnsi="Times New Roman" w:cs="Times New Roman"/>
          <w:sz w:val="24"/>
        </w:rPr>
        <w:t>the CEM</w:t>
      </w:r>
      <w:r>
        <w:rPr>
          <w:rFonts w:ascii="Times New Roman" w:hAnsi="Times New Roman" w:cs="Times New Roman" w:hint="eastAsia"/>
          <w:sz w:val="24"/>
        </w:rPr>
        <w:t xml:space="preserve"> surface as </w:t>
      </w:r>
      <w:r>
        <w:rPr>
          <w:rFonts w:ascii="Times New Roman" w:hAnsi="Times New Roman" w:cs="Times New Roman"/>
          <w:sz w:val="24"/>
        </w:rPr>
        <w:t>discussed</w:t>
      </w:r>
      <w:r>
        <w:rPr>
          <w:rFonts w:ascii="Times New Roman" w:hAnsi="Times New Roman" w:cs="Times New Roman" w:hint="eastAsia"/>
          <w:sz w:val="24"/>
        </w:rPr>
        <w:t xml:space="preserve"> above. </w:t>
      </w:r>
      <w:r>
        <w:rPr>
          <w:rFonts w:ascii="Times New Roman" w:hAnsi="Times New Roman" w:cs="Times New Roman"/>
          <w:sz w:val="24"/>
        </w:rPr>
        <w:t>When</w:t>
      </w:r>
      <w:r>
        <w:rPr>
          <w:rFonts w:ascii="Times New Roman" w:hAnsi="Times New Roman" w:cs="Times New Roman" w:hint="eastAsia"/>
          <w:sz w:val="24"/>
        </w:rPr>
        <w:t xml:space="preserve"> scaling </w:t>
      </w:r>
      <w:r>
        <w:rPr>
          <w:rFonts w:ascii="Times New Roman" w:hAnsi="Times New Roman" w:cs="Times New Roman"/>
          <w:sz w:val="24"/>
        </w:rPr>
        <w:t>forme</w:t>
      </w:r>
      <w:r>
        <w:rPr>
          <w:rFonts w:ascii="Times New Roman" w:hAnsi="Times New Roman" w:cs="Times New Roman" w:hint="eastAsia"/>
          <w:sz w:val="24"/>
        </w:rPr>
        <w:t>d on the CEM surface, the transport of ions from SC was partially blocked by scaling, and water splitting occurred to form the 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ions to carry current, which decreased the transport of ions from SC to BC.</w:t>
      </w:r>
    </w:p>
    <w:p w14:paraId="06C9B4E0" w14:textId="1B0A6CB5" w:rsidR="00BE7D6C" w:rsidRDefault="00DC7866" w:rsidP="006D5AC6">
      <w:pPr>
        <w:spacing w:line="480" w:lineRule="auto"/>
        <w:rPr>
          <w:rFonts w:ascii="Times New Roman" w:hAnsi="Times New Roman" w:cs="Times New Roman"/>
          <w:sz w:val="24"/>
        </w:rPr>
      </w:pPr>
      <w:r>
        <w:rPr>
          <w:rFonts w:ascii="Times New Roman" w:hAnsi="Times New Roman" w:cs="Times New Roman" w:hint="eastAsia"/>
          <w:sz w:val="24"/>
        </w:rPr>
        <w:t>SC</w:t>
      </w:r>
      <w:r w:rsidRPr="00CE7411">
        <w:rPr>
          <w:rFonts w:ascii="Times New Roman" w:hAnsi="Times New Roman" w:cs="Times New Roman"/>
          <w:sz w:val="24"/>
        </w:rPr>
        <w:t xml:space="preserve"> exhibited distinct pH trends depending on the feed composition</w:t>
      </w:r>
      <w:r w:rsidR="002972CA">
        <w:rPr>
          <w:rFonts w:ascii="Times New Roman" w:hAnsi="Times New Roman" w:cs="Times New Roman" w:hint="eastAsia"/>
          <w:sz w:val="24"/>
        </w:rPr>
        <w:t xml:space="preserve"> (</w:t>
      </w:r>
      <w:r w:rsidR="002972CA" w:rsidRPr="002972CA">
        <w:rPr>
          <w:rFonts w:ascii="Times New Roman" w:hAnsi="Times New Roman" w:cs="Times New Roman" w:hint="eastAsia"/>
          <w:b/>
          <w:bCs/>
          <w:sz w:val="24"/>
        </w:rPr>
        <w:t>Figure 2c</w:t>
      </w:r>
      <w:r w:rsidR="002972CA">
        <w:rPr>
          <w:rFonts w:ascii="Times New Roman" w:hAnsi="Times New Roman" w:cs="Times New Roman" w:hint="eastAsia"/>
          <w:sz w:val="24"/>
        </w:rPr>
        <w:t>)</w:t>
      </w:r>
      <w:r w:rsidRPr="00CE7411">
        <w:rPr>
          <w:rFonts w:ascii="Times New Roman" w:hAnsi="Times New Roman" w:cs="Times New Roman"/>
          <w:sz w:val="24"/>
        </w:rPr>
        <w:t>. When NaCl was used, the pH in the SC decreased from 6.39 to 2.19, indicating acidification. However, when SWB was treated, the pH of the SC increased and remained above 9 after 4 hours</w:t>
      </w:r>
      <w:r>
        <w:rPr>
          <w:rFonts w:ascii="Times New Roman" w:hAnsi="Times New Roman" w:cs="Times New Roman" w:hint="eastAsia"/>
          <w:sz w:val="24"/>
        </w:rPr>
        <w:t>.</w:t>
      </w:r>
      <w:r w:rsidRPr="00943673">
        <w:t xml:space="preserve"> </w:t>
      </w:r>
      <w:r w:rsidRPr="00943673">
        <w:rPr>
          <w:rFonts w:ascii="Times New Roman" w:hAnsi="Times New Roman" w:cs="Times New Roman"/>
          <w:sz w:val="24"/>
        </w:rPr>
        <w:t xml:space="preserve">The </w:t>
      </w:r>
      <w:r>
        <w:rPr>
          <w:rFonts w:ascii="Times New Roman" w:hAnsi="Times New Roman" w:cs="Times New Roman" w:hint="eastAsia"/>
          <w:sz w:val="24"/>
        </w:rPr>
        <w:t xml:space="preserve">opposite </w:t>
      </w:r>
      <w:r w:rsidRPr="00943673">
        <w:rPr>
          <w:rFonts w:ascii="Times New Roman" w:hAnsi="Times New Roman" w:cs="Times New Roman"/>
          <w:sz w:val="24"/>
        </w:rPr>
        <w:t xml:space="preserve">pH trends </w:t>
      </w:r>
      <w:r>
        <w:rPr>
          <w:rFonts w:ascii="Times New Roman" w:hAnsi="Times New Roman" w:cs="Times New Roman" w:hint="eastAsia"/>
          <w:sz w:val="24"/>
        </w:rPr>
        <w:t>in SC</w:t>
      </w:r>
      <w:r w:rsidRPr="00943673">
        <w:rPr>
          <w:rFonts w:ascii="Times New Roman" w:hAnsi="Times New Roman" w:cs="Times New Roman"/>
          <w:sz w:val="24"/>
        </w:rPr>
        <w:t>, will be discussed in detail in a later section.</w:t>
      </w:r>
    </w:p>
    <w:p w14:paraId="44B8BF57" w14:textId="17EAEB11" w:rsidR="006D5AC6" w:rsidRDefault="006D5AC6" w:rsidP="006D5AC6">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Pr="00C063E5">
        <w:rPr>
          <w:rFonts w:ascii="Times New Roman" w:hAnsi="Times New Roman" w:cs="Times New Roman" w:hint="eastAsia"/>
          <w:b/>
          <w:bCs/>
          <w:sz w:val="24"/>
        </w:rPr>
        <w:t xml:space="preserve">Figure </w:t>
      </w:r>
      <w:r w:rsidR="00C063E5">
        <w:rPr>
          <w:rFonts w:ascii="Times New Roman" w:hAnsi="Times New Roman" w:cs="Times New Roman" w:hint="eastAsia"/>
          <w:b/>
          <w:bCs/>
          <w:sz w:val="24"/>
        </w:rPr>
        <w:t>2</w:t>
      </w:r>
      <w:r w:rsidRPr="00C063E5">
        <w:rPr>
          <w:rFonts w:ascii="Times New Roman" w:hAnsi="Times New Roman" w:cs="Times New Roman" w:hint="eastAsia"/>
          <w:b/>
          <w:bCs/>
          <w:sz w:val="24"/>
        </w:rPr>
        <w:t>d</w:t>
      </w:r>
      <w:r>
        <w:rPr>
          <w:rFonts w:ascii="Times New Roman" w:hAnsi="Times New Roman" w:cs="Times New Roman" w:hint="eastAsia"/>
          <w:sz w:val="24"/>
        </w:rPr>
        <w:t xml:space="preserve">). As shown in </w:t>
      </w:r>
      <w:r w:rsidRPr="00275649">
        <w:rPr>
          <w:rFonts w:ascii="Times New Roman" w:hAnsi="Times New Roman" w:cs="Times New Roman" w:hint="eastAsia"/>
          <w:b/>
          <w:bCs/>
          <w:sz w:val="24"/>
        </w:rPr>
        <w:t>Figure</w:t>
      </w:r>
      <w:r w:rsidR="00C063E5">
        <w:rPr>
          <w:rFonts w:ascii="Times New Roman" w:hAnsi="Times New Roman" w:cs="Times New Roman" w:hint="eastAsia"/>
          <w:b/>
          <w:bCs/>
          <w:sz w:val="24"/>
        </w:rPr>
        <w:t xml:space="preserve"> 2</w:t>
      </w:r>
      <w:r w:rsidRPr="00275649">
        <w:rPr>
          <w:rFonts w:ascii="Times New Roman" w:hAnsi="Times New Roman" w:cs="Times New Roman" w:hint="eastAsia"/>
          <w:b/>
          <w:bCs/>
          <w:sz w:val="24"/>
        </w:rPr>
        <w:t xml:space="preserve">d </w:t>
      </w:r>
      <w:r>
        <w:rPr>
          <w:rFonts w:ascii="Times New Roman" w:hAnsi="Times New Roman" w:cs="Times New Roman" w:hint="eastAsia"/>
          <w:sz w:val="24"/>
        </w:rPr>
        <w:t xml:space="preserve">and </w:t>
      </w:r>
      <w:r>
        <w:rPr>
          <w:rFonts w:ascii="Times New Roman" w:hAnsi="Times New Roman" w:cs="Times New Roman"/>
          <w:b/>
          <w:bCs/>
          <w:sz w:val="24"/>
        </w:rPr>
        <w:t xml:space="preserve">Figure </w:t>
      </w:r>
      <w:r w:rsidRPr="00275649">
        <w:rPr>
          <w:rFonts w:ascii="Times New Roman" w:hAnsi="Times New Roman" w:cs="Times New Roman" w:hint="eastAsia"/>
          <w:b/>
          <w:bCs/>
          <w:sz w:val="24"/>
        </w:rPr>
        <w:t>S</w:t>
      </w:r>
      <w:r w:rsidR="00D9574F">
        <w:rPr>
          <w:rFonts w:ascii="Times New Roman" w:hAnsi="Times New Roman" w:cs="Times New Roman" w:hint="eastAsia"/>
          <w:b/>
          <w:bCs/>
          <w:sz w:val="24"/>
        </w:rPr>
        <w:t>10</w:t>
      </w:r>
      <w:r>
        <w:rPr>
          <w:rFonts w:ascii="Times New Roman" w:hAnsi="Times New Roman" w:cs="Times New Roman" w:hint="eastAsia"/>
          <w:sz w:val="24"/>
        </w:rPr>
        <w:t xml:space="preserve">, the stack resistance and voltage for SWB was higher than that for NaCl throughout the BMED tests. They </w:t>
      </w:r>
      <w:r w:rsidRPr="006E24DA">
        <w:rPr>
          <w:rFonts w:ascii="Times New Roman" w:hAnsi="Times New Roman" w:cs="Times New Roman"/>
          <w:sz w:val="24"/>
        </w:rPr>
        <w:t xml:space="preserve">were extremely high at the beginning of </w:t>
      </w:r>
      <w:r>
        <w:rPr>
          <w:rFonts w:ascii="Times New Roman" w:hAnsi="Times New Roman" w:cs="Times New Roman" w:hint="eastAsia"/>
          <w:sz w:val="24"/>
        </w:rPr>
        <w:t xml:space="preserve">each </w:t>
      </w:r>
      <w:r w:rsidRPr="006E24DA">
        <w:rPr>
          <w:rFonts w:ascii="Times New Roman" w:hAnsi="Times New Roman" w:cs="Times New Roman"/>
          <w:sz w:val="24"/>
        </w:rPr>
        <w:t>test</w:t>
      </w:r>
      <w:r>
        <w:rPr>
          <w:rFonts w:ascii="Times New Roman" w:hAnsi="Times New Roman" w:cs="Times New Roman"/>
          <w:sz w:val="24"/>
        </w:rPr>
        <w:t xml:space="preserve"> and</w:t>
      </w:r>
      <w:r>
        <w:rPr>
          <w:rFonts w:ascii="Times New Roman" w:hAnsi="Times New Roman" w:cs="Times New Roman" w:hint="eastAsia"/>
          <w:sz w:val="24"/>
        </w:rPr>
        <w:t xml:space="preserve"> subsequently decreased to a plateau for both NaCl and SWB. The high values at the </w:t>
      </w:r>
      <w:r>
        <w:rPr>
          <w:rFonts w:ascii="Times New Roman" w:hAnsi="Times New Roman" w:cs="Times New Roman"/>
          <w:sz w:val="24"/>
        </w:rPr>
        <w:t>beginning</w:t>
      </w:r>
      <w:r>
        <w:rPr>
          <w:rFonts w:ascii="Times New Roman" w:hAnsi="Times New Roman" w:cs="Times New Roman" w:hint="eastAsia"/>
          <w:sz w:val="24"/>
        </w:rPr>
        <w:t xml:space="preserve"> can be attributed to the </w:t>
      </w:r>
      <w:r>
        <w:rPr>
          <w:rFonts w:ascii="Times New Roman" w:hAnsi="Times New Roman" w:cs="Times New Roman"/>
          <w:sz w:val="24"/>
        </w:rPr>
        <w:t>initial</w:t>
      </w:r>
      <w:r>
        <w:rPr>
          <w:rFonts w:ascii="Times New Roman" w:hAnsi="Times New Roman" w:cs="Times New Roman" w:hint="eastAsia"/>
          <w:sz w:val="24"/>
        </w:rPr>
        <w:t xml:space="preserve"> low </w:t>
      </w:r>
      <w:r w:rsidR="00266177">
        <w:rPr>
          <w:rFonts w:ascii="Times New Roman" w:hAnsi="Times New Roman" w:cs="Times New Roman" w:hint="eastAsia"/>
          <w:sz w:val="24"/>
        </w:rPr>
        <w:t>conductivity</w:t>
      </w:r>
      <w:r w:rsidRPr="006E24DA">
        <w:rPr>
          <w:rFonts w:ascii="Times New Roman" w:hAnsi="Times New Roman" w:cs="Times New Roman"/>
          <w:sz w:val="24"/>
        </w:rPr>
        <w:t xml:space="preserve"> in AC and BC</w:t>
      </w:r>
      <w:r w:rsidR="00266177">
        <w:rPr>
          <w:rFonts w:ascii="Times New Roman" w:hAnsi="Times New Roman" w:cs="Times New Roman" w:hint="eastAsia"/>
          <w:sz w:val="24"/>
        </w:rPr>
        <w:t xml:space="preserve"> (</w:t>
      </w:r>
      <w:r w:rsidR="00266177" w:rsidRPr="002B0BE3">
        <w:rPr>
          <w:rFonts w:ascii="Times New Roman" w:hAnsi="Times New Roman" w:cs="Times New Roman" w:hint="eastAsia"/>
          <w:b/>
          <w:bCs/>
          <w:sz w:val="24"/>
        </w:rPr>
        <w:t>Figure S</w:t>
      </w:r>
      <w:r w:rsidR="002B0BE3" w:rsidRPr="002B0BE3">
        <w:rPr>
          <w:rFonts w:ascii="Times New Roman" w:hAnsi="Times New Roman" w:cs="Times New Roman" w:hint="eastAsia"/>
          <w:b/>
          <w:bCs/>
          <w:sz w:val="24"/>
        </w:rPr>
        <w:t>9b</w:t>
      </w:r>
      <w:r w:rsidR="002B0BE3">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which resulted in </w:t>
      </w:r>
      <w:r>
        <w:rPr>
          <w:rFonts w:ascii="Times New Roman" w:hAnsi="Times New Roman" w:cs="Times New Roman"/>
          <w:sz w:val="24"/>
        </w:rPr>
        <w:t>extremely</w:t>
      </w:r>
      <w:r w:rsidRPr="006E24DA">
        <w:rPr>
          <w:rFonts w:ascii="Times New Roman" w:hAnsi="Times New Roman" w:cs="Times New Roman"/>
          <w:sz w:val="24"/>
        </w:rPr>
        <w:t xml:space="preserve"> high chamber resistance (</w:t>
      </w:r>
      <w:r>
        <w:rPr>
          <w:rFonts w:ascii="Times New Roman" w:hAnsi="Times New Roman" w:cs="Times New Roman"/>
          <w:b/>
          <w:bCs/>
          <w:sz w:val="24"/>
        </w:rPr>
        <w:t xml:space="preserve">Figure </w:t>
      </w:r>
      <w:r w:rsidR="002B0BE3">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As BMED processed, the increase in acid and base conductivity </w:t>
      </w:r>
      <w:r>
        <w:rPr>
          <w:rFonts w:ascii="Times New Roman" w:hAnsi="Times New Roman" w:cs="Times New Roman" w:hint="eastAsia"/>
          <w:sz w:val="24"/>
        </w:rPr>
        <w:t>(</w:t>
      </w:r>
      <w:r w:rsidRPr="00275649">
        <w:rPr>
          <w:rFonts w:ascii="Times New Roman" w:hAnsi="Times New Roman" w:cs="Times New Roman" w:hint="eastAsia"/>
          <w:b/>
          <w:bCs/>
          <w:sz w:val="24"/>
        </w:rPr>
        <w:t xml:space="preserve">Figure </w:t>
      </w:r>
      <w:r w:rsidRPr="00275649">
        <w:rPr>
          <w:rFonts w:ascii="Times New Roman" w:hAnsi="Times New Roman" w:cs="Times New Roman"/>
          <w:b/>
          <w:bCs/>
          <w:sz w:val="24"/>
        </w:rPr>
        <w:t>S</w:t>
      </w:r>
      <w:r w:rsidR="00DC1B87">
        <w:rPr>
          <w:rFonts w:ascii="Times New Roman" w:hAnsi="Times New Roman" w:cs="Times New Roman" w:hint="eastAsia"/>
          <w:b/>
          <w:bCs/>
          <w:sz w:val="24"/>
        </w:rPr>
        <w:t>9b</w:t>
      </w:r>
      <w:r>
        <w:rPr>
          <w:rFonts w:ascii="Times New Roman" w:hAnsi="Times New Roman" w:cs="Times New Roman" w:hint="eastAsia"/>
          <w:sz w:val="24"/>
        </w:rPr>
        <w:t xml:space="preserve">) </w:t>
      </w:r>
      <w:r w:rsidRPr="006E24DA">
        <w:rPr>
          <w:rFonts w:ascii="Times New Roman" w:hAnsi="Times New Roman" w:cs="Times New Roman"/>
          <w:sz w:val="24"/>
        </w:rPr>
        <w:t xml:space="preserve">resulted in a sharp decrease in chamber resistance. Although chamber resistance </w:t>
      </w:r>
      <w:r>
        <w:rPr>
          <w:rFonts w:ascii="Times New Roman" w:hAnsi="Times New Roman" w:cs="Times New Roman" w:hint="eastAsia"/>
          <w:sz w:val="24"/>
        </w:rPr>
        <w:t>decreased at the same rate over time for both NaCl and SWB</w:t>
      </w:r>
      <w:r w:rsidRPr="006E24DA">
        <w:rPr>
          <w:rFonts w:ascii="Times New Roman" w:hAnsi="Times New Roman" w:cs="Times New Roman"/>
          <w:sz w:val="24"/>
        </w:rPr>
        <w:t xml:space="preserve">, </w:t>
      </w:r>
      <w:r w:rsidRPr="00A8710B">
        <w:rPr>
          <w:rFonts w:ascii="Times New Roman" w:hAnsi="Times New Roman" w:cs="Times New Roman" w:hint="eastAsia"/>
          <w:sz w:val="24"/>
        </w:rPr>
        <w:t>the membrane resistance exhibited different rates of increase</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membrane resistance for SWB </w:t>
      </w:r>
      <w:r w:rsidRPr="006E24DA">
        <w:rPr>
          <w:rFonts w:ascii="Times New Roman" w:hAnsi="Times New Roman" w:cs="Times New Roman"/>
          <w:sz w:val="24"/>
        </w:rPr>
        <w:t xml:space="preserve">increased </w:t>
      </w:r>
      <w:r>
        <w:rPr>
          <w:rFonts w:ascii="Times New Roman" w:hAnsi="Times New Roman" w:cs="Times New Roman" w:hint="eastAsia"/>
          <w:sz w:val="24"/>
        </w:rPr>
        <w:t>to</w:t>
      </w:r>
      <w:r w:rsidRPr="006E24DA">
        <w:rPr>
          <w:rFonts w:ascii="Times New Roman" w:hAnsi="Times New Roman" w:cs="Times New Roman"/>
          <w:sz w:val="24"/>
        </w:rPr>
        <w:t xml:space="preserve"> 226.71 Ω</w:t>
      </w:r>
      <w:r>
        <w:rPr>
          <w:rFonts w:ascii="Times New Roman" w:hAnsi="Times New Roman" w:cs="Times New Roman" w:hint="eastAsia"/>
          <w:sz w:val="24"/>
        </w:rPr>
        <w:t xml:space="preserve"> at the end</w:t>
      </w:r>
      <w:r w:rsidRPr="006E24DA">
        <w:rPr>
          <w:rFonts w:ascii="Times New Roman" w:hAnsi="Times New Roman" w:cs="Times New Roman"/>
          <w:sz w:val="24"/>
        </w:rPr>
        <w:t>, which was 85.9% higher than that treating NaCl (~32.36 Ω) (</w:t>
      </w:r>
      <w:r>
        <w:rPr>
          <w:rFonts w:ascii="Times New Roman" w:hAnsi="Times New Roman" w:cs="Times New Roman"/>
          <w:b/>
          <w:bCs/>
          <w:sz w:val="24"/>
        </w:rPr>
        <w:t xml:space="preserve">Figure </w:t>
      </w:r>
      <w:r w:rsidR="00DC1B87">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w:t>
      </w:r>
      <w:r>
        <w:rPr>
          <w:rFonts w:ascii="Times New Roman" w:hAnsi="Times New Roman" w:cs="Times New Roman" w:hint="eastAsia"/>
          <w:sz w:val="24"/>
        </w:rPr>
        <w:t xml:space="preserve">The large gap between them </w:t>
      </w:r>
      <w:r>
        <w:rPr>
          <w:rFonts w:ascii="Times New Roman" w:hAnsi="Times New Roman" w:cs="Times New Roman"/>
          <w:sz w:val="24"/>
        </w:rPr>
        <w:t>can</w:t>
      </w:r>
      <w:r>
        <w:rPr>
          <w:rFonts w:ascii="Times New Roman" w:hAnsi="Times New Roman" w:cs="Times New Roman" w:hint="eastAsia"/>
          <w:sz w:val="24"/>
        </w:rPr>
        <w:t xml:space="preserve"> be attributed to the accumulation of precipitates on </w:t>
      </w:r>
      <w:r>
        <w:rPr>
          <w:rFonts w:ascii="Times New Roman" w:hAnsi="Times New Roman" w:cs="Times New Roman"/>
          <w:sz w:val="24"/>
        </w:rPr>
        <w:t>the membrane</w:t>
      </w:r>
      <w:r>
        <w:rPr>
          <w:rFonts w:ascii="Times New Roman" w:hAnsi="Times New Roman" w:cs="Times New Roman" w:hint="eastAsia"/>
          <w:sz w:val="24"/>
        </w:rPr>
        <w:t xml:space="preserve"> surface.</w:t>
      </w:r>
    </w:p>
    <w:p w14:paraId="7E9144F1" w14:textId="1C1822F0" w:rsidR="006D5AC6" w:rsidRPr="006E24DA" w:rsidRDefault="006D5AC6" w:rsidP="006D5AC6">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r>
        <w:rPr>
          <w:rFonts w:ascii="Times New Roman" w:hAnsi="Times New Roman" w:cs="Times New Roman"/>
          <w:sz w:val="24"/>
        </w:rPr>
        <w:t>energy</w:t>
      </w:r>
      <w:r>
        <w:rPr>
          <w:rFonts w:ascii="Times New Roman" w:hAnsi="Times New Roman" w:cs="Times New Roman" w:hint="eastAsia"/>
          <w:sz w:val="24"/>
        </w:rPr>
        <w:t xml:space="preserve"> consumption increased with </w:t>
      </w:r>
      <w:r w:rsidRPr="00742BE2">
        <w:rPr>
          <w:rFonts w:ascii="Times New Roman" w:hAnsi="Times New Roman" w:cs="Times New Roman" w:hint="eastAsia"/>
          <w:sz w:val="24"/>
        </w:rPr>
        <w:t xml:space="preserve">the </w:t>
      </w:r>
      <w:r>
        <w:rPr>
          <w:rFonts w:ascii="Times New Roman" w:hAnsi="Times New Roman" w:cs="Times New Roman" w:hint="eastAsia"/>
          <w:sz w:val="24"/>
        </w:rPr>
        <w:t xml:space="preserve">decreased </w:t>
      </w:r>
      <w:r w:rsidRPr="00742BE2">
        <w:rPr>
          <w:rFonts w:ascii="Times New Roman" w:hAnsi="Times New Roman" w:cs="Times New Roman" w:hint="eastAsia"/>
          <w:sz w:val="24"/>
        </w:rPr>
        <w:t>production of acid and base</w:t>
      </w:r>
      <w:r>
        <w:rPr>
          <w:rFonts w:ascii="Times New Roman" w:hAnsi="Times New Roman" w:cs="Times New Roman" w:hint="eastAsia"/>
          <w:sz w:val="24"/>
        </w:rPr>
        <w:t xml:space="preserve"> and increased stack resistance. </w:t>
      </w:r>
      <w:r>
        <w:rPr>
          <w:rFonts w:ascii="Times New Roman" w:hAnsi="Times New Roman" w:cs="Times New Roman"/>
          <w:sz w:val="24"/>
        </w:rPr>
        <w:t>A</w:t>
      </w:r>
      <w:r>
        <w:rPr>
          <w:rFonts w:ascii="Times New Roman" w:hAnsi="Times New Roman" w:cs="Times New Roman" w:hint="eastAsia"/>
          <w:sz w:val="24"/>
        </w:rPr>
        <w:t xml:space="preserve">s shown in </w:t>
      </w:r>
      <w:r>
        <w:rPr>
          <w:rFonts w:ascii="Times New Roman" w:hAnsi="Times New Roman" w:cs="Times New Roman"/>
          <w:b/>
          <w:bCs/>
          <w:sz w:val="24"/>
        </w:rPr>
        <w:t xml:space="preserve">Figure </w:t>
      </w:r>
      <w:r>
        <w:rPr>
          <w:rFonts w:ascii="Times New Roman" w:hAnsi="Times New Roman" w:cs="Times New Roman" w:hint="eastAsia"/>
          <w:b/>
          <w:bCs/>
          <w:sz w:val="24"/>
        </w:rPr>
        <w:t>S</w:t>
      </w:r>
      <w:r w:rsidR="00CB2BEA">
        <w:rPr>
          <w:rFonts w:ascii="Times New Roman" w:hAnsi="Times New Roman" w:cs="Times New Roman" w:hint="eastAsia"/>
          <w:b/>
          <w:bCs/>
          <w:sz w:val="24"/>
        </w:rPr>
        <w:t>8</w:t>
      </w:r>
      <w:r>
        <w:rPr>
          <w:rFonts w:ascii="Times New Roman" w:hAnsi="Times New Roman" w:cs="Times New Roman" w:hint="eastAsia"/>
          <w:sz w:val="24"/>
        </w:rPr>
        <w:t xml:space="preserve">, the specific energy consumption of BMED using SWB (6.83 kWh/kg HCl and 13.11 kWh/kg NaOH) was higher than that using NaCl (3.59 kWh/kg HCl and 2.12 kWh/kg NaOH), i.e., 47.44 </w:t>
      </w:r>
      <w:r w:rsidRPr="006E24DA">
        <w:rPr>
          <w:rFonts w:ascii="Times New Roman" w:hAnsi="Times New Roman" w:cs="Times New Roman"/>
          <w:sz w:val="24"/>
        </w:rPr>
        <w:t xml:space="preserve">% higher for acid and </w:t>
      </w:r>
      <w:r>
        <w:rPr>
          <w:rFonts w:ascii="Times New Roman" w:hAnsi="Times New Roman" w:cs="Times New Roman" w:hint="eastAsia"/>
          <w:sz w:val="24"/>
        </w:rPr>
        <w:t>83.83</w:t>
      </w:r>
      <w:r w:rsidRPr="006E24DA">
        <w:rPr>
          <w:rFonts w:ascii="Times New Roman" w:hAnsi="Times New Roman" w:cs="Times New Roman"/>
          <w:sz w:val="24"/>
        </w:rPr>
        <w:t xml:space="preserve"> % higher for base</w:t>
      </w:r>
      <w:r>
        <w:rPr>
          <w:rFonts w:ascii="Times New Roman" w:hAnsi="Times New Roman" w:cs="Times New Roman" w:hint="eastAsia"/>
          <w:sz w:val="24"/>
        </w:rPr>
        <w:t>.</w:t>
      </w:r>
    </w:p>
    <w:p w14:paraId="2D28BA35" w14:textId="1F4882DD" w:rsidR="00D67B8E" w:rsidRPr="00093AC9" w:rsidRDefault="00C314F2" w:rsidP="00C314F2">
      <w:pPr>
        <w:pStyle w:val="report2"/>
      </w:pPr>
      <w:r>
        <w:rPr>
          <w:rFonts w:eastAsiaTheme="minorEastAsia" w:hint="eastAsia"/>
        </w:rPr>
        <w:t xml:space="preserve">3.3 </w:t>
      </w:r>
      <w:r w:rsidR="00D0251E">
        <w:rPr>
          <w:rFonts w:hint="eastAsia"/>
        </w:rPr>
        <w:t>Scaling m</w:t>
      </w:r>
      <w:r w:rsidR="00D67B8E" w:rsidRPr="00093AC9">
        <w:t>echanism</w:t>
      </w:r>
      <w:r w:rsidR="00D67B8E" w:rsidRPr="00093AC9">
        <w:rPr>
          <w:rFonts w:hint="eastAsia"/>
        </w:rPr>
        <w:t xml:space="preserve"> in BMED</w:t>
      </w:r>
      <w:r w:rsidR="004702C6" w:rsidRPr="00093AC9">
        <w:rPr>
          <w:rFonts w:hint="eastAsia"/>
        </w:rPr>
        <w:t xml:space="preserve"> </w:t>
      </w:r>
      <w:r w:rsidR="00834992" w:rsidRPr="00093AC9">
        <w:rPr>
          <w:rFonts w:hint="eastAsia"/>
        </w:rPr>
        <w:t>treating SWB</w:t>
      </w:r>
    </w:p>
    <w:p w14:paraId="10FFFBA9" w14:textId="00D2AC59" w:rsidR="006C2D91" w:rsidRPr="00834992" w:rsidRDefault="00D8346A" w:rsidP="00834992">
      <w:pPr>
        <w:spacing w:line="480" w:lineRule="auto"/>
        <w:rPr>
          <w:rFonts w:ascii="Times New Roman" w:hAnsi="Times New Roman" w:cs="Times New Roman"/>
          <w:sz w:val="24"/>
        </w:rPr>
      </w:pPr>
      <w:r w:rsidRPr="00834992">
        <w:rPr>
          <w:rFonts w:ascii="Times New Roman" w:hAnsi="Times New Roman" w:cs="Times New Roman"/>
          <w:sz w:val="24"/>
        </w:rPr>
        <w:t xml:space="preserve">To gain a deeper understanding of the observed </w:t>
      </w:r>
      <w:r>
        <w:rPr>
          <w:rFonts w:ascii="Times New Roman" w:hAnsi="Times New Roman" w:cs="Times New Roman" w:hint="eastAsia"/>
          <w:sz w:val="24"/>
        </w:rPr>
        <w:t>scaling</w:t>
      </w:r>
      <w:r w:rsidRPr="00834992">
        <w:rPr>
          <w:rFonts w:ascii="Times New Roman" w:hAnsi="Times New Roman" w:cs="Times New Roman"/>
          <w:sz w:val="24"/>
        </w:rPr>
        <w:t xml:space="preserve"> behavior, </w:t>
      </w:r>
      <w:r>
        <w:rPr>
          <w:rFonts w:ascii="Times New Roman" w:hAnsi="Times New Roman" w:cs="Times New Roman" w:hint="eastAsia"/>
          <w:sz w:val="24"/>
        </w:rPr>
        <w:t>this</w:t>
      </w:r>
      <w:r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Pr="00834992">
        <w:rPr>
          <w:rFonts w:ascii="Times New Roman" w:hAnsi="Times New Roman" w:cs="Times New Roman"/>
          <w:sz w:val="24"/>
        </w:rPr>
        <w:t xml:space="preserve"> within the BMED stack.</w:t>
      </w:r>
    </w:p>
    <w:p w14:paraId="70D7652F" w14:textId="7BFB2CEA" w:rsidR="000F2502" w:rsidRPr="00093AC9" w:rsidRDefault="007D12F9" w:rsidP="00093AC9">
      <w:pPr>
        <w:pStyle w:val="report3"/>
        <w:numPr>
          <w:ilvl w:val="2"/>
          <w:numId w:val="1"/>
        </w:numPr>
        <w:spacing w:before="156" w:after="156"/>
        <w:ind w:firstLineChars="0"/>
        <w:rPr>
          <w:rFonts w:eastAsiaTheme="minorEastAsia"/>
          <w:color w:val="000000" w:themeColor="text1"/>
        </w:rPr>
      </w:pPr>
      <w:r>
        <w:rPr>
          <w:rFonts w:eastAsiaTheme="minorEastAsia" w:hint="eastAsia"/>
          <w:color w:val="000000" w:themeColor="text1"/>
        </w:rPr>
        <w:t xml:space="preserve">Scaling ions </w:t>
      </w:r>
      <w:r w:rsidR="006B3A5F">
        <w:rPr>
          <w:rFonts w:eastAsiaTheme="minorEastAsia" w:hint="eastAsia"/>
          <w:color w:val="000000" w:themeColor="text1"/>
        </w:rPr>
        <w:t>changes within BMED stack</w:t>
      </w:r>
    </w:p>
    <w:p w14:paraId="123B2B41" w14:textId="311A4A60" w:rsidR="006B3A5F" w:rsidRPr="0047124B" w:rsidRDefault="00D305BB" w:rsidP="00A30DDE">
      <w:pPr>
        <w:spacing w:line="480" w:lineRule="auto"/>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w:t>
      </w:r>
      <w:r w:rsidR="006B3A5F">
        <w:rPr>
          <w:rFonts w:ascii="Times New Roman" w:hAnsi="Times New Roman" w:cs="Times New Roman" w:hint="eastAsia"/>
          <w:sz w:val="24"/>
        </w:rPr>
        <w:t xml:space="preserve">the scaling ions changes (i.e., </w:t>
      </w:r>
      <w:r w:rsidR="0047124B">
        <w:rPr>
          <w:rFonts w:ascii="Times New Roman" w:hAnsi="Times New Roman" w:cs="Times New Roman" w:hint="eastAsia"/>
          <w:sz w:val="24"/>
        </w:rPr>
        <w:t>the concentration of OH</w:t>
      </w:r>
      <w:r w:rsidR="0047124B" w:rsidRPr="0047124B">
        <w:rPr>
          <w:rFonts w:ascii="Times New Roman" w:hAnsi="Times New Roman" w:cs="Times New Roman" w:hint="eastAsia"/>
          <w:sz w:val="24"/>
          <w:vertAlign w:val="superscript"/>
        </w:rPr>
        <w:t>-</w:t>
      </w:r>
      <w:r w:rsidR="0047124B">
        <w:rPr>
          <w:rFonts w:ascii="Times New Roman" w:hAnsi="Times New Roman" w:cs="Times New Roman" w:hint="eastAsia"/>
          <w:sz w:val="24"/>
        </w:rPr>
        <w:t>, Ca</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xml:space="preserve"> and Mg</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in the BMED system to better understand the mechanism of scaling.</w:t>
      </w:r>
    </w:p>
    <w:p w14:paraId="7A80EAB2" w14:textId="33719E20" w:rsidR="003F6BDD" w:rsidRDefault="00C80E6C" w:rsidP="003F6BDD">
      <w:pPr>
        <w:keepNext/>
        <w:spacing w:line="480" w:lineRule="auto"/>
        <w:rPr>
          <w:rFonts w:hint="eastAsia"/>
        </w:rPr>
      </w:pPr>
      <w:r>
        <w:rPr>
          <w:rFonts w:hint="eastAsia"/>
          <w:noProof/>
        </w:rPr>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39702987"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600522">
        <w:rPr>
          <w:rFonts w:ascii="Times New Roman" w:hAnsi="Times New Roman" w:cs="Times New Roman"/>
          <w:noProof/>
          <w:sz w:val="24"/>
        </w:rPr>
        <w:t>3</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84436B">
        <w:rPr>
          <w:rFonts w:ascii="Times New Roman" w:hAnsi="Times New Roman" w:cs="Times New Roman" w:hint="eastAsia"/>
          <w:sz w:val="24"/>
        </w:rPr>
        <w:t xml:space="preserve"> (AC, acid chamber; BC, base chamber; SC, salt chamber)</w:t>
      </w:r>
      <w:r w:rsidR="007E2E0B">
        <w:rPr>
          <w:rFonts w:ascii="Times New Roman" w:hAnsi="Times New Roman" w:cs="Times New Roman" w:hint="eastAsia"/>
          <w:sz w:val="24"/>
        </w:rPr>
        <w:t xml:space="preserve">. </w:t>
      </w:r>
    </w:p>
    <w:p w14:paraId="0975DFC3" w14:textId="6A424804" w:rsidR="00A75A2E" w:rsidRDefault="00333ED7" w:rsidP="00A30DDE">
      <w:pPr>
        <w:spacing w:line="480" w:lineRule="auto"/>
        <w:rPr>
          <w:rFonts w:ascii="Times New Roman" w:hAnsi="Times New Roman" w:cs="Times New Roman"/>
          <w:sz w:val="24"/>
        </w:rPr>
      </w:pPr>
      <w:r w:rsidRPr="00E7321D">
        <w:rPr>
          <w:rFonts w:ascii="Times New Roman" w:hAnsi="Times New Roman" w:cs="Times New Roman"/>
          <w:b/>
          <w:bCs/>
          <w:sz w:val="24"/>
        </w:rPr>
        <w:t xml:space="preserve">Figure </w:t>
      </w:r>
      <w:r w:rsidR="00BD562D" w:rsidRPr="00E7321D">
        <w:rPr>
          <w:rFonts w:ascii="Times New Roman" w:hAnsi="Times New Roman" w:cs="Times New Roman" w:hint="eastAsia"/>
          <w:b/>
          <w:bCs/>
          <w:sz w:val="24"/>
        </w:rPr>
        <w:t>S11</w:t>
      </w:r>
      <w:r w:rsidRPr="00E7321D">
        <w:rPr>
          <w:rFonts w:ascii="Times New Roman" w:hAnsi="Times New Roman" w:cs="Times New Roman"/>
          <w:b/>
          <w:bCs/>
          <w:sz w:val="24"/>
        </w:rPr>
        <w:t>a,</w:t>
      </w:r>
      <w:r w:rsidRPr="00E7321D">
        <w:rPr>
          <w:rFonts w:ascii="Times New Roman" w:hAnsi="Times New Roman" w:cs="Times New Roman" w:hint="eastAsia"/>
          <w:b/>
          <w:bCs/>
          <w:sz w:val="24"/>
        </w:rPr>
        <w:t xml:space="preserve"> </w:t>
      </w:r>
      <w:r w:rsidRPr="00E7321D">
        <w:rPr>
          <w:rFonts w:ascii="Times New Roman" w:hAnsi="Times New Roman" w:cs="Times New Roman"/>
          <w:b/>
          <w:bCs/>
          <w:sz w:val="24"/>
        </w:rPr>
        <w:t>b</w:t>
      </w:r>
      <w:r w:rsidRPr="00E7321D">
        <w:rPr>
          <w:rFonts w:ascii="Times New Roman" w:hAnsi="Times New Roman" w:cs="Times New Roman"/>
          <w:sz w:val="24"/>
        </w:rPr>
        <w:t xml:space="preserve"> shows that the pH of the </w:t>
      </w:r>
      <w:r w:rsidRPr="00E7321D">
        <w:rPr>
          <w:rFonts w:ascii="Times New Roman" w:hAnsi="Times New Roman" w:cs="Times New Roman" w:hint="eastAsia"/>
          <w:sz w:val="24"/>
        </w:rPr>
        <w:t>AC</w:t>
      </w:r>
      <w:r w:rsidRPr="00E7321D">
        <w:rPr>
          <w:rFonts w:ascii="Times New Roman" w:hAnsi="Times New Roman" w:cs="Times New Roman"/>
          <w:sz w:val="24"/>
        </w:rPr>
        <w:t xml:space="preserve"> remained below 2, while that of the </w:t>
      </w:r>
      <w:r w:rsidRPr="00E7321D">
        <w:rPr>
          <w:rFonts w:ascii="Times New Roman" w:hAnsi="Times New Roman" w:cs="Times New Roman" w:hint="eastAsia"/>
          <w:sz w:val="24"/>
        </w:rPr>
        <w:t>BC</w:t>
      </w:r>
      <w:r w:rsidRPr="00E7321D">
        <w:rPr>
          <w:rFonts w:ascii="Times New Roman" w:hAnsi="Times New Roman" w:cs="Times New Roman"/>
          <w:sz w:val="24"/>
        </w:rPr>
        <w:t xml:space="preserve"> exceeded 12 throughout the BMED process for both NaCl and </w:t>
      </w:r>
      <w:r w:rsidRPr="00E7321D">
        <w:rPr>
          <w:rFonts w:ascii="Times New Roman" w:hAnsi="Times New Roman" w:cs="Times New Roman" w:hint="eastAsia"/>
          <w:sz w:val="24"/>
        </w:rPr>
        <w:t>SWB</w:t>
      </w:r>
      <w:r w:rsidRPr="00E7321D">
        <w:rPr>
          <w:rFonts w:ascii="Times New Roman" w:hAnsi="Times New Roman" w:cs="Times New Roman"/>
          <w:sz w:val="24"/>
        </w:rPr>
        <w:t>.</w:t>
      </w:r>
      <w:r w:rsidRPr="00CE7411">
        <w:rPr>
          <w:rFonts w:ascii="Times New Roman" w:hAnsi="Times New Roman" w:cs="Times New Roman"/>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w:t>
      </w:r>
      <w:r w:rsidR="0084436B">
        <w:rPr>
          <w:rFonts w:ascii="Times New Roman" w:hAnsi="Times New Roman" w:cs="Times New Roman" w:hint="eastAsia"/>
          <w:sz w:val="24"/>
        </w:rPr>
        <w:t>divalent cations</w:t>
      </w:r>
      <w:r w:rsidR="00FD0120">
        <w:rPr>
          <w:rFonts w:ascii="Times New Roman" w:hAnsi="Times New Roman" w:cs="Times New Roman" w:hint="eastAsia"/>
          <w:sz w:val="24"/>
        </w:rPr>
        <w:t xml:space="preserve"> in AC and BC kept in a lower range than that in SC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E0560A" w:rsidRPr="00DC5BD7">
        <w:rPr>
          <w:rFonts w:ascii="Times New Roman" w:hAnsi="Times New Roman" w:cs="Times New Roman" w:hint="eastAsia"/>
          <w:b/>
          <w:bCs/>
          <w:sz w:val="24"/>
        </w:rPr>
        <w:t>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9418BF">
        <w:rPr>
          <w:rFonts w:ascii="Times New Roman" w:hAnsi="Times New Roman" w:cs="Times New Roman" w:hint="eastAsia"/>
          <w:sz w:val="24"/>
        </w:rPr>
        <w:t>divalent cations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C20D41">
        <w:rPr>
          <w:rFonts w:ascii="Times New Roman" w:hAnsi="Times New Roman" w:cs="Times New Roman" w:hint="eastAsia"/>
          <w:b/>
          <w:bCs/>
          <w:sz w:val="24"/>
        </w:rPr>
        <w:t>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sidRPr="00DC5BD7">
        <w:rPr>
          <w:rFonts w:ascii="Times New Roman" w:hAnsi="Times New Roman" w:cs="Times New Roman" w:hint="eastAsia"/>
          <w:b/>
          <w:bCs/>
          <w:sz w:val="24"/>
        </w:rPr>
        <w:t>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Pr>
          <w:rFonts w:ascii="Times New Roman" w:hAnsi="Times New Roman" w:cs="Times New Roman" w:hint="eastAsia"/>
          <w:b/>
          <w:bCs/>
          <w:sz w:val="24"/>
        </w:rPr>
        <w:t>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D56D49"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D56D49"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D56D49"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59392101" w:rsidR="0087242C" w:rsidRPr="00BF19AD" w:rsidRDefault="00DA7F64"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00E7321D">
        <w:rPr>
          <w:rFonts w:ascii="Times New Roman" w:hAnsi="Times New Roman" w:cs="Times New Roman" w:hint="eastAsia"/>
          <w:b/>
          <w:bCs/>
          <w:sz w:val="24"/>
        </w:rPr>
        <w:t>S11</w:t>
      </w:r>
      <w:r w:rsidRPr="00214236">
        <w:rPr>
          <w:rFonts w:ascii="Times New Roman" w:hAnsi="Times New Roman" w:cs="Times New Roman" w:hint="eastAsia"/>
          <w:b/>
          <w:bCs/>
          <w:sz w:val="24"/>
        </w:rPr>
        <w:t xml:space="preserve">a and </w:t>
      </w:r>
      <w:r w:rsidR="00E576A9">
        <w:rPr>
          <w:rFonts w:ascii="Times New Roman" w:hAnsi="Times New Roman" w:cs="Times New Roman" w:hint="eastAsia"/>
          <w:b/>
          <w:bCs/>
          <w:sz w:val="24"/>
        </w:rPr>
        <w:t>3</w:t>
      </w:r>
      <w:r w:rsidRPr="00214236">
        <w:rPr>
          <w:rFonts w:ascii="Times New Roman" w:hAnsi="Times New Roman" w:cs="Times New Roman" w:hint="eastAsia"/>
          <w:b/>
          <w:bCs/>
          <w:sz w:val="24"/>
        </w:rPr>
        <w:t>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727927">
        <w:rPr>
          <w:rFonts w:ascii="Times New Roman" w:hAnsi="Times New Roman" w:cs="Times New Roman" w:hint="eastAsia"/>
          <w:b/>
          <w:bCs/>
          <w:sz w:val="24"/>
        </w:rPr>
        <w:t>Figure 1</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w:t>
      </w:r>
      <w:r w:rsidR="00E7321D">
        <w:rPr>
          <w:rFonts w:ascii="Times New Roman" w:hAnsi="Times New Roman" w:cs="Times New Roman" w:hint="eastAsia"/>
          <w:sz w:val="24"/>
        </w:rPr>
        <w:t>divalent cations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3</w:t>
      </w:r>
      <w:r w:rsidR="00BB23EB" w:rsidRPr="00BB23EB">
        <w:rPr>
          <w:rFonts w:ascii="Times New Roman" w:hAnsi="Times New Roman" w:cs="Times New Roman" w:hint="eastAsia"/>
          <w:b/>
          <w:bCs/>
          <w:sz w:val="24"/>
        </w:rPr>
        <w:t>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BB23EB" w:rsidRPr="00BB23EB">
        <w:rPr>
          <w:rFonts w:ascii="Times New Roman" w:hAnsi="Times New Roman" w:cs="Times New Roman" w:hint="eastAsia"/>
          <w:b/>
          <w:bCs/>
          <w:sz w:val="24"/>
        </w:rPr>
        <w:t>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3</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Pr="00093AC9" w:rsidRDefault="000F2502"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in the solution</w:t>
      </w:r>
    </w:p>
    <w:p w14:paraId="6EF47387" w14:textId="37C8CBC7" w:rsidR="009B6729" w:rsidRPr="001D10F6" w:rsidRDefault="001D58AB" w:rsidP="00A30DDE">
      <w:pPr>
        <w:spacing w:line="480" w:lineRule="auto"/>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0118F4"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7C44F9">
        <w:rPr>
          <w:rFonts w:ascii="Times New Roman" w:hAnsi="Times New Roman" w:cs="Times New Roman"/>
          <w:sz w:val="24"/>
        </w:rPr>
        <w:instrText xml:space="preserve"> ADDIN EN.CITE </w:instrText>
      </w:r>
      <w:r w:rsidR="007C44F9">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7C44F9">
        <w:rPr>
          <w:rFonts w:ascii="Times New Roman" w:hAnsi="Times New Roman" w:cs="Times New Roman"/>
          <w:sz w:val="24"/>
        </w:rPr>
        <w:instrText xml:space="preserve"> ADDIN EN.CITE.DATA </w:instrText>
      </w:r>
      <w:r w:rsidR="007C44F9">
        <w:rPr>
          <w:rFonts w:ascii="Times New Roman" w:hAnsi="Times New Roman" w:cs="Times New Roman"/>
          <w:sz w:val="24"/>
        </w:rPr>
      </w:r>
      <w:r w:rsidR="007C44F9">
        <w:rPr>
          <w:rFonts w:ascii="Times New Roman" w:hAnsi="Times New Roman" w:cs="Times New Roman"/>
          <w:sz w:val="24"/>
        </w:rPr>
        <w:fldChar w:fldCharType="end"/>
      </w:r>
      <w:r w:rsidR="000118F4" w:rsidRPr="001D10F6">
        <w:rPr>
          <w:rFonts w:ascii="Times New Roman" w:hAnsi="Times New Roman" w:cs="Times New Roman"/>
          <w:sz w:val="24"/>
        </w:rPr>
        <w:fldChar w:fldCharType="separate"/>
      </w:r>
      <w:r w:rsidR="007C44F9" w:rsidRPr="007C44F9">
        <w:rPr>
          <w:rFonts w:ascii="Times New Roman" w:hAnsi="Times New Roman" w:cs="Times New Roman"/>
          <w:noProof/>
          <w:sz w:val="24"/>
          <w:vertAlign w:val="superscript"/>
        </w:rPr>
        <w:t>30, 31</w:t>
      </w:r>
      <w:r w:rsidR="000118F4"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 xml:space="preserve">The fluctuation of </w:t>
      </w:r>
      <w:r w:rsidR="00231CFB">
        <w:rPr>
          <w:rFonts w:ascii="Times New Roman" w:hAnsi="Times New Roman" w:cs="Times New Roman" w:hint="eastAsia"/>
          <w:sz w:val="24"/>
        </w:rPr>
        <w:t>membrane resistance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231CFB">
        <w:rPr>
          <w:rFonts w:ascii="Times New Roman" w:hAnsi="Times New Roman" w:cs="Times New Roman" w:hint="eastAsia"/>
          <w:b/>
          <w:bCs/>
          <w:sz w:val="24"/>
        </w:rPr>
        <w:t>2d</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seeds, accelerating further crystallization in the solution</w:t>
      </w:r>
      <w:r w:rsidR="0015667A">
        <w:rPr>
          <w:rFonts w:ascii="Times New Roman" w:hAnsi="Times New Roman" w:cs="Times New Roman" w:hint="eastAsia"/>
          <w:sz w:val="24"/>
        </w:rPr>
        <w:t>.</w:t>
      </w:r>
      <w:r w:rsidR="000118F4">
        <w:rPr>
          <w:rFonts w:ascii="Times New Roman" w:hAnsi="Times New Roman" w:cs="Times New Roman"/>
          <w:sz w:val="24"/>
        </w:rPr>
        <w:fldChar w:fldCharType="begin"/>
      </w:r>
      <w:r w:rsidR="00A953BF">
        <w:rPr>
          <w:rFonts w:ascii="Times New Roman" w:hAnsi="Times New Roman" w:cs="Times New Roman"/>
          <w:sz w:val="24"/>
        </w:rPr>
        <w:instrText xml:space="preserve"> ADDIN EN.CITE &lt;EndNote&gt;&lt;Cite&gt;&lt;Author&gt;Wang&lt;/Author&gt;&lt;Year&gt;2022&lt;/Year&gt;&lt;RecNum&gt;318&lt;/RecNum&gt;&lt;DisplayText&gt;&lt;style face="superscript"&gt;47&lt;/style&gt;&lt;/DisplayText&gt;&lt;record&gt;&lt;rec-number&gt;318&lt;/rec-number&gt;&lt;foreign-keys&gt;&lt;key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0118F4">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47</w:t>
      </w:r>
      <w:r w:rsidR="000118F4">
        <w:rPr>
          <w:rFonts w:ascii="Times New Roman" w:hAnsi="Times New Roman" w:cs="Times New Roman"/>
          <w:sz w:val="24"/>
        </w:rPr>
        <w:fldChar w:fldCharType="end"/>
      </w:r>
      <w:r w:rsidR="000243A9" w:rsidRPr="001D10F6">
        <w:rPr>
          <w:rFonts w:ascii="Times New Roman" w:hAnsi="Times New Roman" w:cs="Times New Roman" w:hint="eastAsia"/>
          <w:sz w:val="24"/>
        </w:rPr>
        <w:t xml:space="preserve"> </w:t>
      </w:r>
    </w:p>
    <w:p w14:paraId="5F14C6F3" w14:textId="20FC3F66" w:rsidR="00630C54" w:rsidRDefault="001D58AB" w:rsidP="00A30DDE">
      <w:pPr>
        <w:spacing w:line="480" w:lineRule="auto"/>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4C3FD3">
        <w:rPr>
          <w:rFonts w:ascii="Times New Roman" w:hAnsi="Times New Roman" w:cs="Times New Roman" w:hint="eastAsia"/>
          <w:sz w:val="24"/>
        </w:rPr>
        <w:t xml:space="preserve"> </w:t>
      </w:r>
      <w:r w:rsidR="00BC7BE4">
        <w:rPr>
          <w:rFonts w:ascii="Times New Roman" w:hAnsi="Times New Roman" w:cs="Times New Roman" w:hint="eastAsia"/>
          <w:sz w:val="24"/>
        </w:rPr>
        <w:t>through</w:t>
      </w:r>
      <w:r w:rsidR="00BC7BE4" w:rsidRPr="00BC7BE4">
        <w:rPr>
          <w:rFonts w:ascii="Times New Roman" w:hAnsi="Times New Roman" w:cs="Times New Roman" w:hint="eastAsia"/>
          <w:b/>
          <w:bCs/>
          <w:sz w:val="24"/>
        </w:rPr>
        <w:t xml:space="preserve"> Eq. 4-6</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4E29E6" w:rsidRPr="001C44BC">
        <w:rPr>
          <w:rFonts w:ascii="Times New Roman" w:hAnsi="Times New Roman" w:cs="Times New Roman" w:hint="eastAsia"/>
          <w:sz w:val="24"/>
        </w:rPr>
        <w:t>.</w:t>
      </w:r>
      <w:r w:rsidR="000118F4"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Ij4zMCwgNDQ8L3N0eWxlPjwvRGlzcGxheVRleHQ+PHJlY29yZD48cmVjLW51bWJlcj4yODk8L3Jl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050BF">
        <w:rPr>
          <w:rFonts w:ascii="Times New Roman" w:hAnsi="Times New Roman" w:cs="Times New Roman"/>
          <w:sz w:val="24"/>
        </w:rPr>
        <w:instrText xml:space="preserve"> ADDIN EN.CITE </w:instrText>
      </w:r>
      <w:r w:rsidR="00F050BF">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Ij4zMCwgNDQ8L3N0eWxlPjwvRGlzcGxheVRleHQ+PHJlY29yZD48cmVjLW51bWJlcj4yODk8L3Jl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050BF">
        <w:rPr>
          <w:rFonts w:ascii="Times New Roman" w:hAnsi="Times New Roman" w:cs="Times New Roman"/>
          <w:sz w:val="24"/>
        </w:rPr>
        <w:instrText xml:space="preserve"> ADDIN EN.CITE.DATA </w:instrText>
      </w:r>
      <w:r w:rsidR="00F050BF">
        <w:rPr>
          <w:rFonts w:ascii="Times New Roman" w:hAnsi="Times New Roman" w:cs="Times New Roman"/>
          <w:sz w:val="24"/>
        </w:rPr>
      </w:r>
      <w:r w:rsidR="00F050BF">
        <w:rPr>
          <w:rFonts w:ascii="Times New Roman" w:hAnsi="Times New Roman" w:cs="Times New Roman"/>
          <w:sz w:val="24"/>
        </w:rPr>
        <w:fldChar w:fldCharType="end"/>
      </w:r>
      <w:r w:rsidR="000118F4" w:rsidRPr="001C44BC">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30, 44</w:t>
      </w:r>
      <w:r w:rsidR="000118F4" w:rsidRPr="001C44BC">
        <w:rPr>
          <w:rFonts w:ascii="Times New Roman" w:hAnsi="Times New Roman" w:cs="Times New Roman"/>
          <w:sz w:val="24"/>
        </w:rPr>
        <w:fldChar w:fldCharType="end"/>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4827C5">
        <w:rPr>
          <w:rFonts w:ascii="Times New Roman" w:hAnsi="Times New Roman" w:cs="Times New Roman" w:hint="eastAsia"/>
          <w:b/>
          <w:bCs/>
          <w:sz w:val="24"/>
        </w:rPr>
        <w:t>3</w:t>
      </w:r>
      <w:r w:rsidR="00CE15C2" w:rsidRPr="001716F5">
        <w:rPr>
          <w:rFonts w:ascii="Times New Roman" w:hAnsi="Times New Roman" w:cs="Times New Roman" w:hint="eastAsia"/>
          <w:b/>
          <w:bCs/>
          <w:sz w:val="24"/>
        </w:rPr>
        <w:t>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2</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3</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p>
    <w:p w14:paraId="156A0643" w14:textId="7819EC43" w:rsidR="00D67B8E" w:rsidRPr="00093AC9" w:rsidRDefault="00D67B8E"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 xml:space="preserve">Scaling </w:t>
      </w:r>
      <w:proofErr w:type="gramStart"/>
      <w:r w:rsidRPr="00093AC9">
        <w:rPr>
          <w:rFonts w:eastAsiaTheme="minorEastAsia" w:hint="eastAsia"/>
          <w:color w:val="000000" w:themeColor="text1"/>
        </w:rPr>
        <w:t>formation</w:t>
      </w:r>
      <w:proofErr w:type="gramEnd"/>
      <w:r w:rsidR="00630C54" w:rsidRPr="00093AC9">
        <w:rPr>
          <w:rFonts w:eastAsiaTheme="minorEastAsia" w:hint="eastAsia"/>
          <w:color w:val="000000" w:themeColor="text1"/>
        </w:rPr>
        <w:t xml:space="preserve"> on CEMs</w:t>
      </w:r>
    </w:p>
    <w:p w14:paraId="69AB33CF" w14:textId="7803470E" w:rsidR="000D1845" w:rsidRDefault="00FB06AC" w:rsidP="00A30DDE">
      <w:pPr>
        <w:spacing w:line="480" w:lineRule="auto"/>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33948785" w:rsidR="0004643B" w:rsidRDefault="00DD4E98" w:rsidP="0004643B">
      <w:pPr>
        <w:keepNext/>
        <w:spacing w:line="480" w:lineRule="auto"/>
        <w:rPr>
          <w:rFonts w:hint="eastAsia"/>
        </w:rPr>
      </w:pPr>
      <w:r>
        <w:rPr>
          <w:rFonts w:hint="eastAsia"/>
          <w:noProof/>
        </w:rPr>
        <w:drawing>
          <wp:inline distT="0" distB="0" distL="0" distR="0" wp14:anchorId="5995DBCB" wp14:editId="68159C4B">
            <wp:extent cx="5702643" cy="2193828"/>
            <wp:effectExtent l="0" t="0" r="0" b="0"/>
            <wp:docPr id="192873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274" cy="2206381"/>
                    </a:xfrm>
                    <a:prstGeom prst="rect">
                      <a:avLst/>
                    </a:prstGeom>
                    <a:noFill/>
                  </pic:spPr>
                </pic:pic>
              </a:graphicData>
            </a:graphic>
          </wp:inline>
        </w:drawing>
      </w:r>
    </w:p>
    <w:p w14:paraId="53EB43A8" w14:textId="7800F9F8"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600522">
        <w:rPr>
          <w:rFonts w:ascii="Times New Roman" w:hAnsi="Times New Roman" w:cs="Times New Roman"/>
          <w:noProof/>
          <w:sz w:val="24"/>
          <w:szCs w:val="24"/>
        </w:rPr>
        <w:t>4</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r w:rsidR="00F14F93">
        <w:rPr>
          <w:rFonts w:ascii="Times New Roman" w:hAnsi="Times New Roman" w:cs="Times New Roman" w:hint="eastAsia"/>
          <w:sz w:val="24"/>
          <w:szCs w:val="24"/>
        </w:rPr>
        <w:t xml:space="preserve"> (S</w:t>
      </w:r>
      <w:r w:rsidR="00DD4E98">
        <w:rPr>
          <w:rFonts w:ascii="Times New Roman" w:hAnsi="Times New Roman" w:cs="Times New Roman" w:hint="eastAsia"/>
          <w:sz w:val="24"/>
          <w:szCs w:val="24"/>
        </w:rPr>
        <w:t>C, salt chamber; BC, base chamber;</w:t>
      </w:r>
      <w:r w:rsidR="00212510">
        <w:rPr>
          <w:rFonts w:ascii="Times New Roman" w:hAnsi="Times New Roman" w:cs="Times New Roman" w:hint="eastAsia"/>
          <w:sz w:val="24"/>
          <w:szCs w:val="24"/>
        </w:rPr>
        <w:t xml:space="preserve"> CEM, cation exchange membrane)</w:t>
      </w:r>
      <w:r w:rsidRPr="0004643B">
        <w:rPr>
          <w:rFonts w:ascii="Times New Roman" w:hAnsi="Times New Roman" w:cs="Times New Roman"/>
          <w:sz w:val="24"/>
          <w:szCs w:val="24"/>
        </w:rPr>
        <w:t>.</w:t>
      </w:r>
    </w:p>
    <w:p w14:paraId="24944E73" w14:textId="797FF485" w:rsidR="006D590E" w:rsidRPr="00423FFC" w:rsidRDefault="00026047" w:rsidP="00A30DDE">
      <w:pPr>
        <w:spacing w:line="48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4</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B56D3E" w:rsidRPr="00333975">
        <w:rPr>
          <w:rFonts w:ascii="Times New Roman" w:hAnsi="Times New Roman" w:cs="Times New Roman" w:hint="eastAsia"/>
          <w:b/>
          <w:bCs/>
          <w:sz w:val="24"/>
        </w:rPr>
        <w:t xml:space="preserve">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F4560B">
        <w:rPr>
          <w:rFonts w:ascii="Times New Roman" w:hAnsi="Times New Roman" w:cs="Times New Roman" w:hint="eastAsia"/>
          <w:sz w:val="24"/>
        </w:rPr>
        <w:t>.</w:t>
      </w:r>
      <w:r w:rsidR="000118F4">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cHQiPjMxLCAzMiwgMzQsIDQ4PC9zdHlsZT48L0Rpc3BsYXlUZXh0PjxyZWNvcmQ+PHJlYy1udW1i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953BF">
        <w:rPr>
          <w:rFonts w:ascii="Times New Roman" w:hAnsi="Times New Roman" w:cs="Times New Roman"/>
          <w:sz w:val="24"/>
        </w:rPr>
        <w:instrText xml:space="preserve"> ADDIN EN.CITE </w:instrText>
      </w:r>
      <w:r w:rsidR="00A953BF">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cHQiPjMxLCAzMiwgMzQsIDQ4PC9zdHlsZT48L0Rpc3BsYXlUZXh0PjxyZWNvcmQ+PHJlYy1udW1i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953BF">
        <w:rPr>
          <w:rFonts w:ascii="Times New Roman" w:hAnsi="Times New Roman" w:cs="Times New Roman"/>
          <w:sz w:val="24"/>
        </w:rPr>
        <w:instrText xml:space="preserve"> ADDIN EN.CITE.DATA </w:instrText>
      </w:r>
      <w:r w:rsidR="00A953BF">
        <w:rPr>
          <w:rFonts w:ascii="Times New Roman" w:hAnsi="Times New Roman" w:cs="Times New Roman"/>
          <w:sz w:val="24"/>
        </w:rPr>
      </w:r>
      <w:r w:rsidR="00A953BF">
        <w:rPr>
          <w:rFonts w:ascii="Times New Roman" w:hAnsi="Times New Roman" w:cs="Times New Roman"/>
          <w:sz w:val="24"/>
        </w:rPr>
        <w:fldChar w:fldCharType="end"/>
      </w:r>
      <w:r w:rsidR="000118F4">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31, 32, 34, 48</w:t>
      </w:r>
      <w:r w:rsidR="000118F4">
        <w:rPr>
          <w:rFonts w:ascii="Times New Roman" w:hAnsi="Times New Roman" w:cs="Times New Roman"/>
          <w:sz w:val="24"/>
        </w:rPr>
        <w:fldChar w:fldCharType="end"/>
      </w:r>
      <w:r w:rsidR="00F4560B">
        <w:rPr>
          <w:rFonts w:ascii="Times New Roman" w:hAnsi="Times New Roman" w:cs="Times New Roman" w:hint="eastAsia"/>
          <w:sz w:val="24"/>
        </w:rPr>
        <w:t xml:space="preserve">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D76929" w:rsidRPr="00FB06AC">
        <w:rPr>
          <w:rFonts w:ascii="Times New Roman" w:hAnsi="Times New Roman" w:cs="Times New Roman" w:hint="eastAsia"/>
          <w:sz w:val="24"/>
        </w:rPr>
        <w:t>.</w:t>
      </w:r>
      <w:r w:rsidR="000118F4">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dW0+MjkxPC9SZWNOdW0+PERpc3BsYXlUZXh0PjxzdHlsZSBmYWNlPSJzdXBlcnNjcmlwdCI+MzEs
IDMyLCAzNDwvc3R5bGU+PC9EaXNwbGF5VGV4dD48cmVjb3JkPjxyZWMtbnVtYmVyPjI5MTwvcmVj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342142">
        <w:rPr>
          <w:rFonts w:ascii="Times New Roman" w:hAnsi="Times New Roman" w:cs="Times New Roman"/>
          <w:sz w:val="24"/>
        </w:rPr>
        <w:instrText xml:space="preserve"> ADDIN EN.CITE </w:instrText>
      </w:r>
      <w:r w:rsidR="00342142">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dW0+MjkxPC9SZWNOdW0+PERpc3BsYXlUZXh0PjxzdHlsZSBmYWNlPSJzdXBlcnNjcmlwdCI+MzEs
IDMyLCAzNDwvc3R5bGU+PC9EaXNwbGF5VGV4dD48cmVjb3JkPjxyZWMtbnVtYmVyPjI5MTwvcmVj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342142">
        <w:rPr>
          <w:rFonts w:ascii="Times New Roman" w:hAnsi="Times New Roman" w:cs="Times New Roman"/>
          <w:sz w:val="24"/>
        </w:rPr>
        <w:instrText xml:space="preserve"> ADDIN EN.CITE.DATA </w:instrText>
      </w:r>
      <w:r w:rsidR="00342142">
        <w:rPr>
          <w:rFonts w:ascii="Times New Roman" w:hAnsi="Times New Roman" w:cs="Times New Roman"/>
          <w:sz w:val="24"/>
        </w:rPr>
      </w:r>
      <w:r w:rsidR="00342142">
        <w:rPr>
          <w:rFonts w:ascii="Times New Roman" w:hAnsi="Times New Roman" w:cs="Times New Roman"/>
          <w:sz w:val="24"/>
        </w:rPr>
        <w:fldChar w:fldCharType="end"/>
      </w:r>
      <w:r w:rsidR="000118F4">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31, 32, 34</w:t>
      </w:r>
      <w:r w:rsidR="000118F4">
        <w:rPr>
          <w:rFonts w:ascii="Times New Roman" w:hAnsi="Times New Roman" w:cs="Times New Roman"/>
          <w:sz w:val="24"/>
        </w:rPr>
        <w:fldChar w:fldCharType="end"/>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w:t>
      </w:r>
      <w:r w:rsidR="000118F4">
        <w:rPr>
          <w:rFonts w:ascii="Times New Roman" w:hAnsi="Times New Roman" w:cs="Times New Roman"/>
          <w:sz w:val="24"/>
        </w:rPr>
        <w:fldChar w:fldCharType="begin"/>
      </w:r>
      <w:r w:rsidR="00342142">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34</w:t>
      </w:r>
      <w:r w:rsidR="000118F4">
        <w:rPr>
          <w:rFonts w:ascii="Times New Roman" w:hAnsi="Times New Roman" w:cs="Times New Roman"/>
          <w:sz w:val="24"/>
        </w:rPr>
        <w:fldChar w:fldCharType="end"/>
      </w:r>
      <w:r w:rsidR="00F2005C">
        <w:rPr>
          <w:rFonts w:ascii="Times New Roman" w:hAnsi="Times New Roman" w:cs="Times New Roman" w:hint="eastAsia"/>
          <w:sz w:val="24"/>
        </w:rPr>
        <w:t xml:space="preserve">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w:t>
      </w:r>
      <w:r w:rsidR="00BD3746">
        <w:rPr>
          <w:rFonts w:ascii="Times New Roman" w:hAnsi="Times New Roman" w:cs="Times New Roman" w:hint="eastAsia"/>
          <w:sz w:val="24"/>
        </w:rPr>
        <w:t>.</w:t>
      </w:r>
      <w:r w:rsidR="000118F4" w:rsidRPr="00FB06AC">
        <w:rPr>
          <w:rFonts w:ascii="Times New Roman" w:hAnsi="Times New Roman" w:cs="Times New Roman"/>
          <w:sz w:val="24"/>
        </w:rPr>
        <w:fldChar w:fldCharType="begin"/>
      </w:r>
      <w:r w:rsidR="00A953BF">
        <w:rPr>
          <w:rFonts w:ascii="Times New Roman" w:hAnsi="Times New Roman" w:cs="Times New Roman"/>
          <w:sz w:val="24"/>
        </w:rPr>
        <w:instrText xml:space="preserve"> ADDIN EN.CITE &lt;EndNote&gt;&lt;Cite&gt;&lt;Author&gt;Lorrain&lt;/Author&gt;&lt;Year&gt;1996&lt;/Year&gt;&lt;RecNum&gt;224&lt;/RecNum&gt;&lt;DisplayText&gt;&lt;style face="superscript"&gt;49, 50&lt;/style&gt;&lt;/DisplayText&gt;&lt;record&gt;&lt;rec-number&gt;224&lt;/rec-number&gt;&lt;foreign-keys&gt;&lt;key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0118F4" w:rsidRPr="00FB06AC">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49, 50</w:t>
      </w:r>
      <w:r w:rsidR="000118F4"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2</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84222">
        <w:rPr>
          <w:rFonts w:ascii="Times New Roman" w:hAnsi="Times New Roman" w:cs="Times New Roman" w:hint="eastAsia"/>
          <w:sz w:val="24"/>
        </w:rPr>
        <w:t>.</w:t>
      </w:r>
      <w:r w:rsidR="000118F4" w:rsidRPr="00FB06AC">
        <w:rPr>
          <w:rFonts w:ascii="Times New Roman" w:hAnsi="Times New Roman" w:cs="Times New Roman"/>
          <w:sz w:val="24"/>
        </w:rPr>
        <w:fldChar w:fldCharType="begin"/>
      </w:r>
      <w:r w:rsidR="00342142">
        <w:rPr>
          <w:rFonts w:ascii="Times New Roman" w:hAnsi="Times New Roman" w:cs="Times New Roman"/>
          <w:sz w:val="24"/>
        </w:rPr>
        <w:instrText xml:space="preserve"> ADDIN EN.CITE &lt;EndNote&gt;&lt;Cite&gt;&lt;Author&gt;Belashova&lt;/Author&gt;&lt;Year&gt;2017&lt;/Year&gt;&lt;RecNum&gt;287&lt;/RecNum&gt;&lt;DisplayText&gt;&lt;style face="superscript"&gt;32, 34&lt;/style&gt;&lt;/DisplayText&gt;&lt;record&gt;&lt;rec-number&gt;287&lt;/rec-number&gt;&lt;foreign-keys&gt;&lt;key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sidRPr="00FB06AC">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32, 34</w:t>
      </w:r>
      <w:r w:rsidR="000118F4" w:rsidRPr="00FB06AC">
        <w:rPr>
          <w:rFonts w:ascii="Times New Roman" w:hAnsi="Times New Roman" w:cs="Times New Roman"/>
          <w:sz w:val="24"/>
        </w:rPr>
        <w:fldChar w:fldCharType="end"/>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23A451A0" w:rsidR="00630C54" w:rsidRDefault="00150622" w:rsidP="00630C54">
      <w:pPr>
        <w:spacing w:line="480" w:lineRule="auto"/>
        <w:rPr>
          <w:rFonts w:ascii="Times New Roman" w:hAnsi="Times New Roman" w:cs="Times New Roman"/>
          <w:sz w:val="24"/>
        </w:rPr>
      </w:pP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w:t>
      </w:r>
      <w:r w:rsidR="00BB17EF">
        <w:rPr>
          <w:rFonts w:ascii="Times New Roman" w:hAnsi="Times New Roman" w:cs="Times New Roman" w:hint="eastAsia"/>
          <w:sz w:val="24"/>
        </w:rPr>
        <w:t>transport number</w:t>
      </w:r>
      <w:r w:rsidR="00AC132D">
        <w:rPr>
          <w:rFonts w:ascii="Times New Roman" w:hAnsi="Times New Roman" w:cs="Times New Roman" w:hint="eastAsia"/>
          <w:sz w:val="24"/>
        </w:rPr>
        <w:t xml:space="preserve"> of the pristine CEM was 0.95</w:t>
      </w:r>
      <w:r w:rsidR="002C5329">
        <w:rPr>
          <w:rFonts w:ascii="Times New Roman" w:hAnsi="Times New Roman" w:cs="Times New Roman" w:hint="eastAsia"/>
          <w:sz w:val="24"/>
        </w:rPr>
        <w:t xml:space="preserve"> (</w:t>
      </w:r>
      <w:r w:rsidR="00214236" w:rsidRPr="004827C5">
        <w:rPr>
          <w:rFonts w:ascii="Times New Roman" w:hAnsi="Times New Roman" w:cs="Times New Roman" w:hint="eastAsia"/>
          <w:b/>
          <w:bCs/>
          <w:sz w:val="24"/>
        </w:rPr>
        <w:t xml:space="preserve">Figure </w:t>
      </w:r>
      <w:r w:rsidR="002C5329" w:rsidRPr="004827C5">
        <w:rPr>
          <w:rFonts w:ascii="Times New Roman" w:hAnsi="Times New Roman" w:cs="Times New Roman" w:hint="eastAsia"/>
          <w:b/>
          <w:bCs/>
          <w:sz w:val="24"/>
        </w:rPr>
        <w:t>S</w:t>
      </w:r>
      <w:r w:rsidR="004827C5">
        <w:rPr>
          <w:rFonts w:ascii="Times New Roman" w:hAnsi="Times New Roman" w:cs="Times New Roman" w:hint="eastAsia"/>
          <w:b/>
          <w:bCs/>
          <w:sz w:val="24"/>
        </w:rPr>
        <w:t>1</w:t>
      </w:r>
      <w:r w:rsidR="00BB17EF">
        <w:rPr>
          <w:rFonts w:ascii="Times New Roman" w:hAnsi="Times New Roman" w:cs="Times New Roman" w:hint="eastAsia"/>
          <w:b/>
          <w:bCs/>
          <w:sz w:val="24"/>
        </w:rPr>
        <w:t>3</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A953BF">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face="superscript"&gt;51&lt;/style&gt;&lt;/DisplayText&gt;&lt;record&gt;&lt;rec-number&gt;299&lt;/rec-number&gt;&lt;foreign-keys&gt;&lt;key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A953BF">
        <w:rPr>
          <w:rFonts w:ascii="Times New Roman" w:hAnsi="Times New Roman" w:cs="Times New Roman"/>
          <w:noProof/>
          <w:sz w:val="24"/>
        </w:rPr>
        <w:t xml:space="preserve">Gou, et al. </w:t>
      </w:r>
      <w:r w:rsidR="00A953BF" w:rsidRPr="00A953BF">
        <w:rPr>
          <w:rFonts w:ascii="Times New Roman" w:hAnsi="Times New Roman" w:cs="Times New Roman"/>
          <w:noProof/>
          <w:sz w:val="24"/>
          <w:vertAlign w:val="superscript"/>
        </w:rPr>
        <w:t>51</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A43E3B">
        <w:rPr>
          <w:rFonts w:ascii="Times New Roman" w:hAnsi="Times New Roman" w:cs="Times New Roman" w:hint="eastAsia"/>
          <w:b/>
          <w:bCs/>
          <w:sz w:val="24"/>
        </w:rPr>
        <w:t>1</w:t>
      </w:r>
      <w:r w:rsidR="00BB17EF">
        <w:rPr>
          <w:rFonts w:ascii="Times New Roman" w:hAnsi="Times New Roman" w:cs="Times New Roman" w:hint="eastAsia"/>
          <w:b/>
          <w:bCs/>
          <w:sz w:val="24"/>
        </w:rPr>
        <w:t>3</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3C381C">
        <w:rPr>
          <w:rFonts w:ascii="Times New Roman" w:hAnsi="Times New Roman" w:cs="Times New Roman" w:hint="eastAsia"/>
          <w:b/>
          <w:bCs/>
          <w:sz w:val="24"/>
        </w:rPr>
        <w:t>4</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093AC9" w:rsidRDefault="00630C54"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on BPMs</w:t>
      </w:r>
    </w:p>
    <w:p w14:paraId="2C0C4231" w14:textId="2A9BFFB2" w:rsidR="00594C18" w:rsidRDefault="00B42099" w:rsidP="00594C18">
      <w:pPr>
        <w:keepNext/>
        <w:spacing w:line="480" w:lineRule="auto"/>
        <w:jc w:val="center"/>
        <w:rPr>
          <w:rFonts w:hint="eastAsia"/>
        </w:rPr>
      </w:pPr>
      <w:r>
        <w:rPr>
          <w:rFonts w:hint="eastAsia"/>
          <w:noProof/>
        </w:rPr>
        <w:drawing>
          <wp:inline distT="0" distB="0" distL="0" distR="0" wp14:anchorId="7FA2DE25" wp14:editId="0B7FF0B1">
            <wp:extent cx="3675612" cy="2567858"/>
            <wp:effectExtent l="0" t="0" r="1270" b="0"/>
            <wp:docPr id="1646214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84" cy="2577479"/>
                    </a:xfrm>
                    <a:prstGeom prst="rect">
                      <a:avLst/>
                    </a:prstGeom>
                    <a:noFill/>
                  </pic:spPr>
                </pic:pic>
              </a:graphicData>
            </a:graphic>
          </wp:inline>
        </w:drawing>
      </w:r>
    </w:p>
    <w:p w14:paraId="0899C66F" w14:textId="094F491A" w:rsidR="00CF1DB0" w:rsidRDefault="00594C18" w:rsidP="004F573F">
      <w:pPr>
        <w:pStyle w:val="aa"/>
        <w:spacing w:after="240"/>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600522">
        <w:rPr>
          <w:rFonts w:ascii="Times New Roman" w:hAnsi="Times New Roman" w:cs="Times New Roman"/>
          <w:noProof/>
          <w:sz w:val="24"/>
          <w:szCs w:val="24"/>
        </w:rPr>
        <w:t>5</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r w:rsidR="00B742D8">
        <w:rPr>
          <w:rFonts w:ascii="Times New Roman" w:hAnsi="Times New Roman" w:cs="Times New Roman" w:hint="eastAsia"/>
          <w:sz w:val="24"/>
          <w:szCs w:val="24"/>
        </w:rPr>
        <w:t xml:space="preserve"> (SC, salt chamber; BC, base chamber; AC, acid chamber; EC, electrode chamber; CEM, cation exchange membrane; BPM, bipolar membrane)</w:t>
      </w:r>
      <w:r w:rsidRPr="00594C18">
        <w:rPr>
          <w:rFonts w:ascii="Times New Roman" w:hAnsi="Times New Roman" w:cs="Times New Roman"/>
          <w:sz w:val="24"/>
          <w:szCs w:val="24"/>
        </w:rPr>
        <w:t>.</w:t>
      </w:r>
    </w:p>
    <w:p w14:paraId="0F712011" w14:textId="47450A12" w:rsidR="00967DE0" w:rsidRDefault="00967DE0" w:rsidP="00A30DDE">
      <w:pPr>
        <w:spacing w:line="480" w:lineRule="auto"/>
        <w:rPr>
          <w:rFonts w:ascii="Times New Roman" w:hAnsi="Times New Roman" w:cs="Times New Roman"/>
          <w:sz w:val="24"/>
        </w:rPr>
      </w:pPr>
      <w:r>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5</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 xml:space="preserve">As shown in </w:t>
      </w:r>
      <w:r w:rsidR="00727927">
        <w:rPr>
          <w:rFonts w:ascii="Times New Roman" w:hAnsi="Times New Roman" w:cs="Times New Roman" w:hint="eastAsia"/>
          <w:sz w:val="24"/>
        </w:rPr>
        <w:t>Figure 1</w:t>
      </w:r>
      <w:r>
        <w:rPr>
          <w:rFonts w:ascii="Times New Roman" w:hAnsi="Times New Roman" w:cs="Times New Roman" w:hint="eastAsia"/>
          <w:sz w:val="24"/>
        </w:rPr>
        <w:t xml:space="preserve"> 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sidR="000118F4">
        <w:rPr>
          <w:rFonts w:ascii="Times New Roman" w:hAnsi="Times New Roman" w:cs="Times New Roman"/>
          <w:sz w:val="24"/>
        </w:rPr>
        <w:fldChar w:fldCharType="begin"/>
      </w:r>
      <w:r w:rsidR="00F050BF">
        <w:rPr>
          <w:rFonts w:ascii="Times New Roman" w:hAnsi="Times New Roman" w:cs="Times New Roman"/>
          <w:sz w:val="24"/>
        </w:rPr>
        <w:instrText xml:space="preserve"> ADDIN EN.CITE &lt;EndNote&gt;&lt;Cite&gt;&lt;Author&gt;Andreeva&lt;/Author&gt;&lt;Year&gt;2017&lt;/Year&gt;&lt;RecNum&gt;296&lt;/RecNum&gt;&lt;DisplayText&gt;&lt;style face="superscript"&gt;44&lt;/style&gt;&lt;/DisplayText&gt;&lt;record&gt;&lt;rec-number&gt;296&lt;/rec-number&gt;&lt;foreign-keys&gt;&lt;key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sidR="000118F4">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44</w:t>
      </w:r>
      <w:r w:rsidR="000118F4">
        <w:rPr>
          <w:rFonts w:ascii="Times New Roman" w:hAnsi="Times New Roman" w:cs="Times New Roman"/>
          <w:sz w:val="24"/>
        </w:rPr>
        <w:fldChar w:fldCharType="end"/>
      </w:r>
      <w:r>
        <w:rPr>
          <w:rFonts w:ascii="Times New Roman" w:hAnsi="Times New Roman" w:cs="Times New Roman" w:hint="eastAsia"/>
          <w:sz w:val="24"/>
        </w:rPr>
        <w:t xml:space="preserve">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3</w:t>
      </w:r>
      <w:r w:rsidRPr="00A43E3B">
        <w:rPr>
          <w:rFonts w:ascii="Times New Roman" w:hAnsi="Times New Roman" w:cs="Times New Roman" w:hint="eastAsia"/>
          <w:b/>
          <w:bCs/>
          <w:sz w:val="24"/>
        </w:rPr>
        <w:t>b</w:t>
      </w:r>
      <w:r>
        <w:rPr>
          <w:rFonts w:ascii="Times New Roman" w:hAnsi="Times New Roman" w:cs="Times New Roman" w:hint="eastAsia"/>
          <w:sz w:val="24"/>
        </w:rPr>
        <w:t>).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3</w:t>
      </w:r>
      <w:r w:rsidRPr="00A43E3B">
        <w:rPr>
          <w:rFonts w:ascii="Times New Roman" w:hAnsi="Times New Roman" w:cs="Times New Roman" w:hint="eastAsia"/>
          <w:b/>
          <w:bCs/>
          <w:sz w:val="24"/>
        </w:rPr>
        <w:t>b</w:t>
      </w:r>
      <w:r>
        <w:rPr>
          <w:rFonts w:ascii="Times New Roman" w:hAnsi="Times New Roman" w:cs="Times New Roman" w:hint="eastAsia"/>
          <w:sz w:val="24"/>
        </w:rPr>
        <w:t>)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3</w:t>
      </w:r>
      <w:r w:rsidRPr="00A43E3B">
        <w:rPr>
          <w:rFonts w:ascii="Times New Roman" w:hAnsi="Times New Roman" w:cs="Times New Roman" w:hint="eastAsia"/>
          <w:b/>
          <w:bCs/>
          <w:sz w:val="24"/>
        </w:rPr>
        <w:t>b</w:t>
      </w:r>
      <w:r>
        <w:rPr>
          <w:rFonts w:ascii="Times New Roman" w:hAnsi="Times New Roman" w:cs="Times New Roman" w:hint="eastAsia"/>
          <w:sz w:val="24"/>
        </w:rPr>
        <w:t>).</w:t>
      </w:r>
    </w:p>
    <w:p w14:paraId="7B3B5FB3" w14:textId="3A98D230" w:rsidR="00C41FE2" w:rsidRPr="00080715" w:rsidRDefault="00080715" w:rsidP="00080715">
      <w:pPr>
        <w:pStyle w:val="report2"/>
        <w:rPr>
          <w:rFonts w:eastAsiaTheme="minorEastAsia"/>
        </w:rPr>
      </w:pPr>
      <w:r>
        <w:rPr>
          <w:rFonts w:eastAsiaTheme="minorEastAsia" w:hint="eastAsia"/>
        </w:rPr>
        <w:t xml:space="preserve">3.4 </w:t>
      </w:r>
      <w:r w:rsidRPr="00080715">
        <w:rPr>
          <w:rFonts w:hint="eastAsia"/>
        </w:rPr>
        <w:t>Reversibility of BMED</w:t>
      </w:r>
    </w:p>
    <w:p w14:paraId="304E7D91" w14:textId="5AE40AD2" w:rsidR="004F5DB5" w:rsidRDefault="004F5DB5" w:rsidP="004F5DB5">
      <w:pPr>
        <w:spacing w:line="480" w:lineRule="auto"/>
        <w:jc w:val="center"/>
        <w:rPr>
          <w:rFonts w:ascii="Times New Roman" w:hAnsi="Times New Roman" w:cs="Times New Roman"/>
          <w:sz w:val="24"/>
        </w:rPr>
      </w:pPr>
      <w:r>
        <w:rPr>
          <w:rFonts w:hint="eastAsia"/>
          <w:noProof/>
        </w:rPr>
        <w:drawing>
          <wp:inline distT="0" distB="0" distL="0" distR="0" wp14:anchorId="797FF4CD" wp14:editId="3CDF51F6">
            <wp:extent cx="2842104" cy="5989845"/>
            <wp:effectExtent l="0" t="0" r="0" b="0"/>
            <wp:docPr id="360856669" name="图片 2" descr="图片包含 户外, 灯光, 线, 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6669" name="图片 2" descr="图片包含 户外, 灯光, 线, 路&#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9639" cy="6047875"/>
                    </a:xfrm>
                    <a:prstGeom prst="rect">
                      <a:avLst/>
                    </a:prstGeom>
                    <a:noFill/>
                  </pic:spPr>
                </pic:pic>
              </a:graphicData>
            </a:graphic>
          </wp:inline>
        </w:drawing>
      </w:r>
    </w:p>
    <w:p w14:paraId="5FB3E12A" w14:textId="77777777" w:rsidR="004F5DB5" w:rsidRPr="004F5DB5" w:rsidRDefault="004F5DB5" w:rsidP="004F5DB5">
      <w:pPr>
        <w:pStyle w:val="aa"/>
        <w:spacing w:after="240"/>
        <w:rPr>
          <w:rFonts w:ascii="Times New Roman" w:hAnsi="Times New Roman" w:cs="Times New Roman"/>
          <w:sz w:val="24"/>
          <w:szCs w:val="24"/>
        </w:rPr>
      </w:pPr>
      <w:r w:rsidRPr="00600522">
        <w:rPr>
          <w:rFonts w:ascii="Times New Roman" w:hAnsi="Times New Roman" w:cs="Times New Roman"/>
          <w:sz w:val="24"/>
          <w:szCs w:val="24"/>
        </w:rPr>
        <w:t xml:space="preserve">Figure </w:t>
      </w:r>
      <w:r w:rsidRPr="00600522">
        <w:rPr>
          <w:rFonts w:ascii="Times New Roman" w:hAnsi="Times New Roman" w:cs="Times New Roman"/>
          <w:sz w:val="24"/>
          <w:szCs w:val="24"/>
        </w:rPr>
        <w:fldChar w:fldCharType="begin"/>
      </w:r>
      <w:r w:rsidRPr="00600522">
        <w:rPr>
          <w:rFonts w:ascii="Times New Roman" w:hAnsi="Times New Roman" w:cs="Times New Roman"/>
          <w:sz w:val="24"/>
          <w:szCs w:val="24"/>
        </w:rPr>
        <w:instrText xml:space="preserve"> SEQ Figure \* ARABIC </w:instrText>
      </w:r>
      <w:r w:rsidRPr="00600522">
        <w:rPr>
          <w:rFonts w:ascii="Times New Roman" w:hAnsi="Times New Roman" w:cs="Times New Roman"/>
          <w:sz w:val="24"/>
          <w:szCs w:val="24"/>
        </w:rPr>
        <w:fldChar w:fldCharType="separate"/>
      </w:r>
      <w:r w:rsidRPr="00600522">
        <w:rPr>
          <w:rFonts w:ascii="Times New Roman" w:hAnsi="Times New Roman" w:cs="Times New Roman"/>
          <w:noProof/>
          <w:sz w:val="24"/>
          <w:szCs w:val="24"/>
        </w:rPr>
        <w:t>6</w:t>
      </w:r>
      <w:r w:rsidRPr="00600522">
        <w:rPr>
          <w:rFonts w:ascii="Times New Roman" w:hAnsi="Times New Roman" w:cs="Times New Roman"/>
          <w:sz w:val="24"/>
          <w:szCs w:val="24"/>
        </w:rPr>
        <w:fldChar w:fldCharType="end"/>
      </w:r>
      <w:r>
        <w:rPr>
          <w:rFonts w:ascii="Times New Roman" w:hAnsi="Times New Roman" w:cs="Times New Roman" w:hint="eastAsia"/>
          <w:sz w:val="24"/>
          <w:szCs w:val="24"/>
        </w:rPr>
        <w:t xml:space="preserve"> BMED p</w:t>
      </w:r>
      <w:r w:rsidRPr="00222FD6">
        <w:rPr>
          <w:rFonts w:ascii="Times New Roman" w:hAnsi="Times New Roman" w:cs="Times New Roman"/>
          <w:sz w:val="24"/>
          <w:szCs w:val="24"/>
        </w:rPr>
        <w:t>erformance change</w:t>
      </w:r>
      <w:r>
        <w:rPr>
          <w:rFonts w:ascii="Times New Roman" w:hAnsi="Times New Roman" w:cs="Times New Roman" w:hint="eastAsia"/>
          <w:sz w:val="24"/>
          <w:szCs w:val="24"/>
        </w:rPr>
        <w:t>s</w:t>
      </w:r>
      <w:r w:rsidRPr="00222FD6">
        <w:rPr>
          <w:rFonts w:ascii="Times New Roman" w:hAnsi="Times New Roman" w:cs="Times New Roman"/>
          <w:sz w:val="24"/>
          <w:szCs w:val="24"/>
        </w:rPr>
        <w:t xml:space="preserve"> </w:t>
      </w:r>
      <w:r>
        <w:rPr>
          <w:rFonts w:ascii="Times New Roman" w:hAnsi="Times New Roman" w:cs="Times New Roman" w:hint="eastAsia"/>
          <w:sz w:val="24"/>
          <w:szCs w:val="24"/>
        </w:rPr>
        <w:t>with pristine CEM, unscaled CEM and scaled CEM</w:t>
      </w:r>
      <w:r w:rsidRPr="00222FD6">
        <w:rPr>
          <w:rFonts w:ascii="Times New Roman" w:hAnsi="Times New Roman" w:cs="Times New Roman"/>
          <w:sz w:val="24"/>
          <w:szCs w:val="24"/>
        </w:rPr>
        <w:t>.</w:t>
      </w:r>
      <w:r>
        <w:rPr>
          <w:rFonts w:ascii="Times New Roman" w:hAnsi="Times New Roman" w:cs="Times New Roman" w:hint="eastAsia"/>
          <w:sz w:val="24"/>
          <w:szCs w:val="24"/>
        </w:rPr>
        <w:t xml:space="preserve"> (a) pH change in the SC; (b) concentration of generated acid; (c) concentration of </w:t>
      </w:r>
      <w:r>
        <w:rPr>
          <w:rFonts w:ascii="Times New Roman" w:hAnsi="Times New Roman" w:cs="Times New Roman"/>
          <w:sz w:val="24"/>
          <w:szCs w:val="24"/>
        </w:rPr>
        <w:t>generated</w:t>
      </w:r>
      <w:r>
        <w:rPr>
          <w:rFonts w:ascii="Times New Roman" w:hAnsi="Times New Roman" w:cs="Times New Roman" w:hint="eastAsia"/>
          <w:sz w:val="24"/>
          <w:szCs w:val="24"/>
        </w:rPr>
        <w:t xml:space="preserve"> base.</w:t>
      </w:r>
    </w:p>
    <w:p w14:paraId="4E8218E1" w14:textId="0142E68F" w:rsidR="00600522" w:rsidRPr="004F5DB5" w:rsidRDefault="00080715" w:rsidP="004F5DB5">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Pr>
          <w:rFonts w:ascii="Times New Roman" w:hAnsi="Times New Roman" w:cs="Times New Roman" w:hint="eastAsia"/>
          <w:sz w:val="18"/>
          <w:szCs w:val="18"/>
        </w:rPr>
        <w:t>.</w:t>
      </w:r>
      <w:r w:rsidR="000118F4">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A953BF">
        <w:rPr>
          <w:rFonts w:ascii="Times New Roman" w:hAnsi="Times New Roman" w:cs="Times New Roman"/>
          <w:sz w:val="24"/>
        </w:rPr>
        <w:instrText xml:space="preserve"> ADDIN EN.CITE </w:instrText>
      </w:r>
      <w:r w:rsidR="00A953BF">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A953BF">
        <w:rPr>
          <w:rFonts w:ascii="Times New Roman" w:hAnsi="Times New Roman" w:cs="Times New Roman"/>
          <w:sz w:val="24"/>
        </w:rPr>
        <w:instrText xml:space="preserve"> ADDIN EN.CITE.DATA </w:instrText>
      </w:r>
      <w:r w:rsidR="00A953BF">
        <w:rPr>
          <w:rFonts w:ascii="Times New Roman" w:hAnsi="Times New Roman" w:cs="Times New Roman"/>
          <w:sz w:val="24"/>
        </w:rPr>
      </w:r>
      <w:r w:rsidR="00A953BF">
        <w:rPr>
          <w:rFonts w:ascii="Times New Roman" w:hAnsi="Times New Roman" w:cs="Times New Roman"/>
          <w:sz w:val="24"/>
        </w:rPr>
        <w:fldChar w:fldCharType="end"/>
      </w:r>
      <w:r w:rsidR="000118F4">
        <w:rPr>
          <w:rFonts w:ascii="Times New Roman" w:hAnsi="Times New Roman" w:cs="Times New Roman"/>
          <w:sz w:val="24"/>
        </w:rPr>
        <w:fldChar w:fldCharType="separate"/>
      </w:r>
      <w:r w:rsidR="00A953BF" w:rsidRPr="00A953BF">
        <w:rPr>
          <w:rFonts w:ascii="Times New Roman" w:hAnsi="Times New Roman" w:cs="Times New Roman"/>
          <w:noProof/>
          <w:sz w:val="24"/>
          <w:vertAlign w:val="superscript"/>
        </w:rPr>
        <w:t>52-54</w:t>
      </w:r>
      <w:r w:rsidR="000118F4">
        <w:rPr>
          <w:rFonts w:ascii="Times New Roman" w:hAnsi="Times New Roman" w:cs="Times New Roman"/>
          <w:sz w:val="24"/>
        </w:rPr>
        <w:fldChar w:fldCharType="end"/>
      </w:r>
      <w:r>
        <w:rPr>
          <w:rFonts w:ascii="Times New Roman" w:hAnsi="Times New Roman" w:cs="Times New Roman" w:hint="eastAsia"/>
          <w:sz w:val="24"/>
        </w:rPr>
        <w:t xml:space="preserve"> This work also performed tests and </w:t>
      </w:r>
      <w:r>
        <w:rPr>
          <w:rFonts w:ascii="Times New Roman" w:hAnsi="Times New Roman" w:cs="Times New Roman"/>
          <w:sz w:val="24"/>
        </w:rPr>
        <w:t>found</w:t>
      </w:r>
      <w:r>
        <w:rPr>
          <w:rFonts w:ascii="Times New Roman" w:hAnsi="Times New Roman" w:cs="Times New Roman" w:hint="eastAsia"/>
          <w:sz w:val="24"/>
        </w:rPr>
        <w:t xml:space="preserve"> that the membrane</w:t>
      </w:r>
      <w:r w:rsidRPr="006E24DA">
        <w:rPr>
          <w:rFonts w:ascii="Times New Roman" w:hAnsi="Times New Roman" w:cs="Times New Roman"/>
          <w:sz w:val="24"/>
        </w:rPr>
        <w:t xml:space="preserve"> performance decline</w:t>
      </w:r>
      <w:r>
        <w:rPr>
          <w:rFonts w:ascii="Times New Roman" w:hAnsi="Times New Roman" w:cs="Times New Roman" w:hint="eastAsia"/>
          <w:sz w:val="24"/>
        </w:rPr>
        <w:t>d after</w:t>
      </w:r>
      <w:r w:rsidRPr="006E24DA">
        <w:rPr>
          <w:rFonts w:ascii="Times New Roman" w:hAnsi="Times New Roman" w:cs="Times New Roman"/>
          <w:sz w:val="24"/>
        </w:rPr>
        <w:t xml:space="preserve"> the severe scaling in BMED treating SWB.</w:t>
      </w:r>
      <w:r w:rsidRPr="00717DF2">
        <w:rPr>
          <w:rFonts w:ascii="Times New Roman" w:hAnsi="Times New Roman" w:cs="Times New Roman"/>
          <w:sz w:val="24"/>
        </w:rPr>
        <w:t xml:space="preserve"> </w:t>
      </w:r>
      <w:r>
        <w:rPr>
          <w:rFonts w:ascii="Times New Roman" w:hAnsi="Times New Roman" w:cs="Times New Roman" w:hint="eastAsia"/>
          <w:sz w:val="24"/>
        </w:rPr>
        <w:t xml:space="preserve">As shown in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Pr>
          <w:rFonts w:ascii="Times New Roman" w:hAnsi="Times New Roman" w:cs="Times New Roman" w:hint="eastAsia"/>
          <w:sz w:val="24"/>
        </w:rPr>
        <w:t xml:space="preserve">, </w:t>
      </w:r>
      <w:r w:rsidRPr="006E24DA">
        <w:rPr>
          <w:rFonts w:ascii="Times New Roman" w:hAnsi="Times New Roman" w:cs="Times New Roman"/>
          <w:sz w:val="24"/>
        </w:rPr>
        <w:t xml:space="preserve">the </w:t>
      </w:r>
      <w:r>
        <w:rPr>
          <w:rFonts w:ascii="Times New Roman" w:hAnsi="Times New Roman" w:cs="Times New Roman" w:hint="eastAsia"/>
          <w:sz w:val="24"/>
        </w:rPr>
        <w:t xml:space="preserve">pH in SC </w:t>
      </w:r>
      <w:r>
        <w:rPr>
          <w:rFonts w:ascii="Times New Roman" w:hAnsi="Times New Roman" w:cs="Times New Roman"/>
          <w:sz w:val="24"/>
        </w:rPr>
        <w:t>increased,</w:t>
      </w:r>
      <w:r>
        <w:rPr>
          <w:rFonts w:ascii="Times New Roman" w:hAnsi="Times New Roman" w:cs="Times New Roman" w:hint="eastAsia"/>
          <w:sz w:val="24"/>
        </w:rPr>
        <w:t xml:space="preserve"> and the acid and base production decreased</w:t>
      </w:r>
      <w:r w:rsidRPr="006E24DA">
        <w:rPr>
          <w:rFonts w:ascii="Times New Roman" w:hAnsi="Times New Roman" w:cs="Times New Roman"/>
          <w:sz w:val="24"/>
        </w:rPr>
        <w:t xml:space="preserve"> with scaled membrane. The change of pH of </w:t>
      </w:r>
      <w:r>
        <w:rPr>
          <w:rFonts w:ascii="Times New Roman" w:hAnsi="Times New Roman" w:cs="Times New Roman"/>
          <w:sz w:val="24"/>
        </w:rPr>
        <w:t>SC</w:t>
      </w:r>
      <w:r w:rsidRPr="006E24DA">
        <w:rPr>
          <w:rFonts w:ascii="Times New Roman" w:hAnsi="Times New Roman" w:cs="Times New Roman"/>
          <w:sz w:val="24"/>
        </w:rPr>
        <w:t xml:space="preserve"> (</w:t>
      </w:r>
      <w:r>
        <w:rPr>
          <w:rFonts w:ascii="Times New Roman" w:hAnsi="Times New Roman" w:cs="Times New Roman" w:hint="eastAsia"/>
          <w:sz w:val="24"/>
        </w:rPr>
        <w:t>decreased to 2.14 for pristine IEM, 2.25 for unscaled IEM, and 2.62 for scaled IEM at the end</w:t>
      </w:r>
      <w:r w:rsidRPr="006E24DA">
        <w:rPr>
          <w:rFonts w:ascii="Times New Roman" w:hAnsi="Times New Roman" w:cs="Times New Roman"/>
          <w:sz w:val="24"/>
        </w:rPr>
        <w:t>) indicated that the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leakage of scaled membrane increase</w:t>
      </w:r>
      <w:r>
        <w:rPr>
          <w:rFonts w:ascii="Times New Roman" w:hAnsi="Times New Roman" w:cs="Times New Roman" w:hint="eastAsia"/>
          <w:sz w:val="24"/>
        </w:rPr>
        <w:t>d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a</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sz w:val="24"/>
        </w:rPr>
        <w:t>M</w:t>
      </w:r>
      <w:r>
        <w:rPr>
          <w:rFonts w:ascii="Times New Roman" w:hAnsi="Times New Roman" w:cs="Times New Roman" w:hint="eastAsia"/>
          <w:sz w:val="24"/>
        </w:rPr>
        <w:t>oreover, t</w:t>
      </w:r>
      <w:r w:rsidRPr="006E24DA">
        <w:rPr>
          <w:rFonts w:ascii="Times New Roman" w:hAnsi="Times New Roman" w:cs="Times New Roman"/>
          <w:sz w:val="24"/>
        </w:rPr>
        <w:t xml:space="preserve">he </w:t>
      </w:r>
      <w:r>
        <w:rPr>
          <w:rFonts w:ascii="Times New Roman" w:hAnsi="Times New Roman" w:cs="Times New Roman" w:hint="eastAsia"/>
          <w:sz w:val="24"/>
        </w:rPr>
        <w:t xml:space="preserve">final </w:t>
      </w:r>
      <w:r w:rsidRPr="006E24DA">
        <w:rPr>
          <w:rFonts w:ascii="Times New Roman" w:hAnsi="Times New Roman" w:cs="Times New Roman"/>
          <w:sz w:val="24"/>
        </w:rPr>
        <w:t xml:space="preserve">acid </w:t>
      </w:r>
      <w:r>
        <w:rPr>
          <w:rFonts w:ascii="Times New Roman" w:hAnsi="Times New Roman" w:cs="Times New Roman" w:hint="eastAsia"/>
          <w:sz w:val="24"/>
        </w:rPr>
        <w:t xml:space="preserve">concentration of scaled IEM was 167.59 mM (180.99 mM and 173.06 mM for </w:t>
      </w:r>
      <w:r>
        <w:rPr>
          <w:rFonts w:ascii="Times New Roman" w:hAnsi="Times New Roman" w:cs="Times New Roman"/>
          <w:sz w:val="24"/>
        </w:rPr>
        <w:t>pristine</w:t>
      </w:r>
      <w:r>
        <w:rPr>
          <w:rFonts w:ascii="Times New Roman" w:hAnsi="Times New Roman" w:cs="Times New Roman" w:hint="eastAsia"/>
          <w:sz w:val="24"/>
        </w:rPr>
        <w:t xml:space="preserve"> IEM and unscaled IEM, respectively), </w:t>
      </w:r>
      <w:r w:rsidRPr="006E24DA">
        <w:rPr>
          <w:rFonts w:ascii="Times New Roman" w:hAnsi="Times New Roman" w:cs="Times New Roman"/>
          <w:sz w:val="24"/>
        </w:rPr>
        <w:t>and</w:t>
      </w:r>
      <w:r>
        <w:rPr>
          <w:rFonts w:ascii="Times New Roman" w:hAnsi="Times New Roman" w:cs="Times New Roman" w:hint="eastAsia"/>
          <w:sz w:val="24"/>
        </w:rPr>
        <w:t xml:space="preserve"> the final base concentration of scaled IEM decreased to 208.02 mM (i.e., </w:t>
      </w:r>
      <w:r w:rsidRPr="0003686D">
        <w:rPr>
          <w:rFonts w:ascii="Times New Roman" w:hAnsi="Times New Roman" w:cs="Times New Roman" w:hint="eastAsia"/>
          <w:sz w:val="24"/>
        </w:rPr>
        <w:t xml:space="preserve">25.15 </w:t>
      </w:r>
      <w:r w:rsidRPr="0003686D">
        <w:rPr>
          <w:rFonts w:ascii="Times New Roman" w:hAnsi="Times New Roman" w:cs="Times New Roman"/>
          <w:sz w:val="24"/>
        </w:rPr>
        <w:t>%</w:t>
      </w:r>
      <w:r>
        <w:rPr>
          <w:rFonts w:ascii="Times New Roman" w:hAnsi="Times New Roman" w:cs="Times New Roman" w:hint="eastAsia"/>
          <w:sz w:val="24"/>
        </w:rPr>
        <w:t xml:space="preserve"> compared to pristine IEM) at the end, suggesting</w:t>
      </w:r>
      <w:r w:rsidRPr="006E24DA">
        <w:rPr>
          <w:rFonts w:ascii="Times New Roman" w:hAnsi="Times New Roman" w:cs="Times New Roman"/>
          <w:sz w:val="24"/>
        </w:rPr>
        <w:t xml:space="preserve"> the irreversible decline of membrane properties in BMED</w:t>
      </w:r>
      <w:r>
        <w:rPr>
          <w:rFonts w:ascii="Times New Roman" w:hAnsi="Times New Roman" w:cs="Times New Roman" w:hint="eastAsia"/>
          <w:sz w:val="24"/>
        </w:rPr>
        <w:t xml:space="preserve">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b, c)</w:t>
      </w:r>
      <w:r w:rsidRPr="006E24DA">
        <w:rPr>
          <w:rFonts w:ascii="Times New Roman" w:hAnsi="Times New Roman" w:cs="Times New Roman"/>
          <w:sz w:val="24"/>
        </w:rPr>
        <w:t>. Therefore, scaling should be avoided in BMED stack.</w:t>
      </w:r>
    </w:p>
    <w:p w14:paraId="6A73ABF6" w14:textId="3C928A78" w:rsidR="007A2B57" w:rsidRPr="00093AC9" w:rsidRDefault="00D0251E" w:rsidP="00D0251E">
      <w:pPr>
        <w:pStyle w:val="report1"/>
        <w:spacing w:before="156" w:after="156"/>
        <w:rPr>
          <w:rFonts w:eastAsiaTheme="minorEastAsia"/>
          <w:color w:val="000000" w:themeColor="text1"/>
        </w:rPr>
      </w:pPr>
      <w:r>
        <w:rPr>
          <w:rFonts w:eastAsiaTheme="minorEastAsia" w:hint="eastAsia"/>
          <w:color w:val="000000" w:themeColor="text1"/>
        </w:rPr>
        <w:t>Implic</w:t>
      </w:r>
      <w:r w:rsidR="00C51B6D" w:rsidRPr="00093AC9">
        <w:rPr>
          <w:rFonts w:eastAsiaTheme="minorEastAsia" w:hint="eastAsia"/>
          <w:color w:val="000000" w:themeColor="text1"/>
        </w:rPr>
        <w:t>ation</w:t>
      </w:r>
    </w:p>
    <w:p w14:paraId="4093AAB8" w14:textId="1F14C05C"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77777777" w:rsidR="00093AC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From a design and operational perspective, the integration of selective IEMs, routine cleaning protocols, and potentially the use of </w:t>
      </w:r>
      <w:proofErr w:type="spellStart"/>
      <w:r w:rsidRPr="00AB32A9">
        <w:rPr>
          <w:rFonts w:ascii="Times New Roman" w:hAnsi="Times New Roman" w:cs="Times New Roman" w:hint="eastAsia"/>
          <w:sz w:val="24"/>
        </w:rPr>
        <w:t>antiscalants</w:t>
      </w:r>
      <w:proofErr w:type="spellEnd"/>
      <w:r w:rsidRPr="00AB32A9">
        <w:rPr>
          <w:rFonts w:ascii="Times New Roman" w:hAnsi="Times New Roman" w:cs="Times New Roman" w:hint="eastAsia"/>
          <w:sz w:val="24"/>
        </w:rPr>
        <w:t xml:space="preserve"> offer practical solutions to reduce scaling 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28EB6FBC"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xml:space="preserve">); </w:t>
      </w:r>
      <w:r w:rsidR="00A51A1F" w:rsidRPr="00A51A1F">
        <w:rPr>
          <w:rFonts w:ascii="Times New Roman" w:eastAsia="黑体" w:hAnsi="Times New Roman" w:cs="Times New Roman" w:hint="eastAsia"/>
          <w:sz w:val="24"/>
        </w:rPr>
        <w:t>Specific energy consumption during BMED tests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FD2FE5" w:rsidRPr="00FD2FE5">
        <w:rPr>
          <w:rFonts w:ascii="Times New Roman" w:hAnsi="Times New Roman" w:cs="Times New Roman" w:hint="eastAsia"/>
          <w:sz w:val="24"/>
        </w:rPr>
        <w:t>BMED performance changes</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xml:space="preserve">); </w:t>
      </w:r>
      <w:r w:rsidR="00E376A7" w:rsidRPr="00E376A7">
        <w:rPr>
          <w:rFonts w:ascii="Times New Roman" w:hAnsi="Times New Roman" w:cs="Times New Roman" w:hint="eastAsia"/>
          <w:sz w:val="24"/>
        </w:rPr>
        <w:t>pH changes in the acid chamber and base chamber</w:t>
      </w:r>
      <w:r w:rsidR="00E376A7">
        <w:rPr>
          <w:rFonts w:ascii="Times New Roman" w:hAnsi="Times New Roman" w:cs="Times New Roman" w:hint="eastAsia"/>
          <w:sz w:val="24"/>
        </w:rPr>
        <w:t xml:space="preserve"> (Section S10); </w:t>
      </w:r>
      <w:r w:rsidR="00CE273D" w:rsidRPr="00CE273D">
        <w:rPr>
          <w:rFonts w:ascii="Times New Roman" w:hAnsi="Times New Roman" w:cs="Times New Roman" w:hint="eastAsia"/>
          <w:sz w:val="24"/>
        </w:rPr>
        <w:t>The calculation of transport number</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220E1A">
        <w:rPr>
          <w:rFonts w:ascii="Times New Roman" w:hAnsi="Times New Roman" w:cs="Times New Roman" w:hint="eastAsia"/>
          <w:sz w:val="24"/>
        </w:rPr>
        <w:t>The cross-section of scaled CEM and BPM(AEL side) (Section S12).</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proofErr w:type="spellStart"/>
      <w:r w:rsidRPr="00093AC9">
        <w:rPr>
          <w:rFonts w:ascii="Times New Roman" w:hAnsi="Times New Roman"/>
          <w:b/>
          <w:bCs/>
          <w:color w:val="000000" w:themeColor="text1"/>
          <w:sz w:val="24"/>
          <w:szCs w:val="22"/>
        </w:rPr>
        <w:t>Qianhong</w:t>
      </w:r>
      <w:proofErr w:type="spellEnd"/>
      <w:r w:rsidRPr="00093AC9">
        <w:rPr>
          <w:rFonts w:ascii="Times New Roman" w:hAnsi="Times New Roman"/>
          <w:b/>
          <w:bCs/>
          <w:color w:val="000000" w:themeColor="text1"/>
          <w:sz w:val="24"/>
          <w:szCs w:val="22"/>
        </w:rPr>
        <w:t xml:space="preserve">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t>Reference</w:t>
      </w:r>
      <w:r w:rsidRPr="006F7621">
        <w:rPr>
          <w:rFonts w:cs="Times New Roman"/>
          <w:sz w:val="24"/>
        </w:rPr>
        <w:t xml:space="preserve"> </w:t>
      </w:r>
    </w:p>
    <w:p w14:paraId="6188073F" w14:textId="77777777" w:rsidR="00C65989" w:rsidRPr="00C65989" w:rsidRDefault="00304ABF" w:rsidP="00C65989">
      <w:pPr>
        <w:pStyle w:val="EndNoteBibliography"/>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C65989" w:rsidRPr="00C65989">
        <w:t>1.</w:t>
      </w:r>
      <w:r w:rsidR="00C65989" w:rsidRPr="00C65989">
        <w:tab/>
        <w:t xml:space="preserve">Guo, L.; Xie, Y.; Sun, W.; Xu, Y.; Sun, Y., Research progress of high-salinity wastewater treatment technology. </w:t>
      </w:r>
      <w:r w:rsidR="00C65989" w:rsidRPr="00C65989">
        <w:rPr>
          <w:i/>
        </w:rPr>
        <w:t xml:space="preserve">Water </w:t>
      </w:r>
      <w:r w:rsidR="00C65989" w:rsidRPr="00C65989">
        <w:rPr>
          <w:b/>
        </w:rPr>
        <w:t>2023,</w:t>
      </w:r>
      <w:r w:rsidR="00C65989" w:rsidRPr="00C65989">
        <w:t xml:space="preserve"> </w:t>
      </w:r>
      <w:r w:rsidR="00C65989" w:rsidRPr="00C65989">
        <w:rPr>
          <w:i/>
        </w:rPr>
        <w:t>15</w:t>
      </w:r>
      <w:r w:rsidR="00C65989" w:rsidRPr="00C65989">
        <w:t>, (4), 684.</w:t>
      </w:r>
    </w:p>
    <w:p w14:paraId="486FF4D8" w14:textId="77777777" w:rsidR="00C65989" w:rsidRPr="00C65989" w:rsidRDefault="00C65989" w:rsidP="00C65989">
      <w:pPr>
        <w:pStyle w:val="EndNoteBibliography"/>
      </w:pPr>
      <w:r w:rsidRPr="00C65989">
        <w:t>2.</w:t>
      </w:r>
      <w:r w:rsidRPr="00C65989">
        <w:tab/>
        <w:t xml:space="preserve">Rehman, Z.; Mushtaq, A., Advancements in Treatment of High-Salinity Wastewater: A Critical. </w:t>
      </w:r>
      <w:r w:rsidRPr="00C65989">
        <w:rPr>
          <w:i/>
        </w:rPr>
        <w:t xml:space="preserve">Int. J. Chem. Biochem. Sci </w:t>
      </w:r>
      <w:r w:rsidRPr="00C65989">
        <w:rPr>
          <w:b/>
        </w:rPr>
        <w:t>2023,</w:t>
      </w:r>
      <w:r w:rsidRPr="00C65989">
        <w:t xml:space="preserve"> </w:t>
      </w:r>
      <w:r w:rsidRPr="00C65989">
        <w:rPr>
          <w:i/>
        </w:rPr>
        <w:t>23</w:t>
      </w:r>
      <w:r w:rsidRPr="00C65989">
        <w:t>, 1-10.</w:t>
      </w:r>
    </w:p>
    <w:p w14:paraId="427C2468" w14:textId="77777777" w:rsidR="00C65989" w:rsidRPr="00C65989" w:rsidRDefault="00C65989" w:rsidP="00C65989">
      <w:pPr>
        <w:pStyle w:val="EndNoteBibliography"/>
      </w:pPr>
      <w:r w:rsidRPr="00C65989">
        <w:t>3.</w:t>
      </w:r>
      <w:r w:rsidRPr="00C65989">
        <w:tab/>
        <w:t xml:space="preserve">Mohammed, A. S.; Kapri, A.; Goel, R., Heavy metal pollution: source, impact, and remedies. </w:t>
      </w:r>
      <w:r w:rsidRPr="00C65989">
        <w:rPr>
          <w:i/>
        </w:rPr>
        <w:t xml:space="preserve">Biomanagement of metal-contaminated soils </w:t>
      </w:r>
      <w:r w:rsidRPr="00C65989">
        <w:rPr>
          <w:b/>
        </w:rPr>
        <w:t>2011</w:t>
      </w:r>
      <w:r w:rsidRPr="00C65989">
        <w:t>, 1-28.</w:t>
      </w:r>
    </w:p>
    <w:p w14:paraId="0433A271" w14:textId="77777777" w:rsidR="00C65989" w:rsidRPr="00C65989" w:rsidRDefault="00C65989" w:rsidP="00C65989">
      <w:pPr>
        <w:pStyle w:val="EndNoteBibliography"/>
      </w:pPr>
      <w:r w:rsidRPr="00C65989">
        <w:t>4.</w:t>
      </w:r>
      <w:r w:rsidRPr="00C65989">
        <w:tab/>
        <w:t xml:space="preserve">Capodici, M.; Cosenza, A.; Di Bella, G.; Di Trapani, D.; Viviani, G.; Mannina, G., High salinity wastewater treatment by membrane bioreactors. </w:t>
      </w:r>
      <w:r w:rsidRPr="00C65989">
        <w:rPr>
          <w:i/>
        </w:rPr>
        <w:t xml:space="preserve">Current developments in biotechnology and bioengineering </w:t>
      </w:r>
      <w:r w:rsidRPr="00C65989">
        <w:rPr>
          <w:b/>
        </w:rPr>
        <w:t>2020</w:t>
      </w:r>
      <w:r w:rsidRPr="00C65989">
        <w:t>, 177-204.</w:t>
      </w:r>
    </w:p>
    <w:p w14:paraId="5436DE6C" w14:textId="77777777" w:rsidR="00C65989" w:rsidRPr="00C65989" w:rsidRDefault="00C65989" w:rsidP="00C65989">
      <w:pPr>
        <w:pStyle w:val="EndNoteBibliography"/>
      </w:pPr>
      <w:r w:rsidRPr="00C65989">
        <w:t>5.</w:t>
      </w:r>
      <w:r w:rsidRPr="00C65989">
        <w:tab/>
        <w:t xml:space="preserve">Kabir, M. M.; Sabur, G. M.; Akter, M. M.; Nam, S. Y.; Im, K. S.; Tijing, L.; Shon, H. K., Electrodialysis desalination, resource and energy recovery from water industries for a circular economy. </w:t>
      </w:r>
      <w:r w:rsidRPr="00C65989">
        <w:rPr>
          <w:i/>
        </w:rPr>
        <w:t xml:space="preserve">Desalination </w:t>
      </w:r>
      <w:r w:rsidRPr="00C65989">
        <w:rPr>
          <w:b/>
        </w:rPr>
        <w:t>2024,</w:t>
      </w:r>
      <w:r w:rsidRPr="00C65989">
        <w:t xml:space="preserve"> </w:t>
      </w:r>
      <w:r w:rsidRPr="00C65989">
        <w:rPr>
          <w:i/>
        </w:rPr>
        <w:t>569</w:t>
      </w:r>
      <w:r w:rsidRPr="00C65989">
        <w:t>.</w:t>
      </w:r>
    </w:p>
    <w:p w14:paraId="49B5877A" w14:textId="77777777" w:rsidR="00C65989" w:rsidRPr="00C65989" w:rsidRDefault="00C65989" w:rsidP="00C65989">
      <w:pPr>
        <w:pStyle w:val="EndNoteBibliography"/>
      </w:pPr>
      <w:r w:rsidRPr="00C65989">
        <w:t>6.</w:t>
      </w:r>
      <w:r w:rsidRPr="00C65989">
        <w:tab/>
        <w:t xml:space="preserve">Dolnicar, S.; Schafer, A. I., Desalinated versus recycled water: public perceptions and profiles of the accepters. </w:t>
      </w:r>
      <w:r w:rsidRPr="00C65989">
        <w:rPr>
          <w:i/>
        </w:rPr>
        <w:t xml:space="preserve">J Environ Manage </w:t>
      </w:r>
      <w:r w:rsidRPr="00C65989">
        <w:rPr>
          <w:b/>
        </w:rPr>
        <w:t>2009,</w:t>
      </w:r>
      <w:r w:rsidRPr="00C65989">
        <w:t xml:space="preserve"> </w:t>
      </w:r>
      <w:r w:rsidRPr="00C65989">
        <w:rPr>
          <w:i/>
        </w:rPr>
        <w:t>90</w:t>
      </w:r>
      <w:r w:rsidRPr="00C65989">
        <w:t>, (2), 888-900.</w:t>
      </w:r>
    </w:p>
    <w:p w14:paraId="32B72306" w14:textId="77777777" w:rsidR="00C65989" w:rsidRPr="00C65989" w:rsidRDefault="00C65989" w:rsidP="00C65989">
      <w:pPr>
        <w:pStyle w:val="EndNoteBibliography"/>
      </w:pPr>
      <w:r w:rsidRPr="00C65989">
        <w:t>7.</w:t>
      </w:r>
      <w:r w:rsidRPr="00C65989">
        <w:tab/>
        <w:t xml:space="preserve">Valero, F.; Barceló, A.; Arbós, R., Electrodialysis technology: theory and applications. </w:t>
      </w:r>
      <w:r w:rsidRPr="00C65989">
        <w:rPr>
          <w:i/>
        </w:rPr>
        <w:t xml:space="preserve">Desalination, trends and technologies </w:t>
      </w:r>
      <w:r w:rsidRPr="00C65989">
        <w:rPr>
          <w:b/>
        </w:rPr>
        <w:t>2011,</w:t>
      </w:r>
      <w:r w:rsidRPr="00C65989">
        <w:t xml:space="preserve"> </w:t>
      </w:r>
      <w:r w:rsidRPr="00C65989">
        <w:rPr>
          <w:i/>
        </w:rPr>
        <w:t>28</w:t>
      </w:r>
      <w:r w:rsidRPr="00C65989">
        <w:t>, 3-20.</w:t>
      </w:r>
    </w:p>
    <w:p w14:paraId="4E4146F6" w14:textId="77777777" w:rsidR="00C65989" w:rsidRPr="00C65989" w:rsidRDefault="00C65989" w:rsidP="00C65989">
      <w:pPr>
        <w:pStyle w:val="EndNoteBibliography"/>
      </w:pPr>
      <w:r w:rsidRPr="00C65989">
        <w:t>8.</w:t>
      </w:r>
      <w:r w:rsidRPr="00C65989">
        <w:tab/>
        <w:t xml:space="preserve">Strathmann, H., Electrodialysis, a mature technology with a multitude of new applications. </w:t>
      </w:r>
      <w:r w:rsidRPr="00C65989">
        <w:rPr>
          <w:i/>
        </w:rPr>
        <w:t xml:space="preserve">Desalination </w:t>
      </w:r>
      <w:r w:rsidRPr="00C65989">
        <w:rPr>
          <w:b/>
        </w:rPr>
        <w:t>2010,</w:t>
      </w:r>
      <w:r w:rsidRPr="00C65989">
        <w:t xml:space="preserve"> </w:t>
      </w:r>
      <w:r w:rsidRPr="00C65989">
        <w:rPr>
          <w:i/>
        </w:rPr>
        <w:t>264</w:t>
      </w:r>
      <w:r w:rsidRPr="00C65989">
        <w:t>, (3), 268-288.</w:t>
      </w:r>
    </w:p>
    <w:p w14:paraId="3C55903B" w14:textId="77777777" w:rsidR="00C65989" w:rsidRPr="00C65989" w:rsidRDefault="00C65989" w:rsidP="00C65989">
      <w:pPr>
        <w:pStyle w:val="EndNoteBibliography"/>
        <w:rPr>
          <w:rFonts w:hint="eastAsia"/>
        </w:rPr>
      </w:pPr>
      <w:r w:rsidRPr="00C65989">
        <w:rPr>
          <w:rFonts w:hint="eastAsia"/>
        </w:rPr>
        <w:t>9.</w:t>
      </w:r>
      <w:r w:rsidRPr="00C65989">
        <w:rPr>
          <w:rFonts w:hint="eastAsia"/>
        </w:rPr>
        <w:tab/>
        <w:t xml:space="preserve">Xu, T.; Huang, C., Electrodialysis‐based separation technologies: a critical review. </w:t>
      </w:r>
      <w:r w:rsidRPr="00C65989">
        <w:rPr>
          <w:rFonts w:hint="eastAsia"/>
          <w:i/>
        </w:rPr>
        <w:t xml:space="preserve">AIChE journal </w:t>
      </w:r>
      <w:r w:rsidRPr="00C65989">
        <w:rPr>
          <w:rFonts w:hint="eastAsia"/>
          <w:b/>
        </w:rPr>
        <w:t>2008,</w:t>
      </w:r>
      <w:r w:rsidRPr="00C65989">
        <w:rPr>
          <w:rFonts w:hint="eastAsia"/>
        </w:rPr>
        <w:t xml:space="preserve"> </w:t>
      </w:r>
      <w:r w:rsidRPr="00C65989">
        <w:rPr>
          <w:rFonts w:hint="eastAsia"/>
          <w:i/>
        </w:rPr>
        <w:t>54</w:t>
      </w:r>
      <w:r w:rsidRPr="00C65989">
        <w:rPr>
          <w:rFonts w:hint="eastAsia"/>
        </w:rPr>
        <w:t>, (12), 3147-3159.</w:t>
      </w:r>
    </w:p>
    <w:p w14:paraId="68FF33CF" w14:textId="77777777" w:rsidR="00C65989" w:rsidRPr="00C65989" w:rsidRDefault="00C65989" w:rsidP="00C65989">
      <w:pPr>
        <w:pStyle w:val="EndNoteBibliography"/>
      </w:pPr>
      <w:r w:rsidRPr="00C65989">
        <w:t>10.</w:t>
      </w:r>
      <w:r w:rsidRPr="00C65989">
        <w:tab/>
        <w:t xml:space="preserve">Huang, C.; Xu, T., Electrodialysis with bipolar membranes for sustainable development. </w:t>
      </w:r>
      <w:r w:rsidRPr="00C65989">
        <w:rPr>
          <w:i/>
        </w:rPr>
        <w:t xml:space="preserve">Environmental science &amp; technology </w:t>
      </w:r>
      <w:r w:rsidRPr="00C65989">
        <w:rPr>
          <w:b/>
        </w:rPr>
        <w:t>2006,</w:t>
      </w:r>
      <w:r w:rsidRPr="00C65989">
        <w:t xml:space="preserve"> </w:t>
      </w:r>
      <w:r w:rsidRPr="00C65989">
        <w:rPr>
          <w:i/>
        </w:rPr>
        <w:t>40</w:t>
      </w:r>
      <w:r w:rsidRPr="00C65989">
        <w:t>, (17), 5233-5243.</w:t>
      </w:r>
    </w:p>
    <w:p w14:paraId="11110488" w14:textId="77777777" w:rsidR="00C65989" w:rsidRPr="00C65989" w:rsidRDefault="00C65989" w:rsidP="00C65989">
      <w:pPr>
        <w:pStyle w:val="EndNoteBibliography"/>
      </w:pPr>
      <w:r w:rsidRPr="00C65989">
        <w:t>11.</w:t>
      </w:r>
      <w:r w:rsidRPr="00C65989">
        <w:tab/>
        <w:t xml:space="preserve">Zhang, X.; Lu, W.; Ren, H.; Cong, W., Sulfuric acid and ammonia generation by bipolar membranes electrodialysis: Transport rate model for ion and water through anion exchange membrane. </w:t>
      </w:r>
      <w:r w:rsidRPr="00C65989">
        <w:rPr>
          <w:i/>
        </w:rPr>
        <w:t xml:space="preserve">Chemical and Biochemical Engineering Quarterly </w:t>
      </w:r>
      <w:r w:rsidRPr="00C65989">
        <w:rPr>
          <w:b/>
        </w:rPr>
        <w:t>2008,</w:t>
      </w:r>
      <w:r w:rsidRPr="00C65989">
        <w:t xml:space="preserve"> </w:t>
      </w:r>
      <w:r w:rsidRPr="00C65989">
        <w:rPr>
          <w:i/>
        </w:rPr>
        <w:t>22</w:t>
      </w:r>
      <w:r w:rsidRPr="00C65989">
        <w:t>, (1), 1-8.</w:t>
      </w:r>
    </w:p>
    <w:p w14:paraId="55636AC4" w14:textId="77777777" w:rsidR="00C65989" w:rsidRPr="00C65989" w:rsidRDefault="00C65989" w:rsidP="00C65989">
      <w:pPr>
        <w:pStyle w:val="EndNoteBibliography"/>
      </w:pPr>
      <w:r w:rsidRPr="00C65989">
        <w:t>12.</w:t>
      </w:r>
      <w:r w:rsidRPr="00C65989">
        <w:tab/>
        <w:t xml:space="preserve">Luo, Y.; Liu, Y.; Shen, J.; Van der Bruggen, B., Application of bipolar membrane electrodialysis in environmental protection and resource recovery: a review. </w:t>
      </w:r>
      <w:r w:rsidRPr="00C65989">
        <w:rPr>
          <w:i/>
        </w:rPr>
        <w:t xml:space="preserve">Membranes </w:t>
      </w:r>
      <w:r w:rsidRPr="00C65989">
        <w:rPr>
          <w:b/>
        </w:rPr>
        <w:t>2022,</w:t>
      </w:r>
      <w:r w:rsidRPr="00C65989">
        <w:t xml:space="preserve"> </w:t>
      </w:r>
      <w:r w:rsidRPr="00C65989">
        <w:rPr>
          <w:i/>
        </w:rPr>
        <w:t>12</w:t>
      </w:r>
      <w:r w:rsidRPr="00C65989">
        <w:t>, (9), 829.</w:t>
      </w:r>
    </w:p>
    <w:p w14:paraId="5952C19D" w14:textId="77777777" w:rsidR="00C65989" w:rsidRPr="00C65989" w:rsidRDefault="00C65989" w:rsidP="00C65989">
      <w:pPr>
        <w:pStyle w:val="EndNoteBibliography"/>
      </w:pPr>
      <w:r w:rsidRPr="00C65989">
        <w:t>13.</w:t>
      </w:r>
      <w:r w:rsidRPr="00C65989">
        <w:tab/>
        <w:t xml:space="preserve">Ghyselbrecht, K.; Huygebaert, M.; Van der Bruggen, B.; Ballet, R.; Meesschaert, B.; Pinoy, L., Desalination of an industrial saline water with conventional and bipolar membrane electrodialysis. </w:t>
      </w:r>
      <w:r w:rsidRPr="00C65989">
        <w:rPr>
          <w:i/>
        </w:rPr>
        <w:t xml:space="preserve">Desalination </w:t>
      </w:r>
      <w:r w:rsidRPr="00C65989">
        <w:rPr>
          <w:b/>
        </w:rPr>
        <w:t>2013,</w:t>
      </w:r>
      <w:r w:rsidRPr="00C65989">
        <w:t xml:space="preserve"> </w:t>
      </w:r>
      <w:r w:rsidRPr="00C65989">
        <w:rPr>
          <w:i/>
        </w:rPr>
        <w:t>318</w:t>
      </w:r>
      <w:r w:rsidRPr="00C65989">
        <w:t>, 9-18.</w:t>
      </w:r>
    </w:p>
    <w:p w14:paraId="707B372F" w14:textId="77777777" w:rsidR="00C65989" w:rsidRPr="00C65989" w:rsidRDefault="00C65989" w:rsidP="00C65989">
      <w:pPr>
        <w:pStyle w:val="EndNoteBibliography"/>
      </w:pPr>
      <w:r w:rsidRPr="00C65989">
        <w:t>14.</w:t>
      </w:r>
      <w:r w:rsidRPr="00C65989">
        <w:tab/>
        <w:t xml:space="preserve">Reig, M.; Valderrama, C.; Gibert, O.; Cortina, J. L., Selectrodialysis and bipolar membrane electrodialysis combination for industrial process brines treatment: Monovalent-divalent ions separation and acid and base production. </w:t>
      </w:r>
      <w:r w:rsidRPr="00C65989">
        <w:rPr>
          <w:i/>
        </w:rPr>
        <w:t xml:space="preserve">Desalination </w:t>
      </w:r>
      <w:r w:rsidRPr="00C65989">
        <w:rPr>
          <w:b/>
        </w:rPr>
        <w:t>2016,</w:t>
      </w:r>
      <w:r w:rsidRPr="00C65989">
        <w:t xml:space="preserve"> </w:t>
      </w:r>
      <w:r w:rsidRPr="00C65989">
        <w:rPr>
          <w:i/>
        </w:rPr>
        <w:t>399</w:t>
      </w:r>
      <w:r w:rsidRPr="00C65989">
        <w:t>, 88-95.</w:t>
      </w:r>
    </w:p>
    <w:p w14:paraId="1488D38B" w14:textId="77777777" w:rsidR="00C65989" w:rsidRPr="00C65989" w:rsidRDefault="00C65989" w:rsidP="00C65989">
      <w:pPr>
        <w:pStyle w:val="EndNoteBibliography"/>
      </w:pPr>
      <w:r w:rsidRPr="00C65989">
        <w:t>15.</w:t>
      </w:r>
      <w:r w:rsidRPr="00C65989">
        <w:tab/>
        <w:t xml:space="preserve">Zhao, W.-Y.; Zhou, M.; Yan, B.; Sun, X.; Liu, Y.; Wang, Y.; Xu, T.; Zhang, Y., Waste conversion and resource recovery from wastewater by ion exchange membranes: state-of-the-art and perspective. </w:t>
      </w:r>
      <w:r w:rsidRPr="00C65989">
        <w:rPr>
          <w:i/>
        </w:rPr>
        <w:t xml:space="preserve">Industrial &amp; Engineering Chemistry Research </w:t>
      </w:r>
      <w:r w:rsidRPr="00C65989">
        <w:rPr>
          <w:b/>
        </w:rPr>
        <w:t>2018,</w:t>
      </w:r>
      <w:r w:rsidRPr="00C65989">
        <w:t xml:space="preserve"> </w:t>
      </w:r>
      <w:r w:rsidRPr="00C65989">
        <w:rPr>
          <w:i/>
        </w:rPr>
        <w:t>57</w:t>
      </w:r>
      <w:r w:rsidRPr="00C65989">
        <w:t>, (18), 6025-6039.</w:t>
      </w:r>
    </w:p>
    <w:p w14:paraId="1FCACCAA" w14:textId="77777777" w:rsidR="00C65989" w:rsidRPr="00C65989" w:rsidRDefault="00C65989" w:rsidP="00C65989">
      <w:pPr>
        <w:pStyle w:val="EndNoteBibliography"/>
      </w:pPr>
      <w:r w:rsidRPr="00C65989">
        <w:t>16.</w:t>
      </w:r>
      <w:r w:rsidRPr="00C65989">
        <w:tab/>
        <w:t xml:space="preserve">Shi, L.; Xiao, L.; Hu, Z.; Zhan, X., Nutrient recovery from animal manure using bipolar membrane electrodialysis: Study on product purity and energy efficiency. </w:t>
      </w:r>
      <w:r w:rsidRPr="00C65989">
        <w:rPr>
          <w:i/>
        </w:rPr>
        <w:t xml:space="preserve">Water Cycle </w:t>
      </w:r>
      <w:r w:rsidRPr="00C65989">
        <w:rPr>
          <w:b/>
        </w:rPr>
        <w:t>2020,</w:t>
      </w:r>
      <w:r w:rsidRPr="00C65989">
        <w:t xml:space="preserve"> </w:t>
      </w:r>
      <w:r w:rsidRPr="00C65989">
        <w:rPr>
          <w:i/>
        </w:rPr>
        <w:t>1</w:t>
      </w:r>
      <w:r w:rsidRPr="00C65989">
        <w:t>, 54-62.</w:t>
      </w:r>
    </w:p>
    <w:p w14:paraId="45E462A7" w14:textId="77777777" w:rsidR="00C65989" w:rsidRPr="00C65989" w:rsidRDefault="00C65989" w:rsidP="00C65989">
      <w:pPr>
        <w:pStyle w:val="EndNoteBibliography"/>
      </w:pPr>
      <w:r w:rsidRPr="00C65989">
        <w:t>17.</w:t>
      </w:r>
      <w:r w:rsidRPr="00C65989">
        <w:tab/>
        <w:t xml:space="preserve">Lameloise, M.-L.; Lewandowski, R., Recovering l-malic acid from a beverage industry waste water: Experimental study of the conversion stage using bipolar membrane electrodialysis. </w:t>
      </w:r>
      <w:r w:rsidRPr="00C65989">
        <w:rPr>
          <w:i/>
        </w:rPr>
        <w:t xml:space="preserve">Journal of Membrane Science </w:t>
      </w:r>
      <w:r w:rsidRPr="00C65989">
        <w:rPr>
          <w:b/>
        </w:rPr>
        <w:t>2012,</w:t>
      </w:r>
      <w:r w:rsidRPr="00C65989">
        <w:t xml:space="preserve"> </w:t>
      </w:r>
      <w:r w:rsidRPr="00C65989">
        <w:rPr>
          <w:i/>
        </w:rPr>
        <w:t>403-404</w:t>
      </w:r>
      <w:r w:rsidRPr="00C65989">
        <w:t>, 196-202.</w:t>
      </w:r>
    </w:p>
    <w:p w14:paraId="10F5A57E" w14:textId="77777777" w:rsidR="00C65989" w:rsidRPr="00C65989" w:rsidRDefault="00C65989" w:rsidP="00C65989">
      <w:pPr>
        <w:pStyle w:val="EndNoteBibliography"/>
      </w:pPr>
      <w:r w:rsidRPr="00C65989">
        <w:t>18.</w:t>
      </w:r>
      <w:r w:rsidRPr="00C65989">
        <w:tab/>
        <w:t>Erkmen, J.; Yapıcı, S.; Arzutu</w:t>
      </w:r>
      <w:r w:rsidRPr="00C65989">
        <w:rPr>
          <w:rFonts w:ascii="Cambria" w:hAnsi="Cambria" w:cs="Cambria"/>
        </w:rPr>
        <w:t>ğ</w:t>
      </w:r>
      <w:r w:rsidRPr="00C65989">
        <w:t>, M. E.; Ayd</w:t>
      </w:r>
      <w:r w:rsidRPr="00C65989">
        <w:rPr>
          <w:rFonts w:cs="等线 Light" w:hint="eastAsia"/>
        </w:rPr>
        <w:t>ı</w:t>
      </w:r>
      <w:r w:rsidRPr="00C65989">
        <w:t xml:space="preserve">n, </w:t>
      </w:r>
      <w:r w:rsidRPr="00C65989">
        <w:rPr>
          <w:rFonts w:cs="等线 Light" w:hint="eastAsia"/>
        </w:rPr>
        <w:t>Ö</w:t>
      </w:r>
      <w:r w:rsidRPr="00C65989">
        <w:t xml:space="preserve">.; Ata, O. N.; </w:t>
      </w:r>
      <w:r w:rsidRPr="00C65989">
        <w:rPr>
          <w:rFonts w:cs="等线 Light" w:hint="eastAsia"/>
        </w:rPr>
        <w:t>Ö</w:t>
      </w:r>
      <w:r w:rsidRPr="00C65989">
        <w:t xml:space="preserve">ner, M. R., Hydrofluoric acid and sodium hydroxide production by bipolar membrane electrodialysis. </w:t>
      </w:r>
      <w:r w:rsidRPr="00C65989">
        <w:rPr>
          <w:i/>
        </w:rPr>
        <w:t xml:space="preserve">Desalination and Water Treatment </w:t>
      </w:r>
      <w:r w:rsidRPr="00C65989">
        <w:rPr>
          <w:b/>
        </w:rPr>
        <w:t>2016,</w:t>
      </w:r>
      <w:r w:rsidRPr="00C65989">
        <w:t xml:space="preserve"> </w:t>
      </w:r>
      <w:r w:rsidRPr="00C65989">
        <w:rPr>
          <w:i/>
        </w:rPr>
        <w:t>57</w:t>
      </w:r>
      <w:r w:rsidRPr="00C65989">
        <w:t>, (43), 20254-20260.</w:t>
      </w:r>
    </w:p>
    <w:p w14:paraId="4D9688D3" w14:textId="77777777" w:rsidR="00C65989" w:rsidRPr="00C65989" w:rsidRDefault="00C65989" w:rsidP="00C65989">
      <w:pPr>
        <w:pStyle w:val="EndNoteBibliography"/>
      </w:pPr>
      <w:r w:rsidRPr="00C65989">
        <w:t>19.</w:t>
      </w:r>
      <w:r w:rsidRPr="00C65989">
        <w:tab/>
        <w:t xml:space="preserve">Qiu, Y.; Yao, L.; Tang, C.; Zhao, Y.; Zhu, J.; Shen, J., Integration of selectrodialysis and selectrodialysis with bipolar membrane to salt lake treatment for the production of lithium hydroxide. </w:t>
      </w:r>
      <w:r w:rsidRPr="00C65989">
        <w:rPr>
          <w:i/>
        </w:rPr>
        <w:t xml:space="preserve">Desalination </w:t>
      </w:r>
      <w:r w:rsidRPr="00C65989">
        <w:rPr>
          <w:b/>
        </w:rPr>
        <w:t>2019,</w:t>
      </w:r>
      <w:r w:rsidRPr="00C65989">
        <w:t xml:space="preserve"> </w:t>
      </w:r>
      <w:r w:rsidRPr="00C65989">
        <w:rPr>
          <w:i/>
        </w:rPr>
        <w:t>465</w:t>
      </w:r>
      <w:r w:rsidRPr="00C65989">
        <w:t>, 1-12.</w:t>
      </w:r>
    </w:p>
    <w:p w14:paraId="26A66D16" w14:textId="77777777" w:rsidR="00C65989" w:rsidRPr="00C65989" w:rsidRDefault="00C65989" w:rsidP="00C65989">
      <w:pPr>
        <w:pStyle w:val="EndNoteBibliography"/>
      </w:pPr>
      <w:r w:rsidRPr="00C65989">
        <w:t>20.</w:t>
      </w:r>
      <w:r w:rsidRPr="00C65989">
        <w:tab/>
        <w:t xml:space="preserve">Kishida, M.; Harato, T.; Tokoro, C.; Owada, S., In situ remediation of bauxite residue by sulfuric acid leaching and bipolar-membrane electrodialysis. </w:t>
      </w:r>
      <w:r w:rsidRPr="00C65989">
        <w:rPr>
          <w:i/>
        </w:rPr>
        <w:t xml:space="preserve">Hydrometallurgy </w:t>
      </w:r>
      <w:r w:rsidRPr="00C65989">
        <w:rPr>
          <w:b/>
        </w:rPr>
        <w:t>2017,</w:t>
      </w:r>
      <w:r w:rsidRPr="00C65989">
        <w:t xml:space="preserve"> </w:t>
      </w:r>
      <w:r w:rsidRPr="00C65989">
        <w:rPr>
          <w:i/>
        </w:rPr>
        <w:t>170</w:t>
      </w:r>
      <w:r w:rsidRPr="00C65989">
        <w:t>, 58-67.</w:t>
      </w:r>
    </w:p>
    <w:p w14:paraId="1FDF7A76" w14:textId="77777777" w:rsidR="00C65989" w:rsidRPr="00C65989" w:rsidRDefault="00C65989" w:rsidP="00C65989">
      <w:pPr>
        <w:pStyle w:val="EndNoteBibliography"/>
      </w:pPr>
      <w:r w:rsidRPr="00C65989">
        <w:t>21.</w:t>
      </w:r>
      <w:r w:rsidRPr="00C65989">
        <w:tab/>
        <w:t xml:space="preserve">Trivedi, G.; Shah, B.; Adhikary, S.; Rangarajan, R., Studies on bipolar membranes: Part III: Conversion of sodium phosphate to phosphoric acid and sodium hydroxide. </w:t>
      </w:r>
      <w:r w:rsidRPr="00C65989">
        <w:rPr>
          <w:i/>
        </w:rPr>
        <w:t xml:space="preserve">Reactive and Functional Polymers </w:t>
      </w:r>
      <w:r w:rsidRPr="00C65989">
        <w:rPr>
          <w:b/>
        </w:rPr>
        <w:t>1999,</w:t>
      </w:r>
      <w:r w:rsidRPr="00C65989">
        <w:t xml:space="preserve"> </w:t>
      </w:r>
      <w:r w:rsidRPr="00C65989">
        <w:rPr>
          <w:i/>
        </w:rPr>
        <w:t>39</w:t>
      </w:r>
      <w:r w:rsidRPr="00C65989">
        <w:t>, (1), 91-97.</w:t>
      </w:r>
    </w:p>
    <w:p w14:paraId="055A360D" w14:textId="77777777" w:rsidR="00C65989" w:rsidRPr="00C65989" w:rsidRDefault="00C65989" w:rsidP="00C65989">
      <w:pPr>
        <w:pStyle w:val="EndNoteBibliography"/>
      </w:pPr>
      <w:r w:rsidRPr="00C65989">
        <w:t>22.</w:t>
      </w:r>
      <w:r w:rsidRPr="00C65989">
        <w:tab/>
        <w:t xml:space="preserve">Trivedi, G.; Shah, B.; Adhikary, S.; Indusekhar, V.; Rangarajan, R., Studies on bipolar membranes. Part II—Conversion of sodium acetate to acetic acid and sodium hydroxide. </w:t>
      </w:r>
      <w:r w:rsidRPr="00C65989">
        <w:rPr>
          <w:i/>
        </w:rPr>
        <w:t xml:space="preserve">Reactive and Functional Polymers </w:t>
      </w:r>
      <w:r w:rsidRPr="00C65989">
        <w:rPr>
          <w:b/>
        </w:rPr>
        <w:t>1997,</w:t>
      </w:r>
      <w:r w:rsidRPr="00C65989">
        <w:t xml:space="preserve"> </w:t>
      </w:r>
      <w:r w:rsidRPr="00C65989">
        <w:rPr>
          <w:i/>
        </w:rPr>
        <w:t>32</w:t>
      </w:r>
      <w:r w:rsidRPr="00C65989">
        <w:t>, (2), 209-215.</w:t>
      </w:r>
    </w:p>
    <w:p w14:paraId="47658A55" w14:textId="77777777" w:rsidR="00C65989" w:rsidRPr="00C65989" w:rsidRDefault="00C65989" w:rsidP="00C65989">
      <w:pPr>
        <w:pStyle w:val="EndNoteBibliography"/>
      </w:pPr>
      <w:r w:rsidRPr="00C65989">
        <w:t>23.</w:t>
      </w:r>
      <w:r w:rsidRPr="00C65989">
        <w:tab/>
        <w:t xml:space="preserve">Tongwen, X.; Weihua, Y., Citric acid production by electrodialysis with bipolar membranes. </w:t>
      </w:r>
      <w:r w:rsidRPr="00C65989">
        <w:rPr>
          <w:i/>
        </w:rPr>
        <w:t xml:space="preserve">Chemical Engineering and Processing: Process Intensification </w:t>
      </w:r>
      <w:r w:rsidRPr="00C65989">
        <w:rPr>
          <w:b/>
        </w:rPr>
        <w:t>2002,</w:t>
      </w:r>
      <w:r w:rsidRPr="00C65989">
        <w:t xml:space="preserve"> </w:t>
      </w:r>
      <w:r w:rsidRPr="00C65989">
        <w:rPr>
          <w:i/>
        </w:rPr>
        <w:t>41</w:t>
      </w:r>
      <w:r w:rsidRPr="00C65989">
        <w:t>, (6), 519-524.</w:t>
      </w:r>
    </w:p>
    <w:p w14:paraId="22CBB454" w14:textId="77777777" w:rsidR="00C65989" w:rsidRPr="00C65989" w:rsidRDefault="00C65989" w:rsidP="00C65989">
      <w:pPr>
        <w:pStyle w:val="EndNoteBibliography"/>
      </w:pPr>
      <w:r w:rsidRPr="00C65989">
        <w:t>24.</w:t>
      </w:r>
      <w:r w:rsidRPr="00C65989">
        <w:tab/>
        <w:t xml:space="preserve">Wei, Y.; Li, C.; Wang, Y.; Zhang, X.; Li, Q.; Xu, T., Regenerating sodium hydroxide from the spent caustic by bipolar membrane electrodialysis (BMED). </w:t>
      </w:r>
      <w:r w:rsidRPr="00C65989">
        <w:rPr>
          <w:i/>
        </w:rPr>
        <w:t xml:space="preserve">Separation and Purification Technology </w:t>
      </w:r>
      <w:r w:rsidRPr="00C65989">
        <w:rPr>
          <w:b/>
        </w:rPr>
        <w:t>2012,</w:t>
      </w:r>
      <w:r w:rsidRPr="00C65989">
        <w:t xml:space="preserve"> </w:t>
      </w:r>
      <w:r w:rsidRPr="00C65989">
        <w:rPr>
          <w:i/>
        </w:rPr>
        <w:t>86</w:t>
      </w:r>
      <w:r w:rsidRPr="00C65989">
        <w:t>, 49-54.</w:t>
      </w:r>
    </w:p>
    <w:p w14:paraId="073DBD58" w14:textId="77777777" w:rsidR="00C65989" w:rsidRPr="00C65989" w:rsidRDefault="00C65989" w:rsidP="00C65989">
      <w:pPr>
        <w:pStyle w:val="EndNoteBibliography"/>
      </w:pPr>
      <w:r w:rsidRPr="00C65989">
        <w:t>25.</w:t>
      </w:r>
      <w:r w:rsidRPr="00C65989">
        <w:tab/>
        <w:t xml:space="preserve">Ren, H.; Wang, Q.; Zhang, X.; Kang, R.; Shi, S.; Cong, W., Membrane fouling caused by amino acid and calcium during bipolar membrane electrodialysis. </w:t>
      </w:r>
      <w:r w:rsidRPr="00C65989">
        <w:rPr>
          <w:i/>
        </w:rPr>
        <w:t xml:space="preserve">Journal of Chemical Technology &amp; Biotechnology </w:t>
      </w:r>
      <w:r w:rsidRPr="00C65989">
        <w:rPr>
          <w:b/>
        </w:rPr>
        <w:t>2008,</w:t>
      </w:r>
      <w:r w:rsidRPr="00C65989">
        <w:t xml:space="preserve"> </w:t>
      </w:r>
      <w:r w:rsidRPr="00C65989">
        <w:rPr>
          <w:i/>
        </w:rPr>
        <w:t>83</w:t>
      </w:r>
      <w:r w:rsidRPr="00C65989">
        <w:t>, (11), 1551-1557.</w:t>
      </w:r>
    </w:p>
    <w:p w14:paraId="7E1EBC5D" w14:textId="77777777" w:rsidR="00C65989" w:rsidRPr="00C65989" w:rsidRDefault="00C65989" w:rsidP="00C65989">
      <w:pPr>
        <w:pStyle w:val="EndNoteBibliography"/>
      </w:pPr>
      <w:r w:rsidRPr="00C65989">
        <w:t>26.</w:t>
      </w:r>
      <w:r w:rsidRPr="00C65989">
        <w:tab/>
        <w:t xml:space="preserve">Tran, A. T.; Jullok, N.; Meesschaert, B.; Pinoy, L.; Van der Bruggen, B., Pellet reactor pretreatment: a feasible method to reduce scaling in bipolar membrane electrodialysis. </w:t>
      </w:r>
      <w:r w:rsidRPr="00C65989">
        <w:rPr>
          <w:i/>
        </w:rPr>
        <w:t xml:space="preserve">J Colloid Interface Sci </w:t>
      </w:r>
      <w:r w:rsidRPr="00C65989">
        <w:rPr>
          <w:b/>
        </w:rPr>
        <w:t>2013,</w:t>
      </w:r>
      <w:r w:rsidRPr="00C65989">
        <w:t xml:space="preserve"> </w:t>
      </w:r>
      <w:r w:rsidRPr="00C65989">
        <w:rPr>
          <w:i/>
        </w:rPr>
        <w:t>401</w:t>
      </w:r>
      <w:r w:rsidRPr="00C65989">
        <w:t>, 107-15.</w:t>
      </w:r>
    </w:p>
    <w:p w14:paraId="1E69F259" w14:textId="77777777" w:rsidR="00C65989" w:rsidRPr="00C65989" w:rsidRDefault="00C65989" w:rsidP="00C65989">
      <w:pPr>
        <w:pStyle w:val="EndNoteBibliography"/>
      </w:pPr>
      <w:r w:rsidRPr="00C65989">
        <w:t>27.</w:t>
      </w:r>
      <w:r w:rsidRPr="00C65989">
        <w:tab/>
        <w:t xml:space="preserve">Wang, Q.; Yang, P.; Cong, W., Cation-exchange membrane fouling and cleaning in bipolar membrane electrodialysis of industrial glutamate production wastewater. </w:t>
      </w:r>
      <w:r w:rsidRPr="00C65989">
        <w:rPr>
          <w:i/>
        </w:rPr>
        <w:t xml:space="preserve">Separation and Purification Technology </w:t>
      </w:r>
      <w:r w:rsidRPr="00C65989">
        <w:rPr>
          <w:b/>
        </w:rPr>
        <w:t>2011,</w:t>
      </w:r>
      <w:r w:rsidRPr="00C65989">
        <w:t xml:space="preserve"> </w:t>
      </w:r>
      <w:r w:rsidRPr="00C65989">
        <w:rPr>
          <w:i/>
        </w:rPr>
        <w:t>79</w:t>
      </w:r>
      <w:r w:rsidRPr="00C65989">
        <w:t>, (1), 103-113.</w:t>
      </w:r>
    </w:p>
    <w:p w14:paraId="76633876" w14:textId="77777777" w:rsidR="00C65989" w:rsidRPr="00C65989" w:rsidRDefault="00C65989" w:rsidP="00C65989">
      <w:pPr>
        <w:pStyle w:val="EndNoteBibliography"/>
      </w:pPr>
      <w:r w:rsidRPr="00C65989">
        <w:t>28.</w:t>
      </w:r>
      <w:r w:rsidRPr="00C65989">
        <w:tab/>
        <w:t xml:space="preserve">Chang, J.-H.; Ellis, A. V.; Tung, C.-H.; Huang, W.-C., Copper cation transport and scaling of ionic exchange membranes using electrodialysis under electroconvection conditions. </w:t>
      </w:r>
      <w:r w:rsidRPr="00C65989">
        <w:rPr>
          <w:i/>
        </w:rPr>
        <w:t xml:space="preserve">Journal of Membrane Science </w:t>
      </w:r>
      <w:r w:rsidRPr="00C65989">
        <w:rPr>
          <w:b/>
        </w:rPr>
        <w:t>2010,</w:t>
      </w:r>
      <w:r w:rsidRPr="00C65989">
        <w:t xml:space="preserve"> </w:t>
      </w:r>
      <w:r w:rsidRPr="00C65989">
        <w:rPr>
          <w:i/>
        </w:rPr>
        <w:t>361</w:t>
      </w:r>
      <w:r w:rsidRPr="00C65989">
        <w:t>, (1-2), 56-62.</w:t>
      </w:r>
    </w:p>
    <w:p w14:paraId="7C20F54E" w14:textId="77777777" w:rsidR="00C65989" w:rsidRPr="00C65989" w:rsidRDefault="00C65989" w:rsidP="00C65989">
      <w:pPr>
        <w:pStyle w:val="EndNoteBibliography"/>
      </w:pPr>
      <w:r w:rsidRPr="00C65989">
        <w:t>29.</w:t>
      </w:r>
      <w:r w:rsidRPr="00C65989">
        <w:tab/>
        <w:t xml:space="preserve">Al-Amoudi, A.; Lovitt, R. W., Fouling strategies and the cleaning system of NF membranes and factors affecting cleaning efficiency. </w:t>
      </w:r>
      <w:r w:rsidRPr="00C65989">
        <w:rPr>
          <w:i/>
        </w:rPr>
        <w:t xml:space="preserve">Journal of membrane science </w:t>
      </w:r>
      <w:r w:rsidRPr="00C65989">
        <w:rPr>
          <w:b/>
        </w:rPr>
        <w:t>2007,</w:t>
      </w:r>
      <w:r w:rsidRPr="00C65989">
        <w:t xml:space="preserve"> </w:t>
      </w:r>
      <w:r w:rsidRPr="00C65989">
        <w:rPr>
          <w:i/>
        </w:rPr>
        <w:t>303</w:t>
      </w:r>
      <w:r w:rsidRPr="00C65989">
        <w:t>, (1-2), 4-28.</w:t>
      </w:r>
    </w:p>
    <w:p w14:paraId="37F1B98C" w14:textId="77777777" w:rsidR="00C65989" w:rsidRPr="00C65989" w:rsidRDefault="00C65989" w:rsidP="00C65989">
      <w:pPr>
        <w:pStyle w:val="EndNoteBibliography"/>
      </w:pPr>
      <w:r w:rsidRPr="00C65989">
        <w:t>30.</w:t>
      </w:r>
      <w:r w:rsidRPr="00C65989">
        <w:tab/>
        <w:t xml:space="preserve">Andreeva, M. A.; Gil, V. V.; Pismenskaya, N. D.; Dammak, L.; Kononenko, N. A.; Larchet, C.; Grande, D.; Nikonenko, V. V., Mitigation of membrane scaling in electrodialysis by electroconvection enhancement, pH adjustment and pulsed electric field application. </w:t>
      </w:r>
      <w:r w:rsidRPr="00C65989">
        <w:rPr>
          <w:i/>
        </w:rPr>
        <w:t xml:space="preserve">Journal of Membrane Science </w:t>
      </w:r>
      <w:r w:rsidRPr="00C65989">
        <w:rPr>
          <w:b/>
        </w:rPr>
        <w:t>2018,</w:t>
      </w:r>
      <w:r w:rsidRPr="00C65989">
        <w:t xml:space="preserve"> </w:t>
      </w:r>
      <w:r w:rsidRPr="00C65989">
        <w:rPr>
          <w:i/>
        </w:rPr>
        <w:t>549</w:t>
      </w:r>
      <w:r w:rsidRPr="00C65989">
        <w:t>, 129-140.</w:t>
      </w:r>
    </w:p>
    <w:p w14:paraId="613578A5" w14:textId="77777777" w:rsidR="00C65989" w:rsidRPr="00C65989" w:rsidRDefault="00C65989" w:rsidP="00C65989">
      <w:pPr>
        <w:pStyle w:val="EndNoteBibliography"/>
      </w:pPr>
      <w:r w:rsidRPr="00C65989">
        <w:t>31.</w:t>
      </w:r>
      <w:r w:rsidRPr="00C65989">
        <w:tab/>
        <w:t xml:space="preserve">Asraf-Snir, M.; Gilron, J.; Oren, Y., Scaling of cation exchange membranes by gypsum during Donnan exchange and electrodialysis. </w:t>
      </w:r>
      <w:r w:rsidRPr="00C65989">
        <w:rPr>
          <w:i/>
        </w:rPr>
        <w:t xml:space="preserve">Journal of Membrane Science </w:t>
      </w:r>
      <w:r w:rsidRPr="00C65989">
        <w:rPr>
          <w:b/>
        </w:rPr>
        <w:t>2018,</w:t>
      </w:r>
      <w:r w:rsidRPr="00C65989">
        <w:t xml:space="preserve"> </w:t>
      </w:r>
      <w:r w:rsidRPr="00C65989">
        <w:rPr>
          <w:i/>
        </w:rPr>
        <w:t>567</w:t>
      </w:r>
      <w:r w:rsidRPr="00C65989">
        <w:t>, 28-38.</w:t>
      </w:r>
    </w:p>
    <w:p w14:paraId="41F9DBE4" w14:textId="77777777" w:rsidR="00C65989" w:rsidRPr="00C65989" w:rsidRDefault="00C65989" w:rsidP="00C65989">
      <w:pPr>
        <w:pStyle w:val="EndNoteBibliography"/>
      </w:pPr>
      <w:r w:rsidRPr="00C65989">
        <w:t>32.</w:t>
      </w:r>
      <w:r w:rsidRPr="00C65989">
        <w:tab/>
        <w:t xml:space="preserve">Belashova, E.; Mikhaylin, S.; Pismenskaya, N.; Nikonenko, V.; Bazinet, L., Impact of cation-exchange membrane scaling nature on the electrochemical characteristics of membrane system. </w:t>
      </w:r>
      <w:r w:rsidRPr="00C65989">
        <w:rPr>
          <w:i/>
        </w:rPr>
        <w:t xml:space="preserve">Separation and Purification Technology </w:t>
      </w:r>
      <w:r w:rsidRPr="00C65989">
        <w:rPr>
          <w:b/>
        </w:rPr>
        <w:t>2017,</w:t>
      </w:r>
      <w:r w:rsidRPr="00C65989">
        <w:t xml:space="preserve"> </w:t>
      </w:r>
      <w:r w:rsidRPr="00C65989">
        <w:rPr>
          <w:i/>
        </w:rPr>
        <w:t>189</w:t>
      </w:r>
      <w:r w:rsidRPr="00C65989">
        <w:t>, 441-448.</w:t>
      </w:r>
    </w:p>
    <w:p w14:paraId="0DBD0302" w14:textId="77777777" w:rsidR="00C65989" w:rsidRPr="00C65989" w:rsidRDefault="00C65989" w:rsidP="00C65989">
      <w:pPr>
        <w:pStyle w:val="EndNoteBibliography"/>
      </w:pPr>
      <w:r w:rsidRPr="00C65989">
        <w:t>33.</w:t>
      </w:r>
      <w:r w:rsidRPr="00C65989">
        <w:tab/>
        <w:t xml:space="preserve">Filingeri, A.; Lopez, J.; Culcasi, A.; Leon, T.; Tamburini, A.; Luis Cortina, J.; Micale, G.; Cipollina, A., In-depth insights on multi-ionic transport in Electrodialysis with bipolar membrane systems. </w:t>
      </w:r>
      <w:r w:rsidRPr="00C65989">
        <w:rPr>
          <w:i/>
        </w:rPr>
        <w:t xml:space="preserve">Chemical Engineering Journal </w:t>
      </w:r>
      <w:r w:rsidRPr="00C65989">
        <w:rPr>
          <w:b/>
        </w:rPr>
        <w:t>2023,</w:t>
      </w:r>
      <w:r w:rsidRPr="00C65989">
        <w:t xml:space="preserve"> </w:t>
      </w:r>
      <w:r w:rsidRPr="00C65989">
        <w:rPr>
          <w:i/>
        </w:rPr>
        <w:t>468</w:t>
      </w:r>
      <w:r w:rsidRPr="00C65989">
        <w:t>.</w:t>
      </w:r>
    </w:p>
    <w:p w14:paraId="50FCF906" w14:textId="77777777" w:rsidR="00C65989" w:rsidRPr="00C65989" w:rsidRDefault="00C65989" w:rsidP="00C65989">
      <w:pPr>
        <w:pStyle w:val="EndNoteBibliography"/>
      </w:pPr>
      <w:r w:rsidRPr="00C65989">
        <w:t>34.</w:t>
      </w:r>
      <w:r w:rsidRPr="00C65989">
        <w:tab/>
        <w:t xml:space="preserve">Liu, H.; She, Q., Scaling-Enhanced Scaling during Electrodialysis Desalination. </w:t>
      </w:r>
      <w:r w:rsidRPr="00C65989">
        <w:rPr>
          <w:i/>
        </w:rPr>
        <w:t xml:space="preserve">ACS ES&amp;T Engineering </w:t>
      </w:r>
      <w:r w:rsidRPr="00C65989">
        <w:rPr>
          <w:b/>
        </w:rPr>
        <w:t>2024,</w:t>
      </w:r>
      <w:r w:rsidRPr="00C65989">
        <w:t xml:space="preserve"> </w:t>
      </w:r>
      <w:r w:rsidRPr="00C65989">
        <w:rPr>
          <w:i/>
        </w:rPr>
        <w:t>4</w:t>
      </w:r>
      <w:r w:rsidRPr="00C65989">
        <w:t>, (5), 1063-1072.</w:t>
      </w:r>
    </w:p>
    <w:p w14:paraId="15013730" w14:textId="77777777" w:rsidR="00C65989" w:rsidRPr="00C65989" w:rsidRDefault="00C65989" w:rsidP="00C65989">
      <w:pPr>
        <w:pStyle w:val="EndNoteBibliography"/>
      </w:pPr>
      <w:r w:rsidRPr="00C65989">
        <w:t>35.</w:t>
      </w:r>
      <w:r w:rsidRPr="00C65989">
        <w:tab/>
        <w:t xml:space="preserve">Bazinet, L.; Montpetit, D.; Ippersiel, D.; Amiot, J.; Lamarche, F., Identification of skim milk electroacidification fouling: a microscopic approach. </w:t>
      </w:r>
      <w:r w:rsidRPr="00C65989">
        <w:rPr>
          <w:i/>
        </w:rPr>
        <w:t xml:space="preserve">Journal of colloid and interface science </w:t>
      </w:r>
      <w:r w:rsidRPr="00C65989">
        <w:rPr>
          <w:b/>
        </w:rPr>
        <w:t>2001,</w:t>
      </w:r>
      <w:r w:rsidRPr="00C65989">
        <w:t xml:space="preserve"> </w:t>
      </w:r>
      <w:r w:rsidRPr="00C65989">
        <w:rPr>
          <w:i/>
        </w:rPr>
        <w:t>237</w:t>
      </w:r>
      <w:r w:rsidRPr="00C65989">
        <w:t>, (1), 62-69.</w:t>
      </w:r>
    </w:p>
    <w:p w14:paraId="30CD2A6D" w14:textId="77777777" w:rsidR="00C65989" w:rsidRPr="00C65989" w:rsidRDefault="00C65989" w:rsidP="00C65989">
      <w:pPr>
        <w:pStyle w:val="EndNoteBibliography"/>
      </w:pPr>
      <w:r w:rsidRPr="00C65989">
        <w:t>36.</w:t>
      </w:r>
      <w:r w:rsidRPr="00C65989">
        <w:tab/>
        <w:t xml:space="preserve">Casademont, C.; Farias, M.; Pourcelly, G.; Bazinet, L., Impact of electrodialytic parameters on cation migration kinetics and fouling nature of ion-exchange membranes during treatment of solutions with different magnesium/calcium ratios. </w:t>
      </w:r>
      <w:r w:rsidRPr="00C65989">
        <w:rPr>
          <w:i/>
        </w:rPr>
        <w:t xml:space="preserve">Journal of Membrane Science </w:t>
      </w:r>
      <w:r w:rsidRPr="00C65989">
        <w:rPr>
          <w:b/>
        </w:rPr>
        <w:t>2008,</w:t>
      </w:r>
      <w:r w:rsidRPr="00C65989">
        <w:t xml:space="preserve"> </w:t>
      </w:r>
      <w:r w:rsidRPr="00C65989">
        <w:rPr>
          <w:i/>
        </w:rPr>
        <w:t>325</w:t>
      </w:r>
      <w:r w:rsidRPr="00C65989">
        <w:t>, (2), 570-579.</w:t>
      </w:r>
    </w:p>
    <w:p w14:paraId="293138E7" w14:textId="77777777" w:rsidR="00C65989" w:rsidRPr="00C65989" w:rsidRDefault="00C65989" w:rsidP="00C65989">
      <w:pPr>
        <w:pStyle w:val="EndNoteBibliography"/>
      </w:pPr>
      <w:r w:rsidRPr="00C65989">
        <w:t>37.</w:t>
      </w:r>
      <w:r w:rsidRPr="00C65989">
        <w:tab/>
        <w:t xml:space="preserve">Reig, M.; Casas, S.; Gibert, O.; Valderrama, C.; Cortina, J. L., Integration of nanofiltration and bipolar electrodialysis for valorization of seawater desalination brines: Production of drinking and waste water treatment chemicals. </w:t>
      </w:r>
      <w:r w:rsidRPr="00C65989">
        <w:rPr>
          <w:i/>
        </w:rPr>
        <w:t xml:space="preserve">Desalination </w:t>
      </w:r>
      <w:r w:rsidRPr="00C65989">
        <w:rPr>
          <w:b/>
        </w:rPr>
        <w:t>2016,</w:t>
      </w:r>
      <w:r w:rsidRPr="00C65989">
        <w:t xml:space="preserve"> </w:t>
      </w:r>
      <w:r w:rsidRPr="00C65989">
        <w:rPr>
          <w:i/>
        </w:rPr>
        <w:t>382</w:t>
      </w:r>
      <w:r w:rsidRPr="00C65989">
        <w:t>, 13-20.</w:t>
      </w:r>
    </w:p>
    <w:p w14:paraId="7951E236" w14:textId="77777777" w:rsidR="00C65989" w:rsidRPr="00C65989" w:rsidRDefault="00C65989" w:rsidP="00C65989">
      <w:pPr>
        <w:pStyle w:val="EndNoteBibliography"/>
      </w:pPr>
      <w:r w:rsidRPr="00C65989">
        <w:t>38.</w:t>
      </w:r>
      <w:r w:rsidRPr="00C65989">
        <w:tab/>
        <w:t xml:space="preserve">Mehran Aliaskari, H. H., Florencia Saravia, Real Time Monitoring of Scaling Behavior in Bipolar Membrane Electrodialysis. </w:t>
      </w:r>
      <w:r w:rsidRPr="00C65989">
        <w:rPr>
          <w:i/>
        </w:rPr>
        <w:t xml:space="preserve">Journal of Membrane Science </w:t>
      </w:r>
      <w:r w:rsidRPr="00C65989">
        <w:rPr>
          <w:b/>
        </w:rPr>
        <w:t>2025</w:t>
      </w:r>
      <w:r w:rsidRPr="00C65989">
        <w:t>.</w:t>
      </w:r>
    </w:p>
    <w:p w14:paraId="2CFCD435" w14:textId="77777777" w:rsidR="00C65989" w:rsidRPr="00C65989" w:rsidRDefault="00C65989" w:rsidP="00C65989">
      <w:pPr>
        <w:pStyle w:val="EndNoteBibliography"/>
      </w:pPr>
      <w:r w:rsidRPr="00C65989">
        <w:t>39.</w:t>
      </w:r>
      <w:r w:rsidRPr="00C65989">
        <w:tab/>
        <w:t xml:space="preserve">Cassaro, C.; Virruso, G.; Culcasi, A.; Cipollina, A.; Tamburini, A.; Micale, G., Electrodialysis with bipolar membranes for the sustainable production of chemicals from seawater brines at pilot plant scale. </w:t>
      </w:r>
      <w:r w:rsidRPr="00C65989">
        <w:rPr>
          <w:i/>
        </w:rPr>
        <w:t xml:space="preserve">ACS Sustainable Chemistry &amp; Engineering </w:t>
      </w:r>
      <w:r w:rsidRPr="00C65989">
        <w:rPr>
          <w:b/>
        </w:rPr>
        <w:t>2023,</w:t>
      </w:r>
      <w:r w:rsidRPr="00C65989">
        <w:t xml:space="preserve"> </w:t>
      </w:r>
      <w:r w:rsidRPr="00C65989">
        <w:rPr>
          <w:i/>
        </w:rPr>
        <w:t>11</w:t>
      </w:r>
      <w:r w:rsidRPr="00C65989">
        <w:t>, (7), 2989-3000.</w:t>
      </w:r>
    </w:p>
    <w:p w14:paraId="719A26EC" w14:textId="77777777" w:rsidR="00C65989" w:rsidRPr="00C65989" w:rsidRDefault="00C65989" w:rsidP="00C65989">
      <w:pPr>
        <w:pStyle w:val="EndNoteBibliography"/>
      </w:pPr>
      <w:r w:rsidRPr="00C65989">
        <w:t>40.</w:t>
      </w:r>
      <w:r w:rsidRPr="00C65989">
        <w:tab/>
        <w:t xml:space="preserve">Chen, B.; Jiang, C.; Wang, Y.; Fu, R.; Liu, Z.; Xu, T., Selectrodialysis with bipolar membrane for the reclamation of concentrated brine from RO plant. </w:t>
      </w:r>
      <w:r w:rsidRPr="00C65989">
        <w:rPr>
          <w:i/>
        </w:rPr>
        <w:t xml:space="preserve">Desalination </w:t>
      </w:r>
      <w:r w:rsidRPr="00C65989">
        <w:rPr>
          <w:b/>
        </w:rPr>
        <w:t>2018,</w:t>
      </w:r>
      <w:r w:rsidRPr="00C65989">
        <w:t xml:space="preserve"> </w:t>
      </w:r>
      <w:r w:rsidRPr="00C65989">
        <w:rPr>
          <w:i/>
        </w:rPr>
        <w:t>442</w:t>
      </w:r>
      <w:r w:rsidRPr="00C65989">
        <w:t>, 8-15.</w:t>
      </w:r>
    </w:p>
    <w:p w14:paraId="54F8A01A" w14:textId="77777777" w:rsidR="00C65989" w:rsidRPr="00C65989" w:rsidRDefault="00C65989" w:rsidP="00C65989">
      <w:pPr>
        <w:pStyle w:val="EndNoteBibliography"/>
      </w:pPr>
      <w:r w:rsidRPr="00C65989">
        <w:t>41.</w:t>
      </w:r>
      <w:r w:rsidRPr="00C65989">
        <w:tab/>
        <w:t xml:space="preserve">Dlugolecki, P.; Nymeijer, K.; Metz, S.; Wessling, M., Current status of ion exchange membranes for power generation from salinity gradients. </w:t>
      </w:r>
      <w:r w:rsidRPr="00C65989">
        <w:rPr>
          <w:i/>
        </w:rPr>
        <w:t xml:space="preserve">Journal of Membrane Science </w:t>
      </w:r>
      <w:r w:rsidRPr="00C65989">
        <w:rPr>
          <w:b/>
        </w:rPr>
        <w:t>2008,</w:t>
      </w:r>
      <w:r w:rsidRPr="00C65989">
        <w:t xml:space="preserve"> </w:t>
      </w:r>
      <w:r w:rsidRPr="00C65989">
        <w:rPr>
          <w:i/>
        </w:rPr>
        <w:t>319</w:t>
      </w:r>
      <w:r w:rsidRPr="00C65989">
        <w:t>, (1-2), 214-222.</w:t>
      </w:r>
    </w:p>
    <w:p w14:paraId="35C8596B" w14:textId="77777777" w:rsidR="00C65989" w:rsidRPr="00C65989" w:rsidRDefault="00C65989" w:rsidP="00C65989">
      <w:pPr>
        <w:pStyle w:val="EndNoteBibliography"/>
      </w:pPr>
      <w:r w:rsidRPr="00C65989">
        <w:t>42.</w:t>
      </w:r>
      <w:r w:rsidRPr="00C65989">
        <w:tab/>
        <w:t xml:space="preserve">Fan, C.; Chen, J.; Chen, Y.; Ji, J.; Teng, H. H., Relationship between solubility and solubility product: The roles of crystal sizes and crystallographic directions. </w:t>
      </w:r>
      <w:r w:rsidRPr="00C65989">
        <w:rPr>
          <w:i/>
        </w:rPr>
        <w:t xml:space="preserve">Geochimica et Cosmochimica Acta </w:t>
      </w:r>
      <w:r w:rsidRPr="00C65989">
        <w:rPr>
          <w:b/>
        </w:rPr>
        <w:t>2006,</w:t>
      </w:r>
      <w:r w:rsidRPr="00C65989">
        <w:t xml:space="preserve"> </w:t>
      </w:r>
      <w:r w:rsidRPr="00C65989">
        <w:rPr>
          <w:i/>
        </w:rPr>
        <w:t>70</w:t>
      </w:r>
      <w:r w:rsidRPr="00C65989">
        <w:t>, (15), 3820-3829.</w:t>
      </w:r>
    </w:p>
    <w:p w14:paraId="6F21EFCF" w14:textId="77777777" w:rsidR="00C65989" w:rsidRPr="00C65989" w:rsidRDefault="00C65989" w:rsidP="00C65989">
      <w:pPr>
        <w:pStyle w:val="EndNoteBibliography"/>
      </w:pPr>
      <w:r w:rsidRPr="00C65989">
        <w:t>43.</w:t>
      </w:r>
      <w:r w:rsidRPr="00C65989">
        <w:tab/>
        <w:t xml:space="preserve">Cao, X.; Harris, W., Carbonate and magnesium interactive effect on calcium phosphate precipitation. </w:t>
      </w:r>
      <w:r w:rsidRPr="00C65989">
        <w:rPr>
          <w:i/>
        </w:rPr>
        <w:t xml:space="preserve">Environmental science &amp; technology </w:t>
      </w:r>
      <w:r w:rsidRPr="00C65989">
        <w:rPr>
          <w:b/>
        </w:rPr>
        <w:t>2008,</w:t>
      </w:r>
      <w:r w:rsidRPr="00C65989">
        <w:t xml:space="preserve"> </w:t>
      </w:r>
      <w:r w:rsidRPr="00C65989">
        <w:rPr>
          <w:i/>
        </w:rPr>
        <w:t>42</w:t>
      </w:r>
      <w:r w:rsidRPr="00C65989">
        <w:t>, (2), 436-442.</w:t>
      </w:r>
    </w:p>
    <w:p w14:paraId="7DB536CA" w14:textId="77777777" w:rsidR="00C65989" w:rsidRPr="00C65989" w:rsidRDefault="00C65989" w:rsidP="00C65989">
      <w:pPr>
        <w:pStyle w:val="EndNoteBibliography"/>
      </w:pPr>
      <w:r w:rsidRPr="00C65989">
        <w:t>44.</w:t>
      </w:r>
      <w:r w:rsidRPr="00C65989">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C65989">
        <w:rPr>
          <w:i/>
        </w:rPr>
        <w:t xml:space="preserve">Journal of Membrane Science </w:t>
      </w:r>
      <w:r w:rsidRPr="00C65989">
        <w:rPr>
          <w:b/>
        </w:rPr>
        <w:t>2017,</w:t>
      </w:r>
      <w:r w:rsidRPr="00C65989">
        <w:t xml:space="preserve"> </w:t>
      </w:r>
      <w:r w:rsidRPr="00C65989">
        <w:rPr>
          <w:i/>
        </w:rPr>
        <w:t>540</w:t>
      </w:r>
      <w:r w:rsidRPr="00C65989">
        <w:t>, 183-191.</w:t>
      </w:r>
    </w:p>
    <w:p w14:paraId="2BA38A39" w14:textId="77777777" w:rsidR="00C65989" w:rsidRPr="00C65989" w:rsidRDefault="00C65989" w:rsidP="00C65989">
      <w:pPr>
        <w:pStyle w:val="EndNoteBibliography"/>
      </w:pPr>
      <w:r w:rsidRPr="00C65989">
        <w:t>45.</w:t>
      </w:r>
      <w:r w:rsidRPr="00C65989">
        <w:tab/>
        <w:t xml:space="preserve">Strathmann, H., </w:t>
      </w:r>
      <w:r w:rsidRPr="00C65989">
        <w:rPr>
          <w:i/>
        </w:rPr>
        <w:t>Ion-exchange membrane separation processes</w:t>
      </w:r>
      <w:r w:rsidRPr="00C65989">
        <w:t>. Elsevier: 2004; Vol. 9.</w:t>
      </w:r>
    </w:p>
    <w:p w14:paraId="0B315870" w14:textId="77777777" w:rsidR="00C65989" w:rsidRPr="00C65989" w:rsidRDefault="00C65989" w:rsidP="00C65989">
      <w:pPr>
        <w:pStyle w:val="EndNoteBibliography"/>
      </w:pPr>
      <w:r w:rsidRPr="00C65989">
        <w:t>46.</w:t>
      </w:r>
      <w:r w:rsidRPr="00C65989">
        <w:tab/>
        <w:t xml:space="preserve">Luo, Y.; Liu, Y.; Shen, J.; Van der Bruggen, B., Application of Bipolar Membrane Electrodialysis in Environmental Protection and Resource Recovery: A Review. </w:t>
      </w:r>
      <w:r w:rsidRPr="00C65989">
        <w:rPr>
          <w:i/>
        </w:rPr>
        <w:t xml:space="preserve">Membranes (Basel) </w:t>
      </w:r>
      <w:r w:rsidRPr="00C65989">
        <w:rPr>
          <w:b/>
        </w:rPr>
        <w:t>2022,</w:t>
      </w:r>
      <w:r w:rsidRPr="00C65989">
        <w:t xml:space="preserve"> </w:t>
      </w:r>
      <w:r w:rsidRPr="00C65989">
        <w:rPr>
          <w:i/>
        </w:rPr>
        <w:t>12</w:t>
      </w:r>
      <w:r w:rsidRPr="00C65989">
        <w:t>, (9).</w:t>
      </w:r>
    </w:p>
    <w:p w14:paraId="20436905" w14:textId="77777777" w:rsidR="00C65989" w:rsidRPr="00C65989" w:rsidRDefault="00C65989" w:rsidP="00C65989">
      <w:pPr>
        <w:pStyle w:val="EndNoteBibliography"/>
      </w:pPr>
      <w:r w:rsidRPr="00C65989">
        <w:t>47.</w:t>
      </w:r>
      <w:r w:rsidRPr="00C65989">
        <w:tab/>
        <w:t xml:space="preserve">Wang, X.; Li, K.; Qin, X.; Li, M.; Liu, Y.; An, Y.; Yang, W.; Chen, M.; Ouyang, J.; Gong, J., Research on Mesoscale Nucleation and Growth Processes in Solution Crystallization: A Review. </w:t>
      </w:r>
      <w:r w:rsidRPr="00C65989">
        <w:rPr>
          <w:i/>
        </w:rPr>
        <w:t xml:space="preserve">Crystals </w:t>
      </w:r>
      <w:r w:rsidRPr="00C65989">
        <w:rPr>
          <w:b/>
        </w:rPr>
        <w:t>2022,</w:t>
      </w:r>
      <w:r w:rsidRPr="00C65989">
        <w:t xml:space="preserve"> </w:t>
      </w:r>
      <w:r w:rsidRPr="00C65989">
        <w:rPr>
          <w:i/>
        </w:rPr>
        <w:t>12</w:t>
      </w:r>
      <w:r w:rsidRPr="00C65989">
        <w:t>, (9).</w:t>
      </w:r>
    </w:p>
    <w:p w14:paraId="555A0B81" w14:textId="77777777" w:rsidR="00C65989" w:rsidRPr="00C65989" w:rsidRDefault="00C65989" w:rsidP="00C65989">
      <w:pPr>
        <w:pStyle w:val="EndNoteBibliography"/>
      </w:pPr>
      <w:r w:rsidRPr="00C65989">
        <w:t>48.</w:t>
      </w:r>
      <w:r w:rsidRPr="00C65989">
        <w:tab/>
        <w:t xml:space="preserve">Shaposhnik, V.; Zubets, N.; Strygina, I.; Mill, B., High demineralization of drinking water by electrodialysis without scaling on the membranes. </w:t>
      </w:r>
      <w:r w:rsidRPr="00C65989">
        <w:rPr>
          <w:i/>
        </w:rPr>
        <w:t xml:space="preserve">Desalination </w:t>
      </w:r>
      <w:r w:rsidRPr="00C65989">
        <w:rPr>
          <w:b/>
        </w:rPr>
        <w:t>2002,</w:t>
      </w:r>
      <w:r w:rsidRPr="00C65989">
        <w:t xml:space="preserve"> </w:t>
      </w:r>
      <w:r w:rsidRPr="00C65989">
        <w:rPr>
          <w:i/>
        </w:rPr>
        <w:t>145</w:t>
      </w:r>
      <w:r w:rsidRPr="00C65989">
        <w:t>, (1-3), 329-332.</w:t>
      </w:r>
    </w:p>
    <w:p w14:paraId="6F39272A" w14:textId="77777777" w:rsidR="00C65989" w:rsidRPr="00C65989" w:rsidRDefault="00C65989" w:rsidP="00C65989">
      <w:pPr>
        <w:pStyle w:val="EndNoteBibliography"/>
      </w:pPr>
      <w:r w:rsidRPr="00C65989">
        <w:t>49.</w:t>
      </w:r>
      <w:r w:rsidRPr="00C65989">
        <w:tab/>
        <w:t xml:space="preserve">Lorrain, Y.; Pourcelly, G.; Gavach, C., Influence of cations on the proton leakage through anion-exchange membranes. </w:t>
      </w:r>
      <w:r w:rsidRPr="00C65989">
        <w:rPr>
          <w:i/>
        </w:rPr>
        <w:t xml:space="preserve">Journal of membrane science </w:t>
      </w:r>
      <w:r w:rsidRPr="00C65989">
        <w:rPr>
          <w:b/>
        </w:rPr>
        <w:t>1996,</w:t>
      </w:r>
      <w:r w:rsidRPr="00C65989">
        <w:t xml:space="preserve"> </w:t>
      </w:r>
      <w:r w:rsidRPr="00C65989">
        <w:rPr>
          <w:i/>
        </w:rPr>
        <w:t>110</w:t>
      </w:r>
      <w:r w:rsidRPr="00C65989">
        <w:t>, (2), 181-190.</w:t>
      </w:r>
    </w:p>
    <w:p w14:paraId="24D08D86" w14:textId="77777777" w:rsidR="00C65989" w:rsidRPr="00C65989" w:rsidRDefault="00C65989" w:rsidP="00C65989">
      <w:pPr>
        <w:pStyle w:val="EndNoteBibliography"/>
      </w:pPr>
      <w:r w:rsidRPr="00C65989">
        <w:t>50.</w:t>
      </w:r>
      <w:r w:rsidRPr="00C65989">
        <w:tab/>
        <w:t xml:space="preserve">Agmon, N., Mechanism of hydroxide mobility. </w:t>
      </w:r>
      <w:r w:rsidRPr="00C65989">
        <w:rPr>
          <w:i/>
        </w:rPr>
        <w:t xml:space="preserve">Chemical Physics Letters </w:t>
      </w:r>
      <w:r w:rsidRPr="00C65989">
        <w:rPr>
          <w:b/>
        </w:rPr>
        <w:t>2000,</w:t>
      </w:r>
      <w:r w:rsidRPr="00C65989">
        <w:t xml:space="preserve"> </w:t>
      </w:r>
      <w:r w:rsidRPr="00C65989">
        <w:rPr>
          <w:i/>
        </w:rPr>
        <w:t>319</w:t>
      </w:r>
      <w:r w:rsidRPr="00C65989">
        <w:t>, (3-4), 247-252.</w:t>
      </w:r>
    </w:p>
    <w:p w14:paraId="3B27F07A" w14:textId="77777777" w:rsidR="00C65989" w:rsidRPr="00C65989" w:rsidRDefault="00C65989" w:rsidP="00C65989">
      <w:pPr>
        <w:pStyle w:val="EndNoteBibliography"/>
      </w:pPr>
      <w:r w:rsidRPr="00C65989">
        <w:t>51.</w:t>
      </w:r>
      <w:r w:rsidRPr="00C65989">
        <w:tab/>
        <w:t xml:space="preserve">Gou, M.; Zhao, Y.; Li, B.; Li, Y.; Li, Z.; Wang, M., Scaling behavior of cation exchange membrane induced by Ca2+ during the electrodialysis for enriching lithium-containing solutions. </w:t>
      </w:r>
      <w:r w:rsidRPr="00C65989">
        <w:rPr>
          <w:i/>
        </w:rPr>
        <w:t xml:space="preserve">Journal of Membrane Science </w:t>
      </w:r>
      <w:r w:rsidRPr="00C65989">
        <w:rPr>
          <w:b/>
        </w:rPr>
        <w:t>2025,</w:t>
      </w:r>
      <w:r w:rsidRPr="00C65989">
        <w:t xml:space="preserve"> </w:t>
      </w:r>
      <w:r w:rsidRPr="00C65989">
        <w:rPr>
          <w:i/>
        </w:rPr>
        <w:t>713</w:t>
      </w:r>
      <w:r w:rsidRPr="00C65989">
        <w:t>.</w:t>
      </w:r>
    </w:p>
    <w:p w14:paraId="12F120F5" w14:textId="77777777" w:rsidR="00C65989" w:rsidRPr="00C65989" w:rsidRDefault="00C65989" w:rsidP="00C65989">
      <w:pPr>
        <w:pStyle w:val="EndNoteBibliography"/>
      </w:pPr>
      <w:r w:rsidRPr="00C65989">
        <w:t>52.</w:t>
      </w:r>
      <w:r w:rsidRPr="00C65989">
        <w:tab/>
        <w:t xml:space="preserve">Dufton, G.; Mikhaylin, S.; Gaaloul, S.; Bazinet, L., How electrodialysis configuration influences acid whey deacidification and membrane scaling. </w:t>
      </w:r>
      <w:r w:rsidRPr="00C65989">
        <w:rPr>
          <w:i/>
        </w:rPr>
        <w:t xml:space="preserve">J Dairy Sci </w:t>
      </w:r>
      <w:r w:rsidRPr="00C65989">
        <w:rPr>
          <w:b/>
        </w:rPr>
        <w:t>2018,</w:t>
      </w:r>
      <w:r w:rsidRPr="00C65989">
        <w:t xml:space="preserve"> </w:t>
      </w:r>
      <w:r w:rsidRPr="00C65989">
        <w:rPr>
          <w:i/>
        </w:rPr>
        <w:t>101</w:t>
      </w:r>
      <w:r w:rsidRPr="00C65989">
        <w:t>, (9), 7833-7850.</w:t>
      </w:r>
    </w:p>
    <w:p w14:paraId="21745B11" w14:textId="77777777" w:rsidR="00C65989" w:rsidRPr="00C65989" w:rsidRDefault="00C65989" w:rsidP="00C65989">
      <w:pPr>
        <w:pStyle w:val="EndNoteBibliography"/>
      </w:pPr>
      <w:r w:rsidRPr="00C65989">
        <w:t>53.</w:t>
      </w:r>
      <w:r w:rsidRPr="00C65989">
        <w:tab/>
        <w:t xml:space="preserve">Merino-Garcia, I.; Velizarov, S., New insights into the definition of membrane cleaning strategies to diminish the fouling impact in ion exchange membrane separation processes. </w:t>
      </w:r>
      <w:r w:rsidRPr="00C65989">
        <w:rPr>
          <w:i/>
        </w:rPr>
        <w:t xml:space="preserve">Separation and Purification Technology </w:t>
      </w:r>
      <w:r w:rsidRPr="00C65989">
        <w:rPr>
          <w:b/>
        </w:rPr>
        <w:t>2021,</w:t>
      </w:r>
      <w:r w:rsidRPr="00C65989">
        <w:t xml:space="preserve"> </w:t>
      </w:r>
      <w:r w:rsidRPr="00C65989">
        <w:rPr>
          <w:i/>
        </w:rPr>
        <w:t>277</w:t>
      </w:r>
      <w:r w:rsidRPr="00C65989">
        <w:t>.</w:t>
      </w:r>
    </w:p>
    <w:p w14:paraId="49F78B00" w14:textId="77777777" w:rsidR="00C65989" w:rsidRPr="00C65989" w:rsidRDefault="00C65989" w:rsidP="00C65989">
      <w:pPr>
        <w:pStyle w:val="EndNoteBibliography"/>
      </w:pPr>
      <w:r w:rsidRPr="00C65989">
        <w:t>54.</w:t>
      </w:r>
      <w:r w:rsidRPr="00C65989">
        <w:tab/>
        <w:t xml:space="preserve">Barros, K. S.; Martí-Calatayud, M. C.; Pérez-Herranz, V.; Espinosa, D. C. R., A three-stage chemical cleaning of ion-exchange membranes used in the treatment by electrodialysis of wastewaters generated in brass electroplating industries. </w:t>
      </w:r>
      <w:r w:rsidRPr="00C65989">
        <w:rPr>
          <w:i/>
        </w:rPr>
        <w:t xml:space="preserve">Desalination </w:t>
      </w:r>
      <w:r w:rsidRPr="00C65989">
        <w:rPr>
          <w:b/>
        </w:rPr>
        <w:t>2020,</w:t>
      </w:r>
      <w:r w:rsidRPr="00C65989">
        <w:t xml:space="preserve"> </w:t>
      </w:r>
      <w:r w:rsidRPr="00C65989">
        <w:rPr>
          <w:i/>
        </w:rPr>
        <w:t>492</w:t>
      </w:r>
      <w:r w:rsidRPr="00C65989">
        <w:t>.</w:t>
      </w:r>
    </w:p>
    <w:p w14:paraId="31C3A3E1" w14:textId="45041DC9"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15"/>
      <w:pgSz w:w="11906" w:h="16838"/>
      <w:pgMar w:top="1440" w:right="1440" w:bottom="1440" w:left="1440" w:header="850" w:footer="994"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57338E" w14:textId="77777777" w:rsidR="005A1B45" w:rsidRDefault="005A1B45" w:rsidP="00DB10AF">
      <w:pPr>
        <w:rPr>
          <w:rFonts w:hint="eastAsia"/>
        </w:rPr>
      </w:pPr>
      <w:r>
        <w:separator/>
      </w:r>
    </w:p>
  </w:endnote>
  <w:endnote w:type="continuationSeparator" w:id="0">
    <w:p w14:paraId="6BEF58A7" w14:textId="77777777" w:rsidR="005A1B45" w:rsidRDefault="005A1B45" w:rsidP="00DB10AF">
      <w:pPr>
        <w:rPr>
          <w:rFonts w:hint="eastAsia"/>
        </w:rPr>
      </w:pPr>
      <w:r>
        <w:continuationSeparator/>
      </w:r>
    </w:p>
  </w:endnote>
  <w:endnote w:type="continuationNotice" w:id="1">
    <w:p w14:paraId="341D6CEB" w14:textId="77777777" w:rsidR="005A1B45" w:rsidRDefault="005A1B45">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EndPr>
        <w:rPr>
          <w:rStyle w:val="af6"/>
        </w:rPr>
      </w:sdtEnd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8DB636" w14:textId="77777777" w:rsidR="005A1B45" w:rsidRDefault="005A1B45" w:rsidP="00DB10AF">
      <w:pPr>
        <w:rPr>
          <w:rFonts w:hint="eastAsia"/>
        </w:rPr>
      </w:pPr>
      <w:r>
        <w:separator/>
      </w:r>
    </w:p>
  </w:footnote>
  <w:footnote w:type="continuationSeparator" w:id="0">
    <w:p w14:paraId="5A66F595" w14:textId="77777777" w:rsidR="005A1B45" w:rsidRDefault="005A1B45" w:rsidP="00DB10AF">
      <w:pPr>
        <w:rPr>
          <w:rFonts w:hint="eastAsia"/>
        </w:rPr>
      </w:pPr>
      <w:r>
        <w:continuationSeparator/>
      </w:r>
    </w:p>
  </w:footnote>
  <w:footnote w:type="continuationNotice" w:id="1">
    <w:p w14:paraId="783393B4" w14:textId="77777777" w:rsidR="005A1B45" w:rsidRDefault="005A1B45">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51&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8&lt;/item&gt;&lt;item&gt;319&lt;/item&gt;&lt;item&gt;320&lt;/item&gt;&lt;item&gt;321&lt;/item&gt;&lt;item&gt;322&lt;/item&gt;&lt;/record-ids&gt;&lt;/item&gt;&lt;/Libraries&gt;"/>
  </w:docVars>
  <w:rsids>
    <w:rsidRoot w:val="0070229D"/>
    <w:rsid w:val="00000C98"/>
    <w:rsid w:val="000026A9"/>
    <w:rsid w:val="000031DC"/>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8F4"/>
    <w:rsid w:val="00011BE9"/>
    <w:rsid w:val="00012375"/>
    <w:rsid w:val="000124E4"/>
    <w:rsid w:val="0001306A"/>
    <w:rsid w:val="00013173"/>
    <w:rsid w:val="00013230"/>
    <w:rsid w:val="000136F9"/>
    <w:rsid w:val="00014242"/>
    <w:rsid w:val="000149BD"/>
    <w:rsid w:val="00015430"/>
    <w:rsid w:val="0001543F"/>
    <w:rsid w:val="0001561E"/>
    <w:rsid w:val="00016239"/>
    <w:rsid w:val="00016BC7"/>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225"/>
    <w:rsid w:val="00044C9D"/>
    <w:rsid w:val="00044DE9"/>
    <w:rsid w:val="000452F5"/>
    <w:rsid w:val="000454FE"/>
    <w:rsid w:val="000461CF"/>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6BEC"/>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715"/>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AC9"/>
    <w:rsid w:val="00093C0D"/>
    <w:rsid w:val="00094917"/>
    <w:rsid w:val="00094E48"/>
    <w:rsid w:val="000955F1"/>
    <w:rsid w:val="00095615"/>
    <w:rsid w:val="00095630"/>
    <w:rsid w:val="00095FEA"/>
    <w:rsid w:val="00096677"/>
    <w:rsid w:val="0009714F"/>
    <w:rsid w:val="000A00F5"/>
    <w:rsid w:val="000A0AFF"/>
    <w:rsid w:val="000A0C08"/>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968"/>
    <w:rsid w:val="000D0DF7"/>
    <w:rsid w:val="000D1845"/>
    <w:rsid w:val="000D1C81"/>
    <w:rsid w:val="000D3590"/>
    <w:rsid w:val="000D62F9"/>
    <w:rsid w:val="000D663D"/>
    <w:rsid w:val="000D6B7E"/>
    <w:rsid w:val="000D6C99"/>
    <w:rsid w:val="000D74CC"/>
    <w:rsid w:val="000D7C89"/>
    <w:rsid w:val="000D7EA8"/>
    <w:rsid w:val="000E0042"/>
    <w:rsid w:val="000E0FC0"/>
    <w:rsid w:val="000E1317"/>
    <w:rsid w:val="000E27FD"/>
    <w:rsid w:val="000E303A"/>
    <w:rsid w:val="000E318E"/>
    <w:rsid w:val="000E3BC6"/>
    <w:rsid w:val="000E44ED"/>
    <w:rsid w:val="000E467A"/>
    <w:rsid w:val="000E662D"/>
    <w:rsid w:val="000E6A7B"/>
    <w:rsid w:val="000E6AC5"/>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6169"/>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017D"/>
    <w:rsid w:val="001A106F"/>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1AE"/>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2510"/>
    <w:rsid w:val="0021316F"/>
    <w:rsid w:val="002132E1"/>
    <w:rsid w:val="0021361D"/>
    <w:rsid w:val="00213C1D"/>
    <w:rsid w:val="00214157"/>
    <w:rsid w:val="00214236"/>
    <w:rsid w:val="00215244"/>
    <w:rsid w:val="00215B8E"/>
    <w:rsid w:val="00215E54"/>
    <w:rsid w:val="0021678C"/>
    <w:rsid w:val="00216AD9"/>
    <w:rsid w:val="002177FB"/>
    <w:rsid w:val="00217AFD"/>
    <w:rsid w:val="00220E1A"/>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CFB"/>
    <w:rsid w:val="00231DD8"/>
    <w:rsid w:val="002321DD"/>
    <w:rsid w:val="00232321"/>
    <w:rsid w:val="00232A8E"/>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BA2"/>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B71"/>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177"/>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C75"/>
    <w:rsid w:val="00275DEB"/>
    <w:rsid w:val="0027694E"/>
    <w:rsid w:val="0027698D"/>
    <w:rsid w:val="00277086"/>
    <w:rsid w:val="0028012C"/>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972CA"/>
    <w:rsid w:val="002A0745"/>
    <w:rsid w:val="002A0BB8"/>
    <w:rsid w:val="002A1250"/>
    <w:rsid w:val="002A22CB"/>
    <w:rsid w:val="002A240E"/>
    <w:rsid w:val="002A2A3C"/>
    <w:rsid w:val="002A2DFC"/>
    <w:rsid w:val="002A3729"/>
    <w:rsid w:val="002A42A9"/>
    <w:rsid w:val="002A5724"/>
    <w:rsid w:val="002A6974"/>
    <w:rsid w:val="002A7289"/>
    <w:rsid w:val="002A75D4"/>
    <w:rsid w:val="002A7609"/>
    <w:rsid w:val="002A7744"/>
    <w:rsid w:val="002B0BE3"/>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27C2"/>
    <w:rsid w:val="00313693"/>
    <w:rsid w:val="003140D3"/>
    <w:rsid w:val="00315932"/>
    <w:rsid w:val="003165EE"/>
    <w:rsid w:val="00316BF5"/>
    <w:rsid w:val="00317054"/>
    <w:rsid w:val="003171FC"/>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6FCC"/>
    <w:rsid w:val="003274AA"/>
    <w:rsid w:val="00327C59"/>
    <w:rsid w:val="00330412"/>
    <w:rsid w:val="00330F19"/>
    <w:rsid w:val="00331CA2"/>
    <w:rsid w:val="0033330B"/>
    <w:rsid w:val="00333911"/>
    <w:rsid w:val="00333975"/>
    <w:rsid w:val="00333ED7"/>
    <w:rsid w:val="003350F2"/>
    <w:rsid w:val="003352BC"/>
    <w:rsid w:val="00335F73"/>
    <w:rsid w:val="0033636D"/>
    <w:rsid w:val="0033652D"/>
    <w:rsid w:val="00336EFB"/>
    <w:rsid w:val="00337114"/>
    <w:rsid w:val="003371F6"/>
    <w:rsid w:val="00337A1E"/>
    <w:rsid w:val="0034191F"/>
    <w:rsid w:val="00341957"/>
    <w:rsid w:val="00342142"/>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57D97"/>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0D5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4421"/>
    <w:rsid w:val="003A51C5"/>
    <w:rsid w:val="003A608F"/>
    <w:rsid w:val="003A6205"/>
    <w:rsid w:val="003A654C"/>
    <w:rsid w:val="003A7494"/>
    <w:rsid w:val="003A7748"/>
    <w:rsid w:val="003B0E45"/>
    <w:rsid w:val="003B113B"/>
    <w:rsid w:val="003B1A3A"/>
    <w:rsid w:val="003B25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381C"/>
    <w:rsid w:val="003C3C3F"/>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1776"/>
    <w:rsid w:val="00412856"/>
    <w:rsid w:val="004129A4"/>
    <w:rsid w:val="00412CDB"/>
    <w:rsid w:val="004131F8"/>
    <w:rsid w:val="004135BB"/>
    <w:rsid w:val="0041366E"/>
    <w:rsid w:val="004137AB"/>
    <w:rsid w:val="004138C1"/>
    <w:rsid w:val="0041414A"/>
    <w:rsid w:val="00414D14"/>
    <w:rsid w:val="00415D8D"/>
    <w:rsid w:val="00415F90"/>
    <w:rsid w:val="00416197"/>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1CC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4120"/>
    <w:rsid w:val="00465120"/>
    <w:rsid w:val="00465797"/>
    <w:rsid w:val="00465855"/>
    <w:rsid w:val="00465DC2"/>
    <w:rsid w:val="004662C0"/>
    <w:rsid w:val="00467027"/>
    <w:rsid w:val="004672D6"/>
    <w:rsid w:val="004675B3"/>
    <w:rsid w:val="00467641"/>
    <w:rsid w:val="004702C6"/>
    <w:rsid w:val="00470863"/>
    <w:rsid w:val="004708F9"/>
    <w:rsid w:val="0047124B"/>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7C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974E7"/>
    <w:rsid w:val="004A0062"/>
    <w:rsid w:val="004A0343"/>
    <w:rsid w:val="004A0AF8"/>
    <w:rsid w:val="004A0BD2"/>
    <w:rsid w:val="004A14BB"/>
    <w:rsid w:val="004A1571"/>
    <w:rsid w:val="004A1A36"/>
    <w:rsid w:val="004A31C4"/>
    <w:rsid w:val="004A31F9"/>
    <w:rsid w:val="004A39B4"/>
    <w:rsid w:val="004A3AFA"/>
    <w:rsid w:val="004A4019"/>
    <w:rsid w:val="004A5037"/>
    <w:rsid w:val="004A5322"/>
    <w:rsid w:val="004A66AE"/>
    <w:rsid w:val="004A6954"/>
    <w:rsid w:val="004A6A66"/>
    <w:rsid w:val="004A6E89"/>
    <w:rsid w:val="004A7081"/>
    <w:rsid w:val="004A78DF"/>
    <w:rsid w:val="004A7F10"/>
    <w:rsid w:val="004B0C51"/>
    <w:rsid w:val="004B154B"/>
    <w:rsid w:val="004B1A53"/>
    <w:rsid w:val="004B1D61"/>
    <w:rsid w:val="004B3024"/>
    <w:rsid w:val="004B3FCC"/>
    <w:rsid w:val="004B4165"/>
    <w:rsid w:val="004B4501"/>
    <w:rsid w:val="004B499E"/>
    <w:rsid w:val="004B501F"/>
    <w:rsid w:val="004B5738"/>
    <w:rsid w:val="004B58A2"/>
    <w:rsid w:val="004B68BF"/>
    <w:rsid w:val="004B73C1"/>
    <w:rsid w:val="004B7614"/>
    <w:rsid w:val="004B7718"/>
    <w:rsid w:val="004C0658"/>
    <w:rsid w:val="004C0F40"/>
    <w:rsid w:val="004C1ABC"/>
    <w:rsid w:val="004C24EB"/>
    <w:rsid w:val="004C279E"/>
    <w:rsid w:val="004C3094"/>
    <w:rsid w:val="004C3FD3"/>
    <w:rsid w:val="004C40DA"/>
    <w:rsid w:val="004C4299"/>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8CA"/>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3A42"/>
    <w:rsid w:val="004F44C2"/>
    <w:rsid w:val="004F5689"/>
    <w:rsid w:val="004F573F"/>
    <w:rsid w:val="004F5DB5"/>
    <w:rsid w:val="004F6353"/>
    <w:rsid w:val="004F6362"/>
    <w:rsid w:val="004F6F82"/>
    <w:rsid w:val="004F7790"/>
    <w:rsid w:val="004F7EF2"/>
    <w:rsid w:val="005007C8"/>
    <w:rsid w:val="00500E18"/>
    <w:rsid w:val="005019F2"/>
    <w:rsid w:val="0050205C"/>
    <w:rsid w:val="005029B1"/>
    <w:rsid w:val="00502C20"/>
    <w:rsid w:val="0050416B"/>
    <w:rsid w:val="00504765"/>
    <w:rsid w:val="00504901"/>
    <w:rsid w:val="00504960"/>
    <w:rsid w:val="00505180"/>
    <w:rsid w:val="005063BB"/>
    <w:rsid w:val="00506515"/>
    <w:rsid w:val="005065FE"/>
    <w:rsid w:val="00507000"/>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A77"/>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17C"/>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8C5"/>
    <w:rsid w:val="00561EFD"/>
    <w:rsid w:val="0056295F"/>
    <w:rsid w:val="00562C02"/>
    <w:rsid w:val="0056396C"/>
    <w:rsid w:val="0056443E"/>
    <w:rsid w:val="005657E1"/>
    <w:rsid w:val="00567539"/>
    <w:rsid w:val="00567AF4"/>
    <w:rsid w:val="00567AF6"/>
    <w:rsid w:val="0057036B"/>
    <w:rsid w:val="0057056A"/>
    <w:rsid w:val="00570883"/>
    <w:rsid w:val="005708A9"/>
    <w:rsid w:val="00570C63"/>
    <w:rsid w:val="005712F5"/>
    <w:rsid w:val="00571446"/>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A9D"/>
    <w:rsid w:val="00596CD0"/>
    <w:rsid w:val="00596E85"/>
    <w:rsid w:val="0059727A"/>
    <w:rsid w:val="0059731E"/>
    <w:rsid w:val="00597356"/>
    <w:rsid w:val="005A0334"/>
    <w:rsid w:val="005A0A5F"/>
    <w:rsid w:val="005A11AD"/>
    <w:rsid w:val="005A1933"/>
    <w:rsid w:val="005A1B45"/>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58A8"/>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16"/>
    <w:rsid w:val="005C5C86"/>
    <w:rsid w:val="005C6E4F"/>
    <w:rsid w:val="005C7DF5"/>
    <w:rsid w:val="005C7F6C"/>
    <w:rsid w:val="005D04CE"/>
    <w:rsid w:val="005D06E4"/>
    <w:rsid w:val="005D10C1"/>
    <w:rsid w:val="005D1D6C"/>
    <w:rsid w:val="005D1F41"/>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007"/>
    <w:rsid w:val="005F0639"/>
    <w:rsid w:val="005F0CF8"/>
    <w:rsid w:val="005F28AE"/>
    <w:rsid w:val="005F3145"/>
    <w:rsid w:val="005F31C2"/>
    <w:rsid w:val="005F3A7C"/>
    <w:rsid w:val="005F3C77"/>
    <w:rsid w:val="005F68F3"/>
    <w:rsid w:val="005F69ED"/>
    <w:rsid w:val="005F6D26"/>
    <w:rsid w:val="005F78D8"/>
    <w:rsid w:val="005F7D1B"/>
    <w:rsid w:val="005F7DCD"/>
    <w:rsid w:val="00600522"/>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6C7F"/>
    <w:rsid w:val="006270A2"/>
    <w:rsid w:val="0062782E"/>
    <w:rsid w:val="00627849"/>
    <w:rsid w:val="006303DC"/>
    <w:rsid w:val="00630436"/>
    <w:rsid w:val="00630A20"/>
    <w:rsid w:val="00630C54"/>
    <w:rsid w:val="00630FD7"/>
    <w:rsid w:val="006310CD"/>
    <w:rsid w:val="00631331"/>
    <w:rsid w:val="006314DF"/>
    <w:rsid w:val="00631C04"/>
    <w:rsid w:val="00631EE2"/>
    <w:rsid w:val="00631F06"/>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5AA"/>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670"/>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2DB"/>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A5F"/>
    <w:rsid w:val="006B3BEE"/>
    <w:rsid w:val="006B3D35"/>
    <w:rsid w:val="006B443D"/>
    <w:rsid w:val="006B4CFC"/>
    <w:rsid w:val="006B6380"/>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AC6"/>
    <w:rsid w:val="006D5C3E"/>
    <w:rsid w:val="006D6186"/>
    <w:rsid w:val="006D6747"/>
    <w:rsid w:val="006D766F"/>
    <w:rsid w:val="006D7B08"/>
    <w:rsid w:val="006E065B"/>
    <w:rsid w:val="006E06B4"/>
    <w:rsid w:val="006E0E3D"/>
    <w:rsid w:val="006E0F98"/>
    <w:rsid w:val="006E20C3"/>
    <w:rsid w:val="006E22A5"/>
    <w:rsid w:val="006E24DA"/>
    <w:rsid w:val="006E291E"/>
    <w:rsid w:val="006E320A"/>
    <w:rsid w:val="006E3372"/>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023"/>
    <w:rsid w:val="006F5BB7"/>
    <w:rsid w:val="006F637C"/>
    <w:rsid w:val="006F6CAE"/>
    <w:rsid w:val="006F7621"/>
    <w:rsid w:val="006F7626"/>
    <w:rsid w:val="006F7DCA"/>
    <w:rsid w:val="00700150"/>
    <w:rsid w:val="00700B9E"/>
    <w:rsid w:val="00700C6E"/>
    <w:rsid w:val="00700FF5"/>
    <w:rsid w:val="007018FE"/>
    <w:rsid w:val="0070229D"/>
    <w:rsid w:val="00702603"/>
    <w:rsid w:val="00702F95"/>
    <w:rsid w:val="00702F99"/>
    <w:rsid w:val="007031B3"/>
    <w:rsid w:val="007040A6"/>
    <w:rsid w:val="00704ADF"/>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5CE4"/>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6DD"/>
    <w:rsid w:val="00722AC1"/>
    <w:rsid w:val="00722CDF"/>
    <w:rsid w:val="007230E5"/>
    <w:rsid w:val="00723282"/>
    <w:rsid w:val="0072359C"/>
    <w:rsid w:val="00723AB5"/>
    <w:rsid w:val="007242D0"/>
    <w:rsid w:val="00724C6C"/>
    <w:rsid w:val="00725370"/>
    <w:rsid w:val="0072541C"/>
    <w:rsid w:val="0072581A"/>
    <w:rsid w:val="007260EE"/>
    <w:rsid w:val="0072651B"/>
    <w:rsid w:val="00726639"/>
    <w:rsid w:val="007267D7"/>
    <w:rsid w:val="00726805"/>
    <w:rsid w:val="00727756"/>
    <w:rsid w:val="00727927"/>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9AF"/>
    <w:rsid w:val="00743F39"/>
    <w:rsid w:val="0074439A"/>
    <w:rsid w:val="007446CA"/>
    <w:rsid w:val="0074543B"/>
    <w:rsid w:val="0074597E"/>
    <w:rsid w:val="007462B4"/>
    <w:rsid w:val="00746A6B"/>
    <w:rsid w:val="007470D6"/>
    <w:rsid w:val="00747CF6"/>
    <w:rsid w:val="00750C72"/>
    <w:rsid w:val="00750EA1"/>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67681"/>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133"/>
    <w:rsid w:val="00797396"/>
    <w:rsid w:val="007A083C"/>
    <w:rsid w:val="007A1926"/>
    <w:rsid w:val="007A1A93"/>
    <w:rsid w:val="007A200F"/>
    <w:rsid w:val="007A2B57"/>
    <w:rsid w:val="007A2DA0"/>
    <w:rsid w:val="007A335C"/>
    <w:rsid w:val="007A35CB"/>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4B10"/>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4F9"/>
    <w:rsid w:val="007C452D"/>
    <w:rsid w:val="007C4615"/>
    <w:rsid w:val="007C4F1C"/>
    <w:rsid w:val="007C5C28"/>
    <w:rsid w:val="007C61CB"/>
    <w:rsid w:val="007C6D68"/>
    <w:rsid w:val="007C6F8C"/>
    <w:rsid w:val="007D01BC"/>
    <w:rsid w:val="007D0CE0"/>
    <w:rsid w:val="007D12F9"/>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5069"/>
    <w:rsid w:val="007E6227"/>
    <w:rsid w:val="007E6242"/>
    <w:rsid w:val="007E702A"/>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96D"/>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1CBB"/>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38AC"/>
    <w:rsid w:val="008442B3"/>
    <w:rsid w:val="0084436B"/>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9F7"/>
    <w:rsid w:val="00894F9F"/>
    <w:rsid w:val="00896A09"/>
    <w:rsid w:val="00896B60"/>
    <w:rsid w:val="00896C86"/>
    <w:rsid w:val="00896D01"/>
    <w:rsid w:val="008975A0"/>
    <w:rsid w:val="0089760B"/>
    <w:rsid w:val="008977E3"/>
    <w:rsid w:val="00897E35"/>
    <w:rsid w:val="008A0491"/>
    <w:rsid w:val="008A0C94"/>
    <w:rsid w:val="008A1027"/>
    <w:rsid w:val="008A1E90"/>
    <w:rsid w:val="008A2337"/>
    <w:rsid w:val="008A23EC"/>
    <w:rsid w:val="008A2445"/>
    <w:rsid w:val="008A2A37"/>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6EB3"/>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347"/>
    <w:rsid w:val="008C7B1A"/>
    <w:rsid w:val="008D0A6C"/>
    <w:rsid w:val="008D2836"/>
    <w:rsid w:val="008D32F1"/>
    <w:rsid w:val="008D3D83"/>
    <w:rsid w:val="008D524B"/>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76F"/>
    <w:rsid w:val="008E6AB0"/>
    <w:rsid w:val="008E7207"/>
    <w:rsid w:val="008F0EC2"/>
    <w:rsid w:val="008F1A05"/>
    <w:rsid w:val="008F1D03"/>
    <w:rsid w:val="008F2936"/>
    <w:rsid w:val="008F2D02"/>
    <w:rsid w:val="008F309C"/>
    <w:rsid w:val="008F4374"/>
    <w:rsid w:val="008F48C4"/>
    <w:rsid w:val="008F78AB"/>
    <w:rsid w:val="008F7B41"/>
    <w:rsid w:val="00900D19"/>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A90"/>
    <w:rsid w:val="00913D13"/>
    <w:rsid w:val="00914E98"/>
    <w:rsid w:val="00915068"/>
    <w:rsid w:val="00915487"/>
    <w:rsid w:val="009167FB"/>
    <w:rsid w:val="0091746B"/>
    <w:rsid w:val="00920B7B"/>
    <w:rsid w:val="00922228"/>
    <w:rsid w:val="0092224A"/>
    <w:rsid w:val="0092292C"/>
    <w:rsid w:val="009231B9"/>
    <w:rsid w:val="00923674"/>
    <w:rsid w:val="00923F13"/>
    <w:rsid w:val="009244C0"/>
    <w:rsid w:val="00924728"/>
    <w:rsid w:val="0092514B"/>
    <w:rsid w:val="0092690C"/>
    <w:rsid w:val="009272E2"/>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8BF"/>
    <w:rsid w:val="00941B25"/>
    <w:rsid w:val="0094208B"/>
    <w:rsid w:val="00942429"/>
    <w:rsid w:val="009427A7"/>
    <w:rsid w:val="00942A31"/>
    <w:rsid w:val="00942C81"/>
    <w:rsid w:val="00943673"/>
    <w:rsid w:val="00943CAA"/>
    <w:rsid w:val="0094401B"/>
    <w:rsid w:val="0094499D"/>
    <w:rsid w:val="00944B5E"/>
    <w:rsid w:val="00944C50"/>
    <w:rsid w:val="00945820"/>
    <w:rsid w:val="00946232"/>
    <w:rsid w:val="00946F97"/>
    <w:rsid w:val="009472B9"/>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69EE"/>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3050"/>
    <w:rsid w:val="009B349D"/>
    <w:rsid w:val="009B42C1"/>
    <w:rsid w:val="009B54DB"/>
    <w:rsid w:val="009B59D8"/>
    <w:rsid w:val="009B63AE"/>
    <w:rsid w:val="009B6532"/>
    <w:rsid w:val="009B6705"/>
    <w:rsid w:val="009B6729"/>
    <w:rsid w:val="009B7ACD"/>
    <w:rsid w:val="009B7B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E7E87"/>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C2B"/>
    <w:rsid w:val="00A23E6E"/>
    <w:rsid w:val="00A2533E"/>
    <w:rsid w:val="00A256A2"/>
    <w:rsid w:val="00A265CA"/>
    <w:rsid w:val="00A267E1"/>
    <w:rsid w:val="00A26B9E"/>
    <w:rsid w:val="00A26BCC"/>
    <w:rsid w:val="00A26CFC"/>
    <w:rsid w:val="00A26FCD"/>
    <w:rsid w:val="00A2741C"/>
    <w:rsid w:val="00A27E1B"/>
    <w:rsid w:val="00A30C3D"/>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2B8"/>
    <w:rsid w:val="00A3758E"/>
    <w:rsid w:val="00A41804"/>
    <w:rsid w:val="00A41945"/>
    <w:rsid w:val="00A42297"/>
    <w:rsid w:val="00A42958"/>
    <w:rsid w:val="00A42DCA"/>
    <w:rsid w:val="00A42FA3"/>
    <w:rsid w:val="00A43335"/>
    <w:rsid w:val="00A43B2D"/>
    <w:rsid w:val="00A43E23"/>
    <w:rsid w:val="00A43E3B"/>
    <w:rsid w:val="00A44392"/>
    <w:rsid w:val="00A44ADD"/>
    <w:rsid w:val="00A45037"/>
    <w:rsid w:val="00A45199"/>
    <w:rsid w:val="00A4536C"/>
    <w:rsid w:val="00A455FC"/>
    <w:rsid w:val="00A45646"/>
    <w:rsid w:val="00A45BE0"/>
    <w:rsid w:val="00A465AE"/>
    <w:rsid w:val="00A47502"/>
    <w:rsid w:val="00A477D0"/>
    <w:rsid w:val="00A50011"/>
    <w:rsid w:val="00A501AD"/>
    <w:rsid w:val="00A50658"/>
    <w:rsid w:val="00A50EA7"/>
    <w:rsid w:val="00A50EE1"/>
    <w:rsid w:val="00A51A1F"/>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0658"/>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E18"/>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4D6"/>
    <w:rsid w:val="00A87C7D"/>
    <w:rsid w:val="00A9041A"/>
    <w:rsid w:val="00A909E7"/>
    <w:rsid w:val="00A91165"/>
    <w:rsid w:val="00A9167C"/>
    <w:rsid w:val="00A926CE"/>
    <w:rsid w:val="00A928FE"/>
    <w:rsid w:val="00A937DF"/>
    <w:rsid w:val="00A940F6"/>
    <w:rsid w:val="00A941FB"/>
    <w:rsid w:val="00A94DEB"/>
    <w:rsid w:val="00A953BF"/>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4E09"/>
    <w:rsid w:val="00AB56FC"/>
    <w:rsid w:val="00AB701F"/>
    <w:rsid w:val="00AB7934"/>
    <w:rsid w:val="00AB7B30"/>
    <w:rsid w:val="00AB7FA0"/>
    <w:rsid w:val="00AC06C7"/>
    <w:rsid w:val="00AC132D"/>
    <w:rsid w:val="00AC231E"/>
    <w:rsid w:val="00AC2EA2"/>
    <w:rsid w:val="00AC3301"/>
    <w:rsid w:val="00AC3539"/>
    <w:rsid w:val="00AC3EDB"/>
    <w:rsid w:val="00AC4F73"/>
    <w:rsid w:val="00AC5C5D"/>
    <w:rsid w:val="00AC5D4E"/>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3E03"/>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47A8"/>
    <w:rsid w:val="00B25406"/>
    <w:rsid w:val="00B25C4D"/>
    <w:rsid w:val="00B25CD8"/>
    <w:rsid w:val="00B261A1"/>
    <w:rsid w:val="00B27201"/>
    <w:rsid w:val="00B27599"/>
    <w:rsid w:val="00B278AA"/>
    <w:rsid w:val="00B3076A"/>
    <w:rsid w:val="00B30943"/>
    <w:rsid w:val="00B31AD6"/>
    <w:rsid w:val="00B3205A"/>
    <w:rsid w:val="00B32703"/>
    <w:rsid w:val="00B327E6"/>
    <w:rsid w:val="00B32EC9"/>
    <w:rsid w:val="00B34604"/>
    <w:rsid w:val="00B350C7"/>
    <w:rsid w:val="00B359A4"/>
    <w:rsid w:val="00B36372"/>
    <w:rsid w:val="00B3671C"/>
    <w:rsid w:val="00B36A8D"/>
    <w:rsid w:val="00B36F7F"/>
    <w:rsid w:val="00B36FF5"/>
    <w:rsid w:val="00B37743"/>
    <w:rsid w:val="00B37F21"/>
    <w:rsid w:val="00B37FD8"/>
    <w:rsid w:val="00B400F7"/>
    <w:rsid w:val="00B40E95"/>
    <w:rsid w:val="00B419DC"/>
    <w:rsid w:val="00B42099"/>
    <w:rsid w:val="00B4218C"/>
    <w:rsid w:val="00B42AB8"/>
    <w:rsid w:val="00B42E4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161"/>
    <w:rsid w:val="00B632F9"/>
    <w:rsid w:val="00B63404"/>
    <w:rsid w:val="00B6491B"/>
    <w:rsid w:val="00B659F8"/>
    <w:rsid w:val="00B65E58"/>
    <w:rsid w:val="00B660CF"/>
    <w:rsid w:val="00B66318"/>
    <w:rsid w:val="00B6669F"/>
    <w:rsid w:val="00B667B7"/>
    <w:rsid w:val="00B67133"/>
    <w:rsid w:val="00B676E4"/>
    <w:rsid w:val="00B67B9E"/>
    <w:rsid w:val="00B70534"/>
    <w:rsid w:val="00B70D30"/>
    <w:rsid w:val="00B71AD4"/>
    <w:rsid w:val="00B72173"/>
    <w:rsid w:val="00B723D2"/>
    <w:rsid w:val="00B724BB"/>
    <w:rsid w:val="00B7252B"/>
    <w:rsid w:val="00B72772"/>
    <w:rsid w:val="00B72B40"/>
    <w:rsid w:val="00B72D4F"/>
    <w:rsid w:val="00B742D8"/>
    <w:rsid w:val="00B74694"/>
    <w:rsid w:val="00B74698"/>
    <w:rsid w:val="00B74941"/>
    <w:rsid w:val="00B7522F"/>
    <w:rsid w:val="00B757C7"/>
    <w:rsid w:val="00B7749D"/>
    <w:rsid w:val="00B7763C"/>
    <w:rsid w:val="00B77994"/>
    <w:rsid w:val="00B77ABC"/>
    <w:rsid w:val="00B801EE"/>
    <w:rsid w:val="00B81068"/>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7EF"/>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B6F2C"/>
    <w:rsid w:val="00BC0737"/>
    <w:rsid w:val="00BC0B76"/>
    <w:rsid w:val="00BC1691"/>
    <w:rsid w:val="00BC1974"/>
    <w:rsid w:val="00BC2207"/>
    <w:rsid w:val="00BC3896"/>
    <w:rsid w:val="00BC431E"/>
    <w:rsid w:val="00BC47D0"/>
    <w:rsid w:val="00BC57BB"/>
    <w:rsid w:val="00BC5FE8"/>
    <w:rsid w:val="00BC6F37"/>
    <w:rsid w:val="00BC75E2"/>
    <w:rsid w:val="00BC7BE4"/>
    <w:rsid w:val="00BC7EFD"/>
    <w:rsid w:val="00BD0882"/>
    <w:rsid w:val="00BD1632"/>
    <w:rsid w:val="00BD21F4"/>
    <w:rsid w:val="00BD2384"/>
    <w:rsid w:val="00BD29A9"/>
    <w:rsid w:val="00BD3033"/>
    <w:rsid w:val="00BD3386"/>
    <w:rsid w:val="00BD3746"/>
    <w:rsid w:val="00BD3C01"/>
    <w:rsid w:val="00BD52D2"/>
    <w:rsid w:val="00BD562D"/>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E7D6C"/>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3E5"/>
    <w:rsid w:val="00C06567"/>
    <w:rsid w:val="00C0785A"/>
    <w:rsid w:val="00C07A8B"/>
    <w:rsid w:val="00C103F7"/>
    <w:rsid w:val="00C10A69"/>
    <w:rsid w:val="00C113CA"/>
    <w:rsid w:val="00C1217E"/>
    <w:rsid w:val="00C131C4"/>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14F2"/>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0B99"/>
    <w:rsid w:val="00C4137D"/>
    <w:rsid w:val="00C41FE2"/>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5989"/>
    <w:rsid w:val="00C65C45"/>
    <w:rsid w:val="00C66467"/>
    <w:rsid w:val="00C66C0D"/>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96FA7"/>
    <w:rsid w:val="00C97C11"/>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BEA"/>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65C"/>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73D"/>
    <w:rsid w:val="00CE2CD3"/>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522"/>
    <w:rsid w:val="00CF452E"/>
    <w:rsid w:val="00CF4817"/>
    <w:rsid w:val="00CF4D81"/>
    <w:rsid w:val="00CF56BF"/>
    <w:rsid w:val="00CF5CA2"/>
    <w:rsid w:val="00CF5E54"/>
    <w:rsid w:val="00CF6A22"/>
    <w:rsid w:val="00CF6C34"/>
    <w:rsid w:val="00CF6E75"/>
    <w:rsid w:val="00CF747D"/>
    <w:rsid w:val="00CF7EA7"/>
    <w:rsid w:val="00D001F1"/>
    <w:rsid w:val="00D0051C"/>
    <w:rsid w:val="00D00551"/>
    <w:rsid w:val="00D00856"/>
    <w:rsid w:val="00D008B0"/>
    <w:rsid w:val="00D00C71"/>
    <w:rsid w:val="00D014EE"/>
    <w:rsid w:val="00D01A6D"/>
    <w:rsid w:val="00D0251E"/>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A8B"/>
    <w:rsid w:val="00D13EC0"/>
    <w:rsid w:val="00D14935"/>
    <w:rsid w:val="00D15355"/>
    <w:rsid w:val="00D161D9"/>
    <w:rsid w:val="00D16212"/>
    <w:rsid w:val="00D1650D"/>
    <w:rsid w:val="00D16862"/>
    <w:rsid w:val="00D17578"/>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1745"/>
    <w:rsid w:val="00D32024"/>
    <w:rsid w:val="00D321A5"/>
    <w:rsid w:val="00D3256D"/>
    <w:rsid w:val="00D32D17"/>
    <w:rsid w:val="00D32F4B"/>
    <w:rsid w:val="00D33B40"/>
    <w:rsid w:val="00D340EE"/>
    <w:rsid w:val="00D34802"/>
    <w:rsid w:val="00D3499A"/>
    <w:rsid w:val="00D3639A"/>
    <w:rsid w:val="00D364AD"/>
    <w:rsid w:val="00D36668"/>
    <w:rsid w:val="00D36A0D"/>
    <w:rsid w:val="00D36C6B"/>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AAE"/>
    <w:rsid w:val="00D55BE6"/>
    <w:rsid w:val="00D56098"/>
    <w:rsid w:val="00D56D49"/>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7B4"/>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74F"/>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5DC9"/>
    <w:rsid w:val="00DA611A"/>
    <w:rsid w:val="00DA6EA4"/>
    <w:rsid w:val="00DA72D1"/>
    <w:rsid w:val="00DA7F64"/>
    <w:rsid w:val="00DB011D"/>
    <w:rsid w:val="00DB0715"/>
    <w:rsid w:val="00DB10AF"/>
    <w:rsid w:val="00DB2EB9"/>
    <w:rsid w:val="00DB3993"/>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B87"/>
    <w:rsid w:val="00DC1D1E"/>
    <w:rsid w:val="00DC281C"/>
    <w:rsid w:val="00DC4935"/>
    <w:rsid w:val="00DC4EE8"/>
    <w:rsid w:val="00DC5003"/>
    <w:rsid w:val="00DC5AAA"/>
    <w:rsid w:val="00DC5AF4"/>
    <w:rsid w:val="00DC5BD7"/>
    <w:rsid w:val="00DC6027"/>
    <w:rsid w:val="00DC7826"/>
    <w:rsid w:val="00DC7866"/>
    <w:rsid w:val="00DD0796"/>
    <w:rsid w:val="00DD1714"/>
    <w:rsid w:val="00DD19FC"/>
    <w:rsid w:val="00DD2437"/>
    <w:rsid w:val="00DD2462"/>
    <w:rsid w:val="00DD2532"/>
    <w:rsid w:val="00DD286B"/>
    <w:rsid w:val="00DD2AFA"/>
    <w:rsid w:val="00DD2F16"/>
    <w:rsid w:val="00DD3496"/>
    <w:rsid w:val="00DD398C"/>
    <w:rsid w:val="00DD3BF4"/>
    <w:rsid w:val="00DD3F70"/>
    <w:rsid w:val="00DD4546"/>
    <w:rsid w:val="00DD4D7E"/>
    <w:rsid w:val="00DD4E98"/>
    <w:rsid w:val="00DD5705"/>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ED5"/>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542"/>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376A7"/>
    <w:rsid w:val="00E40BBF"/>
    <w:rsid w:val="00E41C47"/>
    <w:rsid w:val="00E4242D"/>
    <w:rsid w:val="00E435FA"/>
    <w:rsid w:val="00E43D9C"/>
    <w:rsid w:val="00E43E10"/>
    <w:rsid w:val="00E43ED0"/>
    <w:rsid w:val="00E43F1B"/>
    <w:rsid w:val="00E44097"/>
    <w:rsid w:val="00E44411"/>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0FA6"/>
    <w:rsid w:val="00E71509"/>
    <w:rsid w:val="00E71B8B"/>
    <w:rsid w:val="00E72083"/>
    <w:rsid w:val="00E72204"/>
    <w:rsid w:val="00E723B8"/>
    <w:rsid w:val="00E7321D"/>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886"/>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BF1"/>
    <w:rsid w:val="00E95F36"/>
    <w:rsid w:val="00E96287"/>
    <w:rsid w:val="00E968D1"/>
    <w:rsid w:val="00E96BAE"/>
    <w:rsid w:val="00E96DCD"/>
    <w:rsid w:val="00E96F1A"/>
    <w:rsid w:val="00E9702E"/>
    <w:rsid w:val="00E97682"/>
    <w:rsid w:val="00EA0EAC"/>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2AE3"/>
    <w:rsid w:val="00EE32DA"/>
    <w:rsid w:val="00EE3630"/>
    <w:rsid w:val="00EE36E7"/>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3E99"/>
    <w:rsid w:val="00EF46D7"/>
    <w:rsid w:val="00EF4C35"/>
    <w:rsid w:val="00EF58EB"/>
    <w:rsid w:val="00EF5F03"/>
    <w:rsid w:val="00EF61A8"/>
    <w:rsid w:val="00EF7AA6"/>
    <w:rsid w:val="00EF7B32"/>
    <w:rsid w:val="00EF7C38"/>
    <w:rsid w:val="00EF7EFE"/>
    <w:rsid w:val="00F002CC"/>
    <w:rsid w:val="00F01B45"/>
    <w:rsid w:val="00F0275C"/>
    <w:rsid w:val="00F02767"/>
    <w:rsid w:val="00F028BA"/>
    <w:rsid w:val="00F0401C"/>
    <w:rsid w:val="00F043DD"/>
    <w:rsid w:val="00F050BF"/>
    <w:rsid w:val="00F057D3"/>
    <w:rsid w:val="00F05C30"/>
    <w:rsid w:val="00F06377"/>
    <w:rsid w:val="00F06746"/>
    <w:rsid w:val="00F0686E"/>
    <w:rsid w:val="00F071F6"/>
    <w:rsid w:val="00F07692"/>
    <w:rsid w:val="00F07A19"/>
    <w:rsid w:val="00F100B1"/>
    <w:rsid w:val="00F1137E"/>
    <w:rsid w:val="00F1158D"/>
    <w:rsid w:val="00F118CA"/>
    <w:rsid w:val="00F1214A"/>
    <w:rsid w:val="00F14F93"/>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2B4"/>
    <w:rsid w:val="00F30B7D"/>
    <w:rsid w:val="00F30C21"/>
    <w:rsid w:val="00F31245"/>
    <w:rsid w:val="00F3205E"/>
    <w:rsid w:val="00F347B3"/>
    <w:rsid w:val="00F3488D"/>
    <w:rsid w:val="00F35FB7"/>
    <w:rsid w:val="00F36684"/>
    <w:rsid w:val="00F374AE"/>
    <w:rsid w:val="00F37A2B"/>
    <w:rsid w:val="00F40A40"/>
    <w:rsid w:val="00F40AC8"/>
    <w:rsid w:val="00F40CCE"/>
    <w:rsid w:val="00F413AE"/>
    <w:rsid w:val="00F42189"/>
    <w:rsid w:val="00F421AB"/>
    <w:rsid w:val="00F42628"/>
    <w:rsid w:val="00F42742"/>
    <w:rsid w:val="00F42B0F"/>
    <w:rsid w:val="00F42FA4"/>
    <w:rsid w:val="00F432E7"/>
    <w:rsid w:val="00F43827"/>
    <w:rsid w:val="00F44642"/>
    <w:rsid w:val="00F44BFD"/>
    <w:rsid w:val="00F4560B"/>
    <w:rsid w:val="00F4575A"/>
    <w:rsid w:val="00F45EEE"/>
    <w:rsid w:val="00F45EF5"/>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1159"/>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66F"/>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2FE5"/>
    <w:rsid w:val="00FD34C2"/>
    <w:rsid w:val="00FD4640"/>
    <w:rsid w:val="00FD5952"/>
    <w:rsid w:val="00FD6864"/>
    <w:rsid w:val="00FD73EE"/>
    <w:rsid w:val="00FD762B"/>
    <w:rsid w:val="00FD76E8"/>
    <w:rsid w:val="00FD7F95"/>
    <w:rsid w:val="00FE0405"/>
    <w:rsid w:val="00FE07A2"/>
    <w:rsid w:val="00FE0A65"/>
    <w:rsid w:val="00FE1157"/>
    <w:rsid w:val="00FE2DEE"/>
    <w:rsid w:val="00FE2EA8"/>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106</TotalTime>
  <Pages>28</Pages>
  <Words>11777</Words>
  <Characters>67132</Characters>
  <Application>Microsoft Office Word</Application>
  <DocSecurity>0</DocSecurity>
  <Lines>559</Lines>
  <Paragraphs>157</Paragraphs>
  <ScaleCrop>false</ScaleCrop>
  <Company/>
  <LinksUpToDate>false</LinksUpToDate>
  <CharactersWithSpaces>78752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89</cp:revision>
  <dcterms:created xsi:type="dcterms:W3CDTF">2025-06-19T07:44:00Z</dcterms:created>
  <dcterms:modified xsi:type="dcterms:W3CDTF">2025-06-20T09:06:00Z</dcterms:modified>
</cp:coreProperties>
</file>