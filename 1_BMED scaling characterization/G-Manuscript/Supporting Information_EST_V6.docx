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9A5E3B" w14:textId="4EC63D8F" w:rsidR="00CA5EC9" w:rsidRPr="00322519" w:rsidRDefault="00B7103A" w:rsidP="00322519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</w:pPr>
      <w:r w:rsidRPr="00322519">
        <w:rPr>
          <w:rFonts w:ascii="Times New Roman" w:hAnsi="Times New Roman" w:cs="Times New Roman"/>
          <w:b/>
          <w:bCs/>
          <w:color w:val="000000" w:themeColor="text1"/>
          <w:sz w:val="28"/>
          <w:szCs w:val="24"/>
          <w:u w:val="single"/>
        </w:rPr>
        <w:t>Supporting Information</w:t>
      </w:r>
    </w:p>
    <w:p w14:paraId="2CFCA7DC" w14:textId="77777777" w:rsidR="005E0969" w:rsidRPr="005E0969" w:rsidRDefault="005E0969" w:rsidP="00225069">
      <w:pPr>
        <w:spacing w:line="360" w:lineRule="auto"/>
        <w:jc w:val="center"/>
        <w:rPr>
          <w:rFonts w:asciiTheme="majorEastAsia" w:eastAsiaTheme="majorEastAsia" w:hAnsiTheme="majorEastAsia" w:cs="Times New Roman" w:hint="eastAsia"/>
          <w:b/>
          <w:bCs/>
          <w:sz w:val="28"/>
          <w:szCs w:val="28"/>
        </w:rPr>
      </w:pPr>
    </w:p>
    <w:p w14:paraId="276E6179" w14:textId="77777777" w:rsidR="00C65CD7" w:rsidRDefault="00C65CD7" w:rsidP="00C65CD7">
      <w:pPr>
        <w:spacing w:line="360" w:lineRule="auto"/>
        <w:jc w:val="center"/>
        <w:rPr>
          <w:ins w:id="0" w:author="#NI YUQIN#" w:date="2025-07-28T18:24:00Z" w16du:dateUtc="2025-07-28T10:24:00Z"/>
          <w:rFonts w:ascii="Times New Roman" w:hAnsi="Times New Roman" w:cstheme="majorBidi"/>
          <w:b/>
          <w:color w:val="000000" w:themeColor="text1"/>
          <w:spacing w:val="-10"/>
          <w:kern w:val="28"/>
          <w:sz w:val="28"/>
          <w:szCs w:val="48"/>
        </w:rPr>
      </w:pPr>
      <w:bookmarkStart w:id="1" w:name="_Hlk172194314"/>
      <w:bookmarkEnd w:id="1"/>
      <w:ins w:id="2" w:author="#NI YUQIN#" w:date="2025-07-28T18:24:00Z" w16du:dateUtc="2025-07-28T10:24:00Z">
        <w:r>
          <w:rPr>
            <w:rFonts w:ascii="Times New Roman" w:hAnsi="Times New Roman" w:cstheme="majorBidi"/>
            <w:b/>
            <w:color w:val="000000" w:themeColor="text1"/>
            <w:spacing w:val="-10"/>
            <w:kern w:val="28"/>
            <w:sz w:val="28"/>
            <w:szCs w:val="48"/>
          </w:rPr>
          <w:t xml:space="preserve">Elucidating the Mechanisms of </w:t>
        </w:r>
        <w:r w:rsidRPr="00942C81">
          <w:rPr>
            <w:rFonts w:ascii="Times New Roman" w:hAnsi="Times New Roman" w:cstheme="majorBidi"/>
            <w:b/>
            <w:color w:val="000000" w:themeColor="text1"/>
            <w:spacing w:val="-10"/>
            <w:kern w:val="28"/>
            <w:sz w:val="28"/>
            <w:szCs w:val="48"/>
          </w:rPr>
          <w:t xml:space="preserve">Ion Transport </w:t>
        </w:r>
        <w:r>
          <w:rPr>
            <w:rFonts w:ascii="Times New Roman" w:hAnsi="Times New Roman" w:cstheme="majorBidi"/>
            <w:b/>
            <w:color w:val="000000" w:themeColor="text1"/>
            <w:spacing w:val="-10"/>
            <w:kern w:val="28"/>
            <w:sz w:val="28"/>
            <w:szCs w:val="48"/>
          </w:rPr>
          <w:t xml:space="preserve">Dependent Scaling </w:t>
        </w:r>
        <w:r w:rsidRPr="00942C81">
          <w:rPr>
            <w:rFonts w:ascii="Times New Roman" w:hAnsi="Times New Roman" w:cstheme="majorBidi"/>
            <w:b/>
            <w:color w:val="000000" w:themeColor="text1"/>
            <w:spacing w:val="-10"/>
            <w:kern w:val="28"/>
            <w:sz w:val="28"/>
            <w:szCs w:val="48"/>
          </w:rPr>
          <w:t>in Bipolar Membrane Electrodialysis</w:t>
        </w:r>
      </w:ins>
    </w:p>
    <w:p w14:paraId="509E2BE8" w14:textId="77777777" w:rsidR="00C65CD7" w:rsidRPr="00942C81" w:rsidRDefault="00C65CD7" w:rsidP="00C65CD7">
      <w:pPr>
        <w:jc w:val="center"/>
        <w:rPr>
          <w:ins w:id="3" w:author="#NI YUQIN#" w:date="2025-07-28T18:24:00Z" w16du:dateUtc="2025-07-28T10:24:00Z"/>
          <w:rFonts w:ascii="Times New Roman" w:hAnsi="Times New Roman" w:cstheme="majorBidi"/>
          <w:b/>
          <w:color w:val="000000" w:themeColor="text1"/>
          <w:spacing w:val="-10"/>
          <w:kern w:val="28"/>
          <w:sz w:val="24"/>
        </w:rPr>
      </w:pPr>
    </w:p>
    <w:p w14:paraId="16D32EF7" w14:textId="0A2E8F14" w:rsidR="009D749B" w:rsidRDefault="009D749B" w:rsidP="009D749B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Yuqin </w:t>
      </w:r>
      <w:proofErr w:type="spellStart"/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>Ni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proofErr w:type="spellEnd"/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, </w:t>
      </w:r>
      <w:ins w:id="4" w:author="#NI YUQIN#" w:date="2025-07-28T18:24:00Z" w16du:dateUtc="2025-07-28T10:24:00Z">
        <w:r w:rsidR="00283D28">
          <w:rPr>
            <w:rFonts w:ascii="Times New Roman" w:hAnsi="Times New Roman" w:cs="Times New Roman" w:hint="eastAsia"/>
            <w:color w:val="000000"/>
            <w:spacing w:val="1"/>
            <w:sz w:val="24"/>
          </w:rPr>
          <w:t xml:space="preserve">Hong </w:t>
        </w:r>
        <w:proofErr w:type="spellStart"/>
        <w:r w:rsidR="00283D28">
          <w:rPr>
            <w:rFonts w:ascii="Times New Roman" w:hAnsi="Times New Roman" w:cs="Times New Roman" w:hint="eastAsia"/>
            <w:color w:val="000000"/>
            <w:spacing w:val="1"/>
            <w:sz w:val="24"/>
          </w:rPr>
          <w:t>Liu</w:t>
        </w:r>
        <w:r w:rsidR="00283D28" w:rsidRPr="00E4372B">
          <w:rPr>
            <w:rFonts w:ascii="Times New Roman" w:hAnsi="Times New Roman" w:cs="Times New Roman" w:hint="eastAsia"/>
            <w:color w:val="000000"/>
            <w:spacing w:val="1"/>
            <w:sz w:val="24"/>
            <w:vertAlign w:val="superscript"/>
          </w:rPr>
          <w:t>a,b</w:t>
        </w:r>
        <w:proofErr w:type="spellEnd"/>
        <w:r w:rsidR="00283D28">
          <w:rPr>
            <w:rFonts w:ascii="Times New Roman" w:hAnsi="Times New Roman" w:cs="Times New Roman" w:hint="eastAsia"/>
            <w:color w:val="000000"/>
            <w:spacing w:val="1"/>
            <w:sz w:val="24"/>
          </w:rPr>
          <w:t>,</w:t>
        </w:r>
        <w:r w:rsidR="00283D28" w:rsidRPr="00942C81">
          <w:rPr>
            <w:rFonts w:ascii="Times New Roman" w:hAnsi="Times New Roman" w:cs="Times New Roman" w:hint="eastAsia"/>
            <w:color w:val="000000"/>
            <w:spacing w:val="1"/>
            <w:sz w:val="24"/>
          </w:rPr>
          <w:t xml:space="preserve"> </w:t>
        </w:r>
      </w:ins>
      <w:proofErr w:type="spellStart"/>
      <w:r w:rsidR="00A47CB6">
        <w:rPr>
          <w:rFonts w:ascii="Times New Roman" w:hAnsi="Times New Roman" w:cs="Times New Roman" w:hint="eastAsia"/>
          <w:color w:val="000000"/>
          <w:spacing w:val="1"/>
          <w:sz w:val="24"/>
        </w:rPr>
        <w:t>Qianhong</w:t>
      </w:r>
      <w:proofErr w:type="spellEnd"/>
      <w:r w:rsidR="00A47CB6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 </w:t>
      </w:r>
      <w:proofErr w:type="spellStart"/>
      <w:r w:rsidR="00A47CB6">
        <w:rPr>
          <w:rFonts w:ascii="Times New Roman" w:hAnsi="Times New Roman" w:cs="Times New Roman" w:hint="eastAsia"/>
          <w:color w:val="000000"/>
          <w:spacing w:val="1"/>
          <w:sz w:val="24"/>
        </w:rPr>
        <w:t>She</w:t>
      </w:r>
      <w:r w:rsidRPr="00942C81"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a,b</w:t>
      </w:r>
      <w:proofErr w:type="spellEnd"/>
      <w:r>
        <w:rPr>
          <w:rFonts w:ascii="Times New Roman" w:hAnsi="Times New Roman" w:cs="Times New Roman" w:hint="eastAsia"/>
          <w:color w:val="000000"/>
          <w:spacing w:val="1"/>
          <w:sz w:val="24"/>
          <w:vertAlign w:val="superscript"/>
        </w:rPr>
        <w:t>,*</w:t>
      </w:r>
    </w:p>
    <w:p w14:paraId="3EBD8436" w14:textId="77777777" w:rsidR="009D749B" w:rsidRPr="00283D28" w:rsidRDefault="009D749B" w:rsidP="00B83556">
      <w:pPr>
        <w:widowControl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785D43A" w14:textId="77777777" w:rsidR="009D749B" w:rsidRPr="008B31EF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School of Civil and Environmental Engineering, Nanyang Technological University, Singapore 639798, Singapore</w:t>
      </w:r>
    </w:p>
    <w:p w14:paraId="342B68EC" w14:textId="77777777" w:rsidR="009D749B" w:rsidRDefault="009D749B" w:rsidP="00B83556">
      <w:pPr>
        <w:pStyle w:val="a9"/>
        <w:widowControl/>
        <w:numPr>
          <w:ilvl w:val="0"/>
          <w:numId w:val="1"/>
        </w:numPr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8B31EF">
        <w:rPr>
          <w:rFonts w:ascii="Times New Roman" w:hAnsi="Times New Roman" w:cs="Times New Roman"/>
          <w:color w:val="000000"/>
          <w:spacing w:val="1"/>
          <w:sz w:val="24"/>
        </w:rPr>
        <w:t>Singapore Membrane Technology Centre, Nanyang Environment &amp; Water Research Institute, Nanyang Technological University, Singapore 637141, Singapore</w:t>
      </w:r>
    </w:p>
    <w:p w14:paraId="105D4B66" w14:textId="77777777" w:rsidR="00B83556" w:rsidRDefault="00B83556" w:rsidP="00B83556">
      <w:pPr>
        <w:pStyle w:val="a9"/>
        <w:widowControl/>
        <w:ind w:left="360"/>
        <w:contextualSpacing w:val="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064F3E4" w14:textId="13D74CDE" w:rsidR="009D749B" w:rsidRDefault="009D749B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  <w:r w:rsidRPr="00942C81">
        <w:rPr>
          <w:rFonts w:ascii="Times New Roman" w:hAnsi="Times New Roman" w:cs="Times New Roman" w:hint="eastAsia"/>
          <w:color w:val="000000"/>
          <w:spacing w:val="1"/>
          <w:sz w:val="24"/>
        </w:rPr>
        <w:t xml:space="preserve">* Corresponding Author. Email address: </w:t>
      </w:r>
      <w:hyperlink r:id="rId8" w:history="1">
        <w:r w:rsidR="00B83556" w:rsidRPr="006579A4">
          <w:rPr>
            <w:rStyle w:val="af5"/>
            <w:rFonts w:ascii="Times New Roman" w:hAnsi="Times New Roman" w:cs="Times New Roman" w:hint="eastAsia"/>
            <w:spacing w:val="1"/>
            <w:sz w:val="24"/>
          </w:rPr>
          <w:t>qhshe@ntu.edu.sg</w:t>
        </w:r>
      </w:hyperlink>
    </w:p>
    <w:p w14:paraId="4BD6B09E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79F36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32BC44A5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7F6DFE1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5534AFAA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091F9D26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4FA7D004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02805D9" w14:textId="77777777" w:rsidR="00B83556" w:rsidRDefault="00B83556" w:rsidP="00B83556">
      <w:pPr>
        <w:pStyle w:val="a9"/>
        <w:widowControl/>
        <w:spacing w:after="240"/>
        <w:ind w:left="360"/>
        <w:jc w:val="center"/>
        <w:rPr>
          <w:rFonts w:ascii="Times New Roman" w:hAnsi="Times New Roman" w:cs="Times New Roman"/>
          <w:color w:val="000000"/>
          <w:spacing w:val="1"/>
          <w:sz w:val="24"/>
        </w:rPr>
      </w:pPr>
    </w:p>
    <w:p w14:paraId="13C47959" w14:textId="66EDCB0A" w:rsidR="00D64106" w:rsidRPr="00283D28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5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</w:pP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6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Number of Pages:</w:t>
      </w:r>
      <w:r w:rsidR="00AF4C04"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7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1</w:t>
      </w:r>
      <w:r w:rsidR="00DA2937"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8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6</w:t>
      </w: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9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 xml:space="preserve">. </w:t>
      </w:r>
    </w:p>
    <w:p w14:paraId="737011C3" w14:textId="6E01EE69" w:rsidR="00D64106" w:rsidRPr="00283D28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0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</w:pP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1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Number of Figures:</w:t>
      </w:r>
      <w:r w:rsidR="00372271"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2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 xml:space="preserve"> </w:t>
      </w:r>
      <w:r w:rsidR="00AF4C04"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3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14</w:t>
      </w: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4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 xml:space="preserve">. </w:t>
      </w:r>
    </w:p>
    <w:p w14:paraId="2D665C27" w14:textId="179F14BE" w:rsidR="00D64106" w:rsidRPr="00D64106" w:rsidRDefault="00D64106" w:rsidP="00D64106">
      <w:pPr>
        <w:pStyle w:val="a9"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5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Number of Tables:</w:t>
      </w:r>
      <w:r w:rsidR="00372271"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6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 xml:space="preserve"> </w:t>
      </w:r>
      <w:r w:rsidR="00AF4C04"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7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2</w:t>
      </w:r>
      <w:r w:rsidRPr="00283D28">
        <w:rPr>
          <w:rFonts w:ascii="Times New Roman" w:hAnsi="Times New Roman" w:cs="Times New Roman"/>
          <w:color w:val="000000"/>
          <w:spacing w:val="1"/>
          <w:sz w:val="24"/>
          <w:highlight w:val="yellow"/>
          <w:rPrChange w:id="18" w:author="#NI YUQIN#" w:date="2025-07-28T18:24:00Z" w16du:dateUtc="2025-07-28T10:24:00Z">
            <w:rPr>
              <w:rFonts w:ascii="Times New Roman" w:hAnsi="Times New Roman" w:cs="Times New Roman"/>
              <w:color w:val="000000"/>
              <w:spacing w:val="1"/>
              <w:sz w:val="24"/>
            </w:rPr>
          </w:rPrChange>
        </w:rPr>
        <w:t>.</w:t>
      </w:r>
    </w:p>
    <w:p w14:paraId="28F85618" w14:textId="77777777" w:rsidR="00B83556" w:rsidRPr="00B83556" w:rsidRDefault="00B83556" w:rsidP="00B83556">
      <w:pPr>
        <w:pStyle w:val="a9"/>
        <w:widowControl/>
        <w:spacing w:after="240"/>
        <w:ind w:left="360"/>
        <w:rPr>
          <w:rFonts w:ascii="Times New Roman" w:hAnsi="Times New Roman" w:cs="Times New Roman"/>
          <w:color w:val="000000"/>
          <w:spacing w:val="1"/>
          <w:sz w:val="24"/>
        </w:rPr>
      </w:pPr>
    </w:p>
    <w:p w14:paraId="2D03E670" w14:textId="77777777" w:rsidR="009D749B" w:rsidRPr="009D749B" w:rsidRDefault="009D749B" w:rsidP="00B7103A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5D29BE" w14:textId="56CA5125" w:rsidR="009D749B" w:rsidRDefault="009D749B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398C87" w14:textId="0E24751C" w:rsidR="00372271" w:rsidRDefault="00491FB5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S1. </w:t>
      </w:r>
      <w:r w:rsidR="002A1E71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Bipolar membrane electrodialysis (BMED) </w:t>
      </w:r>
      <w:commentRangeStart w:id="19"/>
      <w:r w:rsidR="002A1E71">
        <w:rPr>
          <w:rFonts w:ascii="Times New Roman" w:hAnsi="Times New Roman" w:cs="Times New Roman" w:hint="eastAsia"/>
          <w:b/>
          <w:bCs/>
          <w:sz w:val="24"/>
          <w:szCs w:val="24"/>
        </w:rPr>
        <w:t>setup</w:t>
      </w:r>
      <w:commentRangeEnd w:id="19"/>
      <w:r w:rsidR="00602CC4">
        <w:rPr>
          <w:rStyle w:val="af7"/>
        </w:rPr>
        <w:commentReference w:id="19"/>
      </w:r>
    </w:p>
    <w:p w14:paraId="29024A2F" w14:textId="2DCCF300" w:rsidR="00343620" w:rsidRDefault="00343620" w:rsidP="002D5B15">
      <w:pPr>
        <w:keepNext/>
        <w:spacing w:line="480" w:lineRule="auto"/>
        <w:rPr>
          <w:rFonts w:hint="eastAsia"/>
        </w:rPr>
      </w:pPr>
      <w:ins w:id="20" w:author="#NI YUQIN#" w:date="2025-07-28T18:17:00Z" w16du:dateUtc="2025-07-28T10:17:00Z">
        <w:r>
          <w:rPr>
            <w:rFonts w:hint="eastAsia"/>
            <w:noProof/>
          </w:rPr>
          <w:drawing>
            <wp:inline distT="0" distB="0" distL="0" distR="0" wp14:anchorId="356AAA16" wp14:editId="03ABC5DA">
              <wp:extent cx="5234223" cy="5982341"/>
              <wp:effectExtent l="0" t="0" r="5080" b="0"/>
              <wp:docPr id="113666750" name="图片 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248454" cy="599860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43BA0EBA" w14:textId="13439AD1" w:rsidR="001A45E0" w:rsidRPr="002D5B15" w:rsidRDefault="002D5B15" w:rsidP="00A6451A">
      <w:pPr>
        <w:pStyle w:val="af"/>
        <w:spacing w:after="240"/>
        <w:rPr>
          <w:rFonts w:ascii="Times New Roman" w:hAnsi="Times New Roman" w:cs="Times New Roman"/>
          <w:b/>
          <w:bCs/>
          <w:sz w:val="24"/>
          <w:szCs w:val="24"/>
        </w:rPr>
      </w:pPr>
      <w:r w:rsidRPr="002D5B15">
        <w:rPr>
          <w:rFonts w:ascii="Times New Roman" w:hAnsi="Times New Roman" w:cs="Times New Roman"/>
          <w:sz w:val="24"/>
          <w:szCs w:val="24"/>
        </w:rPr>
        <w:t xml:space="preserve">Figure S </w:t>
      </w:r>
      <w:r w:rsidRPr="002D5B15">
        <w:rPr>
          <w:rFonts w:ascii="Times New Roman" w:hAnsi="Times New Roman" w:cs="Times New Roman"/>
          <w:sz w:val="24"/>
          <w:szCs w:val="24"/>
        </w:rPr>
        <w:fldChar w:fldCharType="begin"/>
      </w:r>
      <w:r w:rsidRPr="002D5B15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2D5B15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1</w:t>
      </w:r>
      <w:r w:rsidRPr="002D5B15">
        <w:rPr>
          <w:rFonts w:ascii="Times New Roman" w:hAnsi="Times New Roman" w:cs="Times New Roman"/>
          <w:sz w:val="24"/>
          <w:szCs w:val="24"/>
        </w:rPr>
        <w:fldChar w:fldCharType="end"/>
      </w:r>
      <w:r w:rsidRPr="002D5B15">
        <w:rPr>
          <w:rFonts w:ascii="Times New Roman" w:hAnsi="Times New Roman" w:cs="Times New Roman"/>
          <w:sz w:val="24"/>
          <w:szCs w:val="24"/>
        </w:rPr>
        <w:t xml:space="preserve"> The configuration of lab-scale experimental BMED stack.</w:t>
      </w:r>
    </w:p>
    <w:p w14:paraId="2A8DA196" w14:textId="77777777" w:rsidR="00372271" w:rsidRDefault="00372271">
      <w:pPr>
        <w:widowControl/>
        <w:jc w:val="left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3CAC40CC" w14:textId="4B203D4D" w:rsidR="005B0DDA" w:rsidRPr="008E6AD0" w:rsidRDefault="00372271" w:rsidP="00763BA9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 xml:space="preserve">Section S2. </w:t>
      </w:r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The composition of </w:t>
      </w:r>
      <w:proofErr w:type="gramStart"/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model</w:t>
      </w:r>
      <w:proofErr w:type="gramEnd"/>
      <w:r w:rsidR="005B0DDA" w:rsidRPr="008E6AD0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seawater brine</w:t>
      </w:r>
    </w:p>
    <w:p w14:paraId="259204F4" w14:textId="60197A3A" w:rsidR="00027279" w:rsidRPr="0092514B" w:rsidRDefault="00027279" w:rsidP="00027279">
      <w:pPr>
        <w:widowControl/>
        <w:spacing w:line="480" w:lineRule="auto"/>
        <w:ind w:firstLine="4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</w:rPr>
        <w:t xml:space="preserve">Sodium </w:t>
      </w:r>
      <w:r w:rsidRPr="0092514B">
        <w:rPr>
          <w:rFonts w:ascii="Times New Roman" w:hAnsi="Times New Roman" w:cs="Times New Roman" w:hint="eastAsia"/>
          <w:sz w:val="24"/>
          <w:szCs w:val="24"/>
        </w:rPr>
        <w:t>chloride (NaCl), magnesium chloride hexahydrate (MgCl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6H</w:t>
      </w:r>
      <w:r w:rsidRPr="0092514B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O), calcium chloride dihydrate (CaCl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·</w:t>
      </w:r>
      <w:r w:rsidRPr="0092514B">
        <w:rPr>
          <w:rFonts w:ascii="Times New Roman" w:hAnsi="Times New Roman" w:cs="Times New Roman" w:hint="eastAsia"/>
          <w:sz w:val="24"/>
          <w:szCs w:val="24"/>
        </w:rPr>
        <w:t>2H</w:t>
      </w:r>
      <w:r w:rsidRPr="009D1B2C">
        <w:rPr>
          <w:rFonts w:ascii="Times New Roman" w:hAnsi="Times New Roman" w:cs="Times New Roman"/>
          <w:sz w:val="24"/>
          <w:vertAlign w:val="subscript"/>
        </w:rPr>
        <w:t>2</w:t>
      </w:r>
      <w:r w:rsidRPr="0092514B">
        <w:rPr>
          <w:rFonts w:ascii="Times New Roman" w:hAnsi="Times New Roman" w:cs="Times New Roman" w:hint="eastAsia"/>
          <w:sz w:val="24"/>
          <w:szCs w:val="24"/>
        </w:rPr>
        <w:t>O)</w:t>
      </w:r>
      <w:r w:rsidR="00142053">
        <w:rPr>
          <w:rFonts w:ascii="Times New Roman" w:hAnsi="Times New Roman" w:cs="Times New Roman" w:hint="eastAsia"/>
          <w:sz w:val="24"/>
          <w:szCs w:val="24"/>
        </w:rPr>
        <w:t>, sodium sulfate (Na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2</w:t>
      </w:r>
      <w:r w:rsidR="00142053">
        <w:rPr>
          <w:rFonts w:ascii="Times New Roman" w:hAnsi="Times New Roman" w:cs="Times New Roman" w:hint="eastAsia"/>
          <w:sz w:val="24"/>
          <w:szCs w:val="24"/>
        </w:rPr>
        <w:t>SO</w:t>
      </w:r>
      <w:r w:rsidR="00142053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4</w:t>
      </w:r>
      <w:r w:rsidR="00142053">
        <w:rPr>
          <w:rFonts w:ascii="Times New Roman" w:hAnsi="Times New Roman" w:cs="Times New Roman" w:hint="eastAsia"/>
          <w:sz w:val="24"/>
          <w:szCs w:val="24"/>
        </w:rPr>
        <w:t xml:space="preserve">) and </w:t>
      </w:r>
      <w:r w:rsidR="000168B0">
        <w:rPr>
          <w:rFonts w:ascii="Times New Roman" w:hAnsi="Times New Roman" w:cs="Times New Roman" w:hint="eastAsia"/>
          <w:sz w:val="24"/>
          <w:szCs w:val="24"/>
        </w:rPr>
        <w:t>sodium bicarbonate (NaHCO</w:t>
      </w:r>
      <w:r w:rsidR="000168B0" w:rsidRPr="000168B0">
        <w:rPr>
          <w:rFonts w:ascii="Times New Roman" w:hAnsi="Times New Roman" w:cs="Times New Roman" w:hint="eastAsia"/>
          <w:sz w:val="24"/>
          <w:szCs w:val="24"/>
          <w:vertAlign w:val="subscript"/>
        </w:rPr>
        <w:t>3</w:t>
      </w:r>
      <w:r w:rsidR="000168B0">
        <w:rPr>
          <w:rFonts w:ascii="Times New Roman" w:hAnsi="Times New Roman" w:cs="Times New Roman" w:hint="eastAsia"/>
          <w:sz w:val="24"/>
          <w:szCs w:val="24"/>
        </w:rPr>
        <w:t>)</w:t>
      </w:r>
      <w:r>
        <w:rPr>
          <w:rFonts w:ascii="Times New Roman" w:hAnsi="Times New Roman" w:cs="Times New Roman"/>
          <w:sz w:val="24"/>
        </w:rPr>
        <w:t xml:space="preserve"> 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were </w:t>
      </w:r>
      <w:r>
        <w:rPr>
          <w:rFonts w:ascii="Times New Roman" w:hAnsi="Times New Roman" w:cs="Times New Roman"/>
          <w:sz w:val="24"/>
        </w:rPr>
        <w:t>purchased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from Sigma-Aldrich. </w:t>
      </w:r>
      <w:ins w:id="21" w:author="#NI YUQIN#" w:date="2025-07-28T18:30:00Z" w16du:dateUtc="2025-07-28T10:30:00Z">
        <w:r w:rsidR="00E02A02">
          <w:rPr>
            <w:rFonts w:ascii="Times New Roman" w:hAnsi="Times New Roman" w:cs="Times New Roman" w:hint="eastAsia"/>
            <w:sz w:val="24"/>
            <w:szCs w:val="24"/>
          </w:rPr>
          <w:t>The concentration of ions in SWB was t</w:t>
        </w:r>
      </w:ins>
      <w:ins w:id="22" w:author="#NI YUQIN#" w:date="2025-07-28T18:31:00Z" w16du:dateUtc="2025-07-28T10:31:00Z">
        <w:r w:rsidR="00E02A02">
          <w:rPr>
            <w:rFonts w:ascii="Times New Roman" w:hAnsi="Times New Roman" w:cs="Times New Roman" w:hint="eastAsia"/>
            <w:sz w:val="24"/>
            <w:szCs w:val="24"/>
          </w:rPr>
          <w:t xml:space="preserve">wice </w:t>
        </w:r>
        <w:r w:rsidR="00FF22B7">
          <w:rPr>
            <w:rFonts w:ascii="Times New Roman" w:hAnsi="Times New Roman" w:cs="Times New Roman" w:hint="eastAsia"/>
            <w:sz w:val="24"/>
            <w:szCs w:val="24"/>
          </w:rPr>
          <w:t>as much as seawater.</w:t>
        </w:r>
      </w:ins>
      <w:r w:rsidR="00FF22B7">
        <w:rPr>
          <w:rFonts w:ascii="Times New Roman" w:hAnsi="Times New Roman" w:cs="Times New Roman"/>
          <w:sz w:val="24"/>
          <w:szCs w:val="24"/>
        </w:rPr>
        <w:fldChar w:fldCharType="begin"/>
      </w:r>
      <w:r w:rsidR="00FF22B7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&lt;EndNote&gt;&lt;Cite&gt;&lt;Author&gt;Liu&lt;/Author&gt;&lt;Year&gt;2024&lt;/Year&gt;&lt;RecNum&gt;291&lt;/RecNum&gt;&lt;DisplayText&gt;&lt;style face="superscript"&gt;1&lt;/style&gt;&lt;/DisplayText&gt;&lt;record&gt;&lt;rec-number&gt;291&lt;/rec-number&gt;&lt;foreign-keys&gt;&lt;key app="EN" db-id="5rxe5dxf7vvddgev2wn5at0deare50advddr" timestamp="1739500915"&gt;291&lt;/key&gt;&lt;/foreign-keys&gt;&lt;ref-type name="Journal Article"&gt;17&lt;/ref-type&gt;&lt;contributors&gt;&lt;authors&gt;&lt;author&gt;Liu, Hong&lt;/author&gt;&lt;author&gt;She, Qianhong&lt;/author&gt;&lt;/authors&gt;&lt;/contributors&gt;&lt;titles&gt;&lt;title&gt;Scaling-Enhanced Scaling during Electrodialysis Desalination&lt;/title&gt;&lt;secondary-title&gt;ACS ES&amp;amp;T Engineering&lt;/secondary-title&gt;&lt;/titles&gt;&lt;periodical&gt;&lt;full-title&gt;ACS ES&amp;amp;T Engineering&lt;/full-title&gt;&lt;/periodical&gt;&lt;pages&gt;1063-1072&lt;/pages&gt;&lt;volume&gt;4&lt;/volume&gt;&lt;number&gt;5&lt;/number&gt;&lt;section&gt;1063&lt;/section&gt;&lt;dates&gt;&lt;year&gt;2024&lt;/year&gt;&lt;/dates&gt;&lt;isbn&gt;2690-0645&amp;#xD;2690-0645&lt;/isbn&gt;&lt;urls&gt;&lt;/urls&gt;&lt;electronic-resource-num&gt;10.1021/acsestengg.3c00549&lt;/electronic-resource-num&gt;&lt;/record&gt;&lt;/Cite&gt;&lt;/EndNote&gt;</w:instrText>
      </w:r>
      <w:r w:rsidR="00FF22B7">
        <w:rPr>
          <w:rFonts w:ascii="Times New Roman" w:hAnsi="Times New Roman" w:cs="Times New Roman"/>
          <w:sz w:val="24"/>
          <w:szCs w:val="24"/>
        </w:rPr>
        <w:fldChar w:fldCharType="separate"/>
      </w:r>
      <w:r w:rsidR="00FF22B7" w:rsidRPr="00FF22B7">
        <w:rPr>
          <w:rFonts w:ascii="Times New Roman" w:hAnsi="Times New Roman" w:cs="Times New Roman"/>
          <w:noProof/>
          <w:sz w:val="24"/>
          <w:szCs w:val="24"/>
          <w:vertAlign w:val="superscript"/>
        </w:rPr>
        <w:t>1</w:t>
      </w:r>
      <w:r w:rsidR="00FF22B7">
        <w:rPr>
          <w:rFonts w:ascii="Times New Roman" w:hAnsi="Times New Roman" w:cs="Times New Roman"/>
          <w:sz w:val="24"/>
          <w:szCs w:val="24"/>
        </w:rPr>
        <w:fldChar w:fldCharType="end"/>
      </w:r>
      <w:ins w:id="23" w:author="#NI YUQIN#" w:date="2025-07-28T18:31:00Z" w16du:dateUtc="2025-07-28T10:31:00Z">
        <w:r w:rsidR="00FF22B7">
          <w:rPr>
            <w:rFonts w:ascii="Times New Roman" w:hAnsi="Times New Roman" w:cs="Times New Roman" w:hint="eastAsia"/>
            <w:sz w:val="24"/>
            <w:szCs w:val="24"/>
          </w:rPr>
          <w:t xml:space="preserve"> </w:t>
        </w:r>
      </w:ins>
      <w:r w:rsidRPr="0092514B">
        <w:rPr>
          <w:rFonts w:ascii="Times New Roman" w:hAnsi="Times New Roman" w:cs="Times New Roman" w:hint="eastAsia"/>
          <w:sz w:val="24"/>
          <w:szCs w:val="24"/>
        </w:rPr>
        <w:t xml:space="preserve">The detailed composition of the </w:t>
      </w:r>
      <w:r>
        <w:rPr>
          <w:rFonts w:ascii="Times New Roman" w:hAnsi="Times New Roman" w:cs="Times New Roman"/>
          <w:sz w:val="24"/>
        </w:rPr>
        <w:t>SWB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is provided in </w:t>
      </w:r>
      <w:r w:rsidRPr="000168B0">
        <w:rPr>
          <w:rFonts w:ascii="Times New Roman" w:hAnsi="Times New Roman" w:cs="Times New Roman" w:hint="eastAsia"/>
          <w:b/>
          <w:bCs/>
          <w:sz w:val="24"/>
          <w:szCs w:val="24"/>
        </w:rPr>
        <w:t>Table S</w:t>
      </w:r>
      <w:r w:rsidRPr="000168B0">
        <w:rPr>
          <w:rFonts w:ascii="Times New Roman" w:hAnsi="Times New Roman" w:cs="Times New Roman"/>
          <w:b/>
          <w:bCs/>
          <w:sz w:val="24"/>
        </w:rPr>
        <w:t>1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</w:rPr>
        <w:t>The solution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</w:t>
      </w:r>
      <w:r>
        <w:rPr>
          <w:rFonts w:ascii="Times New Roman" w:hAnsi="Times New Roman" w:cs="Times New Roman"/>
          <w:sz w:val="24"/>
        </w:rPr>
        <w:t>as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prepared by dissolving the chemicals in Milli-Q </w:t>
      </w:r>
      <w:r>
        <w:rPr>
          <w:rFonts w:ascii="Times New Roman" w:hAnsi="Times New Roman" w:cs="Times New Roman"/>
          <w:sz w:val="24"/>
        </w:rPr>
        <w:t>DI</w:t>
      </w:r>
      <w:r w:rsidRPr="0092514B">
        <w:rPr>
          <w:rFonts w:ascii="Times New Roman" w:hAnsi="Times New Roman" w:cs="Times New Roman" w:hint="eastAsia"/>
          <w:sz w:val="24"/>
          <w:szCs w:val="24"/>
        </w:rPr>
        <w:t xml:space="preserve"> water</w:t>
      </w:r>
      <w:r>
        <w:rPr>
          <w:rFonts w:ascii="Times New Roman" w:hAnsi="Times New Roman" w:cs="Times New Roman"/>
          <w:sz w:val="24"/>
        </w:rPr>
        <w:t>.</w:t>
      </w:r>
    </w:p>
    <w:p w14:paraId="6DD4D5C9" w14:textId="43B4C092" w:rsidR="00027279" w:rsidRPr="00C64E0E" w:rsidRDefault="00027279" w:rsidP="00A6451A">
      <w:pPr>
        <w:pStyle w:val="af"/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64E0E">
        <w:rPr>
          <w:rFonts w:ascii="Times New Roman" w:hAnsi="Times New Roman" w:cs="Times New Roman"/>
          <w:sz w:val="24"/>
          <w:szCs w:val="24"/>
        </w:rPr>
        <w:t xml:space="preserve">Table 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C64E0E">
        <w:rPr>
          <w:rFonts w:ascii="Times New Roman" w:hAnsi="Times New Roman" w:cs="Times New Roman"/>
          <w:sz w:val="24"/>
          <w:szCs w:val="24"/>
        </w:rPr>
        <w:fldChar w:fldCharType="begin"/>
      </w:r>
      <w:r w:rsidRPr="00C64E0E">
        <w:rPr>
          <w:rFonts w:ascii="Times New Roman" w:hAnsi="Times New Roman" w:cs="Times New Roman"/>
          <w:sz w:val="24"/>
          <w:szCs w:val="24"/>
        </w:rPr>
        <w:instrText xml:space="preserve"> SEQ Table \* ARABIC </w:instrText>
      </w:r>
      <w:r w:rsidRPr="00C64E0E">
        <w:rPr>
          <w:rFonts w:ascii="Times New Roman" w:hAnsi="Times New Roman" w:cs="Times New Roman"/>
          <w:sz w:val="24"/>
          <w:szCs w:val="24"/>
        </w:rPr>
        <w:fldChar w:fldCharType="separate"/>
      </w:r>
      <w:r w:rsidR="00B1503C">
        <w:rPr>
          <w:rFonts w:ascii="Times New Roman" w:hAnsi="Times New Roman" w:cs="Times New Roman"/>
          <w:noProof/>
          <w:sz w:val="24"/>
          <w:szCs w:val="24"/>
        </w:rPr>
        <w:t>1</w:t>
      </w:r>
      <w:r w:rsidRPr="00C64E0E">
        <w:rPr>
          <w:rFonts w:ascii="Times New Roman" w:hAnsi="Times New Roman" w:cs="Times New Roman"/>
          <w:sz w:val="24"/>
          <w:szCs w:val="24"/>
        </w:rPr>
        <w:fldChar w:fldCharType="end"/>
      </w:r>
      <w:r w:rsidRPr="00C64E0E">
        <w:rPr>
          <w:rFonts w:ascii="Times New Roman" w:hAnsi="Times New Roman" w:cs="Times New Roman"/>
          <w:sz w:val="24"/>
          <w:szCs w:val="24"/>
        </w:rPr>
        <w:t xml:space="preserve"> The composition of </w:t>
      </w:r>
      <w:r>
        <w:rPr>
          <w:rFonts w:ascii="Times New Roman" w:hAnsi="Times New Roman" w:cs="Times New Roman" w:hint="eastAsia"/>
          <w:sz w:val="24"/>
          <w:szCs w:val="24"/>
        </w:rPr>
        <w:t xml:space="preserve">model </w:t>
      </w:r>
      <w:r>
        <w:rPr>
          <w:rFonts w:ascii="Times New Roman" w:hAnsi="Times New Roman" w:cs="Times New Roman"/>
          <w:sz w:val="24"/>
          <w:szCs w:val="24"/>
        </w:rPr>
        <w:t>SWB</w:t>
      </w:r>
      <w:r w:rsidRPr="00C64E0E">
        <w:rPr>
          <w:rFonts w:ascii="Times New Roman" w:hAnsi="Times New Roman" w:cs="Times New Roman"/>
          <w:sz w:val="24"/>
          <w:szCs w:val="24"/>
        </w:rPr>
        <w:t xml:space="preserve"> in </w:t>
      </w:r>
      <w:r>
        <w:rPr>
          <w:rFonts w:ascii="Times New Roman" w:hAnsi="Times New Roman" w:cs="Times New Roman"/>
          <w:sz w:val="24"/>
          <w:szCs w:val="24"/>
        </w:rPr>
        <w:t>BMED</w:t>
      </w:r>
      <w:r w:rsidRPr="00C64E0E">
        <w:rPr>
          <w:rFonts w:ascii="Times New Roman" w:hAnsi="Times New Roman" w:cs="Times New Roman"/>
          <w:sz w:val="24"/>
          <w:szCs w:val="24"/>
        </w:rPr>
        <w:t xml:space="preserve"> system</w:t>
      </w:r>
    </w:p>
    <w:tbl>
      <w:tblPr>
        <w:tblStyle w:val="af0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828"/>
        <w:gridCol w:w="3466"/>
      </w:tblGrid>
      <w:tr w:rsidR="00027279" w:rsidRPr="00C64E0E" w14:paraId="6DF81438" w14:textId="77777777" w:rsidTr="00B714BE">
        <w:trPr>
          <w:trHeight w:val="247"/>
          <w:jc w:val="center"/>
        </w:trPr>
        <w:tc>
          <w:tcPr>
            <w:tcW w:w="3828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191A755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Chemica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ls</w:t>
            </w:r>
          </w:p>
        </w:tc>
        <w:tc>
          <w:tcPr>
            <w:tcW w:w="3466" w:type="dxa"/>
            <w:tcBorders>
              <w:top w:val="single" w:sz="12" w:space="0" w:color="auto"/>
              <w:bottom w:val="single" w:sz="8" w:space="0" w:color="auto"/>
            </w:tcBorders>
            <w:vAlign w:val="center"/>
          </w:tcPr>
          <w:p w14:paraId="27150F4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C</w:t>
            </w:r>
            <w:r>
              <w:rPr>
                <w:rFonts w:ascii="Times New Roman" w:hAnsi="Times New Roman" w:cs="Times New Roman"/>
                <w:color w:val="000000"/>
                <w:sz w:val="24"/>
              </w:rPr>
              <w:t>oncentration [g/L]</w:t>
            </w:r>
          </w:p>
        </w:tc>
      </w:tr>
      <w:tr w:rsidR="00027279" w:rsidRPr="00C64E0E" w14:paraId="3C252EF3" w14:textId="77777777" w:rsidTr="00027279">
        <w:trPr>
          <w:trHeight w:val="338"/>
          <w:jc w:val="center"/>
        </w:trPr>
        <w:tc>
          <w:tcPr>
            <w:tcW w:w="3828" w:type="dxa"/>
            <w:tcBorders>
              <w:top w:val="single" w:sz="8" w:space="0" w:color="auto"/>
            </w:tcBorders>
            <w:vAlign w:val="center"/>
          </w:tcPr>
          <w:p w14:paraId="612CAB1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NaCl</w:t>
            </w:r>
          </w:p>
        </w:tc>
        <w:tc>
          <w:tcPr>
            <w:tcW w:w="3466" w:type="dxa"/>
            <w:tcBorders>
              <w:top w:val="single" w:sz="8" w:space="0" w:color="auto"/>
            </w:tcBorders>
            <w:vAlign w:val="center"/>
          </w:tcPr>
          <w:p w14:paraId="09AC9036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49.06 </w:t>
            </w:r>
          </w:p>
        </w:tc>
      </w:tr>
      <w:tr w:rsidR="00027279" w:rsidRPr="00C64E0E" w14:paraId="5ED888F3" w14:textId="77777777" w:rsidTr="00027279">
        <w:trPr>
          <w:trHeight w:val="338"/>
          <w:jc w:val="center"/>
        </w:trPr>
        <w:tc>
          <w:tcPr>
            <w:tcW w:w="3828" w:type="dxa"/>
            <w:vAlign w:val="center"/>
          </w:tcPr>
          <w:p w14:paraId="7986F71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MgCl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vAlign w:val="center"/>
          </w:tcPr>
          <w:p w14:paraId="49C327BE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10.4 </w:t>
            </w:r>
          </w:p>
        </w:tc>
      </w:tr>
      <w:tr w:rsidR="00027279" w:rsidRPr="00C64E0E" w14:paraId="5401B6ED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0AC5D1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>CaCl</w:t>
            </w:r>
            <w:r w:rsidRPr="00C64E0E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53C037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 w:rsidRPr="00C64E0E">
              <w:rPr>
                <w:rFonts w:ascii="Times New Roman" w:hAnsi="Times New Roman" w:cs="Times New Roman"/>
                <w:color w:val="000000"/>
                <w:sz w:val="24"/>
              </w:rPr>
              <w:t xml:space="preserve">2.32 </w:t>
            </w:r>
          </w:p>
        </w:tc>
      </w:tr>
      <w:tr w:rsidR="00027279" w:rsidRPr="00C64E0E" w14:paraId="7D0AF9AF" w14:textId="77777777" w:rsidTr="0002727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trHeight w:val="338"/>
          <w:jc w:val="center"/>
        </w:trPr>
        <w:tc>
          <w:tcPr>
            <w:tcW w:w="38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0D37DBC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2</w:t>
            </w: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SO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4</w:t>
            </w:r>
          </w:p>
        </w:tc>
        <w:tc>
          <w:tcPr>
            <w:tcW w:w="346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8B74C2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8.18</w:t>
            </w:r>
          </w:p>
        </w:tc>
      </w:tr>
      <w:tr w:rsidR="00027279" w:rsidRPr="00C64E0E" w14:paraId="46E037F2" w14:textId="77777777" w:rsidTr="00027279">
        <w:trPr>
          <w:trHeight w:val="338"/>
          <w:jc w:val="center"/>
        </w:trPr>
        <w:tc>
          <w:tcPr>
            <w:tcW w:w="3828" w:type="dxa"/>
            <w:tcBorders>
              <w:bottom w:val="single" w:sz="12" w:space="0" w:color="auto"/>
            </w:tcBorders>
            <w:vAlign w:val="center"/>
          </w:tcPr>
          <w:p w14:paraId="2919AC28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NaHCO</w:t>
            </w:r>
            <w:r w:rsidRPr="0092514B">
              <w:rPr>
                <w:rFonts w:ascii="Times New Roman" w:hAnsi="Times New Roman" w:cs="Times New Roman"/>
                <w:color w:val="000000"/>
                <w:sz w:val="24"/>
                <w:vertAlign w:val="subscript"/>
              </w:rPr>
              <w:t>3</w:t>
            </w:r>
          </w:p>
        </w:tc>
        <w:tc>
          <w:tcPr>
            <w:tcW w:w="3466" w:type="dxa"/>
            <w:tcBorders>
              <w:bottom w:val="single" w:sz="12" w:space="0" w:color="auto"/>
            </w:tcBorders>
            <w:vAlign w:val="center"/>
          </w:tcPr>
          <w:p w14:paraId="58EE3E7D" w14:textId="77777777" w:rsidR="00027279" w:rsidRPr="00C64E0E" w:rsidRDefault="00027279" w:rsidP="00B714BE">
            <w:pPr>
              <w:spacing w:line="480" w:lineRule="auto"/>
              <w:ind w:right="-11"/>
              <w:jc w:val="left"/>
              <w:rPr>
                <w:rFonts w:ascii="Times New Roman" w:hAnsi="Times New Roman" w:cs="Times New Roman"/>
                <w:color w:val="000000"/>
                <w:sz w:val="24"/>
              </w:rPr>
            </w:pPr>
            <w:r>
              <w:rPr>
                <w:rFonts w:ascii="Times New Roman" w:hAnsi="Times New Roman" w:cs="Times New Roman" w:hint="eastAsia"/>
                <w:color w:val="000000"/>
                <w:sz w:val="24"/>
              </w:rPr>
              <w:t>0.402</w:t>
            </w:r>
          </w:p>
        </w:tc>
      </w:tr>
    </w:tbl>
    <w:p w14:paraId="22CF2664" w14:textId="77777777" w:rsidR="00027279" w:rsidRDefault="00027279" w:rsidP="00027279">
      <w:pPr>
        <w:widowControl/>
        <w:spacing w:line="480" w:lineRule="auto"/>
        <w:rPr>
          <w:rFonts w:ascii="Times New Roman" w:hAnsi="Times New Roman" w:cs="Times New Roman"/>
          <w:sz w:val="24"/>
        </w:rPr>
      </w:pPr>
    </w:p>
    <w:p w14:paraId="257846EF" w14:textId="77777777" w:rsidR="00E75A29" w:rsidRPr="005B0DDA" w:rsidRDefault="00E75A29" w:rsidP="00E75A29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CADBA29" w14:textId="3DDD99FF" w:rsidR="005B0DDA" w:rsidRDefault="005B0DDA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AD4CBF" w14:textId="202D2779" w:rsidR="00E202B3" w:rsidRPr="008E6AD0" w:rsidRDefault="00E202B3" w:rsidP="00E202B3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>
        <w:rPr>
          <w:rFonts w:ascii="Times New Roman" w:hAnsi="Times New Roman" w:cs="Times New Roman" w:hint="eastAsia"/>
          <w:b/>
          <w:bCs/>
          <w:sz w:val="24"/>
          <w:szCs w:val="24"/>
        </w:rPr>
        <w:t>3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 The quantification of scaling in BMED</w:t>
      </w:r>
    </w:p>
    <w:p w14:paraId="00662B8F" w14:textId="50E7CAB9" w:rsidR="00E202B3" w:rsidRDefault="00E202B3" w:rsidP="00E202B3">
      <w:pPr>
        <w:spacing w:line="480" w:lineRule="auto"/>
        <w:ind w:firstLine="420"/>
        <w:rPr>
          <w:rFonts w:ascii="Times New Roman" w:hAnsi="Times New Roman" w:cs="Times New Roman"/>
          <w:noProof/>
          <w:sz w:val="24"/>
        </w:rPr>
      </w:pPr>
      <w:r w:rsidRPr="001D0B22">
        <w:rPr>
          <w:rFonts w:ascii="Times New Roman" w:hAnsi="Times New Roman" w:cs="Times New Roman"/>
          <w:noProof/>
          <w:sz w:val="24"/>
        </w:rPr>
        <w:t xml:space="preserve">According to </w:t>
      </w:r>
      <w:r>
        <w:rPr>
          <w:rFonts w:ascii="Times New Roman" w:hAnsi="Times New Roman" w:cs="Times New Roman" w:hint="eastAsia"/>
          <w:noProof/>
          <w:sz w:val="24"/>
        </w:rPr>
        <w:t>mass balance</w:t>
      </w:r>
      <w:r w:rsidRPr="00192417">
        <w:rPr>
          <w:rFonts w:ascii="Times New Roman" w:hAnsi="Times New Roman" w:cs="Times New Roman"/>
          <w:noProof/>
          <w:sz w:val="24"/>
        </w:rPr>
        <w:t xml:space="preserve"> principles</w:t>
      </w:r>
      <w:r w:rsidRPr="001D0B22">
        <w:rPr>
          <w:rFonts w:ascii="Times New Roman" w:hAnsi="Times New Roman" w:cs="Times New Roman"/>
          <w:noProof/>
          <w:sz w:val="24"/>
        </w:rPr>
        <w:t xml:space="preserve">, the </w:t>
      </w:r>
      <w:r>
        <w:rPr>
          <w:rFonts w:ascii="Times New Roman" w:hAnsi="Times New Roman" w:cs="Times New Roman" w:hint="eastAsia"/>
          <w:noProof/>
          <w:sz w:val="24"/>
        </w:rPr>
        <w:t xml:space="preserve">change in the number of moles of </w:t>
      </w:r>
      <w:r w:rsidRPr="00192417">
        <w:rPr>
          <w:rFonts w:ascii="Times New Roman" w:hAnsi="Times New Roman" w:cs="Times New Roman"/>
          <w:noProof/>
          <w:sz w:val="24"/>
        </w:rPr>
        <w:t>Ca²⁺</w:t>
      </w:r>
      <w:r>
        <w:rPr>
          <w:rFonts w:ascii="Times New Roman" w:hAnsi="Times New Roman" w:cs="Times New Roman" w:hint="eastAsia"/>
          <w:noProof/>
          <w:sz w:val="24"/>
        </w:rPr>
        <w:t xml:space="preserve"> and </w:t>
      </w:r>
      <w:r w:rsidRPr="00192417">
        <w:rPr>
          <w:rFonts w:ascii="Times New Roman" w:hAnsi="Times New Roman" w:cs="Times New Roman"/>
          <w:noProof/>
          <w:sz w:val="24"/>
        </w:rPr>
        <w:t>Mg²⁺</w:t>
      </w:r>
      <w:r w:rsidRPr="001D0B22">
        <w:rPr>
          <w:rFonts w:ascii="Times New Roman" w:hAnsi="Times New Roman" w:cs="Times New Roman"/>
          <w:noProof/>
          <w:sz w:val="24"/>
        </w:rPr>
        <w:t xml:space="preserve"> </w:t>
      </w:r>
      <w:r>
        <w:rPr>
          <w:rFonts w:ascii="Times New Roman" w:hAnsi="Times New Roman" w:cs="Times New Roman" w:hint="eastAsia"/>
          <w:noProof/>
          <w:sz w:val="24"/>
        </w:rPr>
        <w:t xml:space="preserve">in each solutions was equal to the amount of scaling. The </w:t>
      </w:r>
      <w:ins w:id="24" w:author="#NI YUQIN#" w:date="2025-08-01T11:05:00Z" w16du:dateUtc="2025-08-01T03:05:00Z">
        <w:r w:rsidR="00776ACF">
          <w:rPr>
            <w:rFonts w:ascii="Times New Roman" w:hAnsi="Times New Roman" w:cs="Times New Roman" w:hint="eastAsia"/>
            <w:noProof/>
            <w:sz w:val="24"/>
          </w:rPr>
          <w:t>loss of</w:t>
        </w:r>
      </w:ins>
      <w:r>
        <w:rPr>
          <w:rFonts w:ascii="Times New Roman" w:hAnsi="Times New Roman" w:cs="Times New Roman" w:hint="eastAsia"/>
          <w:noProof/>
          <w:sz w:val="24"/>
        </w:rPr>
        <w:t xml:space="preserve"> Ca and Mg</w:t>
      </w:r>
      <w:ins w:id="25" w:author="#NI YUQIN#" w:date="2025-08-01T11:05:00Z" w16du:dateUtc="2025-08-01T03:05:00Z">
        <w:r w:rsidR="00776ACF">
          <w:rPr>
            <w:rFonts w:ascii="Times New Roman" w:hAnsi="Times New Roman" w:cs="Times New Roman" w:hint="eastAsia"/>
            <w:noProof/>
            <w:sz w:val="24"/>
          </w:rPr>
          <w:t xml:space="preserve"> </w:t>
        </w:r>
      </w:ins>
      <w:ins w:id="26" w:author="#NI YUQIN#" w:date="2025-08-01T11:06:00Z" w16du:dateUtc="2025-08-01T03:06:00Z">
        <w:r w:rsidR="00776ACF">
          <w:rPr>
            <w:rFonts w:ascii="Times New Roman" w:hAnsi="Times New Roman" w:cs="Times New Roman" w:hint="eastAsia"/>
            <w:noProof/>
            <w:sz w:val="24"/>
          </w:rPr>
          <w:t>(mg)</w:t>
        </w:r>
      </w:ins>
      <w:r>
        <w:rPr>
          <w:rFonts w:ascii="Times New Roman" w:hAnsi="Times New Roman" w:cs="Times New Roman" w:hint="eastAsia"/>
          <w:noProof/>
          <w:sz w:val="24"/>
        </w:rPr>
        <w:t xml:space="preserve"> can be calculated as follows:</w:t>
      </w:r>
    </w:p>
    <w:p w14:paraId="6AA1BD33" w14:textId="6D1E0B48" w:rsidR="00E202B3" w:rsidRPr="00F31CA2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Loss of Ca or Mg</m:t>
              </m:r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 xml:space="preserve">=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i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0,S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-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  <m:sup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i</m:t>
                  </m:r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t,S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1</m:t>
                  </m:r>
                </m:e>
              </m:d>
            </m:e>
          </m:eqArr>
        </m:oMath>
      </m:oMathPara>
    </w:p>
    <w:p w14:paraId="2664608C" w14:textId="21E49573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 w:rsidRPr="00F31CA2">
        <w:rPr>
          <w:rFonts w:ascii="Times New Roman" w:hAnsi="Times New Roman" w:cs="Times New Roman"/>
          <w:noProof/>
          <w:sz w:val="24"/>
          <w:szCs w:val="24"/>
        </w:rPr>
        <w:t>W</w:t>
      </w:r>
      <w:r w:rsidRPr="00F31CA2">
        <w:rPr>
          <w:rFonts w:ascii="Times New Roman" w:hAnsi="Times New Roman" w:cs="Times New Roman" w:hint="eastAsia"/>
          <w:noProof/>
          <w:sz w:val="24"/>
          <w:szCs w:val="24"/>
        </w:rPr>
        <w:t>here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i</m:t>
            </m:r>
          </m:sup>
        </m:sSubSup>
        <m:r>
          <w:rPr>
            <w:rFonts w:ascii="Cambria Math" w:hAnsi="Cambria Math" w:cs="Times New Roman"/>
            <w:noProof/>
            <w:sz w:val="24"/>
            <w:szCs w:val="24"/>
          </w:rPr>
          <m:t xml:space="preserve"> 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and </w:t>
      </w:r>
      <m:oMath>
        <m:sSubSup>
          <m:sSubSup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Sup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  <m:sup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i</m:t>
            </m:r>
          </m:sup>
        </m:sSubSup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concentration of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i</m:t>
        </m:r>
      </m:oMath>
      <w:r w:rsidR="0062100F">
        <w:rPr>
          <w:rFonts w:ascii="Times New Roman" w:hAnsi="Times New Roman" w:cs="Times New Roman" w:hint="eastAsia"/>
          <w:noProof/>
          <w:sz w:val="24"/>
          <w:szCs w:val="24"/>
        </w:rPr>
        <w:t xml:space="preserve"> (i.e., </w:t>
      </w:r>
      <w:r>
        <w:rPr>
          <w:rFonts w:ascii="Times New Roman" w:hAnsi="Times New Roman" w:cs="Times New Roman" w:hint="eastAsia"/>
          <w:noProof/>
          <w:sz w:val="24"/>
          <w:szCs w:val="24"/>
        </w:rPr>
        <w:t>Ca</w:t>
      </w:r>
      <w:r w:rsidRPr="008B4CD5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Mg</w:t>
      </w:r>
      <w:r w:rsidRPr="008773E9">
        <w:rPr>
          <w:rFonts w:ascii="Times New Roman" w:hAnsi="Times New Roman" w:cs="Times New Roman" w:hint="eastAsia"/>
          <w:noProof/>
          <w:sz w:val="24"/>
          <w:szCs w:val="24"/>
          <w:vertAlign w:val="superscript"/>
        </w:rPr>
        <w:t>2+</w:t>
      </w:r>
      <w:r w:rsidR="0062100F">
        <w:rPr>
          <w:rFonts w:ascii="Times New Roman" w:hAnsi="Times New Roman" w:cs="Times New Roman" w:hint="eastAsia"/>
          <w:noProof/>
          <w:sz w:val="24"/>
          <w:szCs w:val="24"/>
        </w:rPr>
        <w:t>)</w:t>
      </w:r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(mg/L)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in each chamber (i.e., AC, BC, SWBC and EC), repectively.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0,S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noProof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imes New Roman"/>
                <w:noProof/>
                <w:sz w:val="24"/>
                <w:szCs w:val="24"/>
              </w:rPr>
              <m:t>t,S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 were the volume (L) of each chambers at time 0 and </w:t>
      </w:r>
      <m:oMath>
        <m:r>
          <w:rPr>
            <w:rFonts w:ascii="Cambria Math" w:hAnsi="Cambria Math" w:cs="Times New Roman"/>
            <w:noProof/>
            <w:sz w:val="24"/>
            <w:szCs w:val="24"/>
          </w:rPr>
          <m:t>t</m:t>
        </m:r>
      </m:oMath>
      <w:r>
        <w:rPr>
          <w:rFonts w:ascii="Times New Roman" w:hAnsi="Times New Roman" w:cs="Times New Roman" w:hint="eastAsia"/>
          <w:noProof/>
          <w:sz w:val="24"/>
          <w:szCs w:val="24"/>
        </w:rPr>
        <w:t xml:space="preserve">. The concentration 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in EC </w:t>
      </w:r>
      <w:r>
        <w:rPr>
          <w:rFonts w:ascii="Times New Roman" w:hAnsi="Times New Roman" w:cs="Times New Roman" w:hint="eastAsia"/>
          <w:noProof/>
          <w:sz w:val="24"/>
          <w:szCs w:val="24"/>
        </w:rPr>
        <w:t>was</w:t>
      </w:r>
      <w:r w:rsidRPr="003A5CFF">
        <w:rPr>
          <w:rFonts w:ascii="Times New Roman" w:hAnsi="Times New Roman" w:cs="Times New Roman" w:hint="eastAsia"/>
          <w:noProof/>
          <w:sz w:val="24"/>
          <w:szCs w:val="24"/>
        </w:rPr>
        <w:t xml:space="preserve"> almost zero and can be ignored.</w:t>
      </w:r>
    </w:p>
    <w:p w14:paraId="36FE35D9" w14:textId="2CD564D6" w:rsidR="00A55C09" w:rsidRDefault="00A55C09" w:rsidP="00E202B3">
      <w:pPr>
        <w:spacing w:line="480" w:lineRule="auto"/>
        <w:rPr>
          <w:ins w:id="27" w:author="#NI YUQIN#" w:date="2025-08-01T11:11:00Z" w16du:dateUtc="2025-08-01T03:11:00Z"/>
          <w:rFonts w:ascii="Times New Roman" w:hAnsi="Times New Roman" w:cs="Times New Roman"/>
          <w:noProof/>
          <w:sz w:val="24"/>
          <w:szCs w:val="24"/>
        </w:rPr>
      </w:pPr>
      <w:ins w:id="28" w:author="#NI YUQIN#" w:date="2025-08-01T11:05:00Z" w16du:dateUtc="2025-08-01T03:05:00Z">
        <w:r>
          <w:rPr>
            <w:rFonts w:ascii="Times New Roman" w:hAnsi="Times New Roman" w:cs="Times New Roman" w:hint="eastAsia"/>
            <w:noProof/>
            <w:sz w:val="24"/>
            <w:szCs w:val="24"/>
          </w:rPr>
          <w:t>The</w:t>
        </w:r>
      </w:ins>
      <w:ins w:id="29" w:author="#NI YUQIN#" w:date="2025-08-01T11:08:00Z" w16du:dateUtc="2025-08-01T03:08:00Z">
        <w:r w:rsidR="00440CC8"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 areal</w:t>
        </w:r>
      </w:ins>
      <w:ins w:id="30" w:author="#NI YUQIN#" w:date="2025-08-01T11:06:00Z" w16du:dateUtc="2025-08-01T03:06:00Z">
        <w:r w:rsidR="0092002F"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 divalent ions</w:t>
        </w:r>
      </w:ins>
      <w:ins w:id="31" w:author="#NI YUQIN#" w:date="2025-08-01T11:07:00Z" w16du:dateUtc="2025-08-01T03:07:00Z">
        <w:r w:rsidR="00BF54CC"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 </w:t>
        </w:r>
      </w:ins>
      <w:ins w:id="32" w:author="#NI YUQIN#" w:date="2025-08-01T11:08:00Z" w16du:dateUtc="2025-08-01T03:08:00Z">
        <w:r w:rsidR="00440CC8"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loss </w:t>
        </w:r>
      </w:ins>
      <w:ins w:id="33" w:author="#NI YUQIN#" w:date="2025-08-01T11:07:00Z" w16du:dateUtc="2025-08-01T03:07:00Z">
        <w:r w:rsidR="00BF54CC"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per repeating unit </w:t>
        </w:r>
      </w:ins>
      <w:ins w:id="34" w:author="#NI YUQIN#" w:date="2025-08-01T11:11:00Z" w16du:dateUtc="2025-08-01T03:11:00Z">
        <w:r w:rsidR="000D7EE0">
          <w:rPr>
            <w:rFonts w:ascii="Times New Roman" w:hAnsi="Times New Roman" w:cs="Times New Roman" w:hint="eastAsia"/>
            <w:noProof/>
            <w:sz w:val="24"/>
            <w:szCs w:val="24"/>
          </w:rPr>
          <w:t>(</w:t>
        </w:r>
        <w:r w:rsidR="004771A2">
          <w:rPr>
            <w:rFonts w:ascii="Times New Roman" w:hAnsi="Times New Roman" w:cs="Times New Roman" w:hint="eastAsia"/>
            <w:noProof/>
            <w:sz w:val="24"/>
            <w:szCs w:val="24"/>
          </w:rPr>
          <w:t>g/m</w:t>
        </w:r>
        <w:r w:rsidR="004771A2" w:rsidRPr="004771A2">
          <w:rPr>
            <w:rFonts w:ascii="Times New Roman" w:hAnsi="Times New Roman" w:cs="Times New Roman" w:hint="eastAsia"/>
            <w:noProof/>
            <w:sz w:val="24"/>
            <w:szCs w:val="24"/>
            <w:vertAlign w:val="superscript"/>
            <w:rPrChange w:id="35" w:author="#NI YUQIN#" w:date="2025-08-01T11:12:00Z" w16du:dateUtc="2025-08-01T03:12:00Z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</w:rPrChange>
          </w:rPr>
          <w:t>2</w:t>
        </w:r>
        <w:r w:rsidR="004771A2">
          <w:rPr>
            <w:rFonts w:ascii="Times New Roman" w:hAnsi="Times New Roman" w:cs="Times New Roman" w:hint="eastAsia"/>
            <w:noProof/>
            <w:sz w:val="24"/>
            <w:szCs w:val="24"/>
          </w:rPr>
          <w:t>·</w:t>
        </w:r>
      </w:ins>
      <w:ins w:id="36" w:author="#NI YUQIN#" w:date="2025-08-01T11:12:00Z" w16du:dateUtc="2025-08-01T03:12:00Z">
        <w:r w:rsidR="004771A2">
          <w:rPr>
            <w:rFonts w:ascii="Times New Roman" w:hAnsi="Times New Roman" w:cs="Times New Roman" w:hint="eastAsia"/>
            <w:noProof/>
            <w:sz w:val="24"/>
            <w:szCs w:val="24"/>
          </w:rPr>
          <w:t>repeating unit</w:t>
        </w:r>
        <w:r w:rsidR="004771A2">
          <w:rPr>
            <w:rFonts w:ascii="Times New Roman" w:hAnsi="Times New Roman" w:cs="Times New Roman" w:hint="eastAsia"/>
            <w:noProof/>
            <w:sz w:val="24"/>
            <w:szCs w:val="24"/>
          </w:rPr>
          <w:t>)</w:t>
        </w:r>
        <w:r w:rsidR="004771A2"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 </w:t>
        </w:r>
      </w:ins>
      <w:ins w:id="37" w:author="#NI YUQIN#" w:date="2025-08-01T11:08:00Z" w16du:dateUtc="2025-08-01T03:08:00Z">
        <w:r w:rsidR="00440CC8"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was calcualted from </w:t>
        </w:r>
      </w:ins>
      <w:ins w:id="38" w:author="#NI YUQIN#" w:date="2025-08-01T11:11:00Z" w16du:dateUtc="2025-08-01T03:11:00Z">
        <w:r w:rsidR="000D7EE0">
          <w:rPr>
            <w:rFonts w:ascii="Times New Roman" w:hAnsi="Times New Roman" w:cs="Times New Roman" w:hint="eastAsia"/>
            <w:noProof/>
            <w:sz w:val="24"/>
            <w:szCs w:val="24"/>
          </w:rPr>
          <w:t>Eq.1:</w:t>
        </w:r>
      </w:ins>
    </w:p>
    <w:p w14:paraId="34DD47C8" w14:textId="432A8200" w:rsidR="00647EEB" w:rsidRPr="00647EEB" w:rsidRDefault="00647EEB" w:rsidP="00E202B3">
      <w:pPr>
        <w:spacing w:line="480" w:lineRule="auto"/>
        <w:rPr>
          <w:ins w:id="39" w:author="#NI YUQIN#" w:date="2025-08-01T11:14:00Z" w16du:dateUtc="2025-08-01T03:14:00Z"/>
          <w:rFonts w:ascii="Times New Roman" w:hAnsi="Times New Roman" w:cs="Times New Roman" w:hint="eastAsia"/>
          <w:noProof/>
          <w:sz w:val="24"/>
          <w:szCs w:val="24"/>
          <w:rPrChange w:id="40" w:author="#NI YUQIN#" w:date="2025-08-01T11:15:00Z" w16du:dateUtc="2025-08-01T03:15:00Z">
            <w:rPr>
              <w:ins w:id="41" w:author="#NI YUQIN#" w:date="2025-08-01T11:14:00Z" w16du:dateUtc="2025-08-01T03:14:00Z"/>
              <w:rFonts w:ascii="Times New Roman" w:hAnsi="Times New Roman" w:cs="Times New Roman"/>
              <w:noProof/>
              <w:sz w:val="24"/>
              <w:szCs w:val="24"/>
            </w:rPr>
          </w:rPrChange>
        </w:rPr>
      </w:pPr>
      <m:oMathPara>
        <m:oMath>
          <m:eqArr>
            <m:eqArrPr>
              <m:maxDist m:val="1"/>
              <m:ctrlPr>
                <w:ins w:id="42" w:author="#NI YUQIN#" w:date="2025-08-01T11:15:00Z" w16du:dateUtc="2025-08-01T03:15:00Z">
                  <w:rPr>
                    <w:rFonts w:ascii="Cambria Math" w:hAnsi="Cambria Math" w:cs="Times New Roman"/>
                    <w:i/>
                    <w:noProof/>
                    <w:sz w:val="24"/>
                    <w:szCs w:val="24"/>
                  </w:rPr>
                </w:ins>
              </m:ctrlPr>
            </m:eqArrPr>
            <m:e>
              <m:r>
                <w:ins w:id="43" w:author="#NI YUQIN#" w:date="2025-08-01T11:12:00Z" w16du:dateUtc="2025-08-01T03:12:00Z">
                  <w:rPr>
                    <w:rFonts w:ascii="Cambria Math" w:hAnsi="Cambria Math" w:cs="Times New Roman" w:hint="eastAsia"/>
                    <w:noProof/>
                    <w:sz w:val="24"/>
                    <w:szCs w:val="24"/>
                  </w:rPr>
                  <m:t>Loss</m:t>
                </w:ins>
              </m:r>
              <m:r>
                <w:ins w:id="44" w:author="#NI YUQIN#" w:date="2025-08-01T11:12:00Z" w16du:dateUtc="2025-08-01T03:12:00Z"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 xml:space="preserve"> of </m:t>
                </w:ins>
              </m:r>
              <m:r>
                <w:ins w:id="45" w:author="#NI YUQIN#" w:date="2025-08-01T11:12:00Z" w16du:dateUtc="2025-08-01T03:12:00Z">
                  <w:rPr>
                    <w:rFonts w:ascii="Cambria Math" w:hAnsi="Cambria Math" w:cs="Times New Roman" w:hint="eastAsia"/>
                    <w:noProof/>
                    <w:sz w:val="24"/>
                    <w:szCs w:val="24"/>
                  </w:rPr>
                  <m:t>divalent</m:t>
                </w:ins>
              </m:r>
              <m:r>
                <w:ins w:id="46" w:author="#NI YUQIN#" w:date="2025-08-01T11:12:00Z" w16du:dateUtc="2025-08-01T03:12:00Z">
                  <w:rPr>
                    <w:rFonts w:ascii="Cambria Math" w:hAnsi="Cambria Math" w:cs="Times New Roman"/>
                    <w:noProof/>
                    <w:sz w:val="24"/>
                    <w:szCs w:val="24"/>
                  </w:rPr>
                  <m:t xml:space="preserve"> ions= </m:t>
                </w:ins>
              </m:r>
              <m:f>
                <m:fPr>
                  <m:ctrlPr>
                    <w:ins w:id="47" w:author="#NI YUQIN#" w:date="2025-08-01T11:12:00Z" w16du:dateUtc="2025-08-01T03:12:00Z">
                      <w:rPr>
                        <w:rFonts w:ascii="Cambria Math" w:hAnsi="Cambria Math" w:cs="Times New Roman"/>
                        <w:i/>
                        <w:noProof/>
                        <w:sz w:val="24"/>
                        <w:szCs w:val="24"/>
                      </w:rPr>
                    </w:ins>
                  </m:ctrlPr>
                </m:fPr>
                <m:num>
                  <m:sSubSup>
                    <m:sSubSupPr>
                      <m:ctrlPr>
                        <w:ins w:id="48" w:author="#NI YUQIN#" w:date="2025-08-01T11:12:00Z" w16du:dateUtc="2025-08-01T03:12:00Z">
                          <w:rPr>
                            <w:rFonts w:ascii="Cambria Math" w:hAnsi="Cambria Math" w:cs="Times New Roman"/>
                            <w:i/>
                            <w:noProof/>
                            <w:sz w:val="24"/>
                            <w:szCs w:val="24"/>
                          </w:rPr>
                        </w:ins>
                      </m:ctrlPr>
                    </m:sSubSupPr>
                    <m:e>
                      <m:r>
                        <w:ins w:id="49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C</m:t>
                        </w:ins>
                      </m:r>
                    </m:e>
                    <m:sub>
                      <m:r>
                        <w:ins w:id="50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0,S</m:t>
                        </w:ins>
                      </m:r>
                    </m:sub>
                    <m:sup>
                      <m:r>
                        <w:ins w:id="51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i</m:t>
                        </w:ins>
                      </m:r>
                    </m:sup>
                  </m:sSubSup>
                  <m:sSub>
                    <m:sSubPr>
                      <m:ctrlPr>
                        <w:ins w:id="52" w:author="#NI YUQIN#" w:date="2025-08-01T11:12:00Z" w16du:dateUtc="2025-08-01T03:12:00Z">
                          <w:rPr>
                            <w:rFonts w:ascii="Cambria Math" w:hAnsi="Cambria Math" w:cs="Times New Roman"/>
                            <w:i/>
                            <w:noProof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53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V</m:t>
                        </w:ins>
                      </m:r>
                    </m:e>
                    <m:sub>
                      <m:r>
                        <w:ins w:id="54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0,S</m:t>
                        </w:ins>
                      </m:r>
                    </m:sub>
                  </m:sSub>
                  <m:r>
                    <w:ins w:id="55" w:author="#NI YUQIN#" w:date="2025-08-01T11:12:00Z" w16du:dateUtc="2025-08-01T03:12:00Z"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-</m:t>
                    </w:ins>
                  </m:r>
                  <m:sSubSup>
                    <m:sSubSupPr>
                      <m:ctrlPr>
                        <w:ins w:id="56" w:author="#NI YUQIN#" w:date="2025-08-01T11:12:00Z" w16du:dateUtc="2025-08-01T03:12:00Z">
                          <w:rPr>
                            <w:rFonts w:ascii="Cambria Math" w:hAnsi="Cambria Math" w:cs="Times New Roman"/>
                            <w:i/>
                            <w:noProof/>
                            <w:sz w:val="24"/>
                            <w:szCs w:val="24"/>
                          </w:rPr>
                        </w:ins>
                      </m:ctrlPr>
                    </m:sSubSupPr>
                    <m:e>
                      <m:r>
                        <w:ins w:id="57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C</m:t>
                        </w:ins>
                      </m:r>
                    </m:e>
                    <m:sub>
                      <m:r>
                        <w:ins w:id="58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t,S</m:t>
                        </w:ins>
                      </m:r>
                    </m:sub>
                    <m:sup>
                      <m:r>
                        <w:ins w:id="59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i</m:t>
                        </w:ins>
                      </m:r>
                    </m:sup>
                  </m:sSubSup>
                  <m:sSub>
                    <m:sSubPr>
                      <m:ctrlPr>
                        <w:ins w:id="60" w:author="#NI YUQIN#" w:date="2025-08-01T11:12:00Z" w16du:dateUtc="2025-08-01T03:12:00Z">
                          <w:rPr>
                            <w:rFonts w:ascii="Cambria Math" w:hAnsi="Cambria Math" w:cs="Times New Roman"/>
                            <w:i/>
                            <w:noProof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61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V</m:t>
                        </w:ins>
                      </m:r>
                    </m:e>
                    <m:sub>
                      <m:r>
                        <w:ins w:id="62" w:author="#NI YUQIN#" w:date="2025-08-01T11:12:00Z" w16du:dateUtc="2025-08-01T03:12:00Z">
                          <w:rPr>
                            <w:rFonts w:ascii="Cambria Math" w:hAnsi="Cambria Math" w:cs="Times New Roman"/>
                            <w:noProof/>
                            <w:sz w:val="24"/>
                            <w:szCs w:val="24"/>
                          </w:rPr>
                          <m:t>t,S</m:t>
                        </w:ins>
                      </m:r>
                    </m:sub>
                  </m:sSub>
                </m:num>
                <m:den>
                  <m:r>
                    <w:ins w:id="63" w:author="#NI YUQIN#" w:date="2025-08-01T11:13:00Z" w16du:dateUtc="2025-08-01T03:13:00Z"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n*A</m:t>
                    </w:ins>
                  </m:r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ins w:id="64" w:author="#NI YUQIN#" w:date="2025-08-01T11:15:00Z" w16du:dateUtc="2025-08-01T03:15:00Z">
                      <w:rPr>
                        <w:rFonts w:ascii="Cambria Math" w:hAnsi="Cambria Math" w:cs="Times New Roman"/>
                        <w:i/>
                        <w:noProof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65" w:author="#NI YUQIN#" w:date="2025-08-01T11:15:00Z" w16du:dateUtc="2025-08-01T03:15:00Z">
                      <w:rPr>
                        <w:rFonts w:ascii="Cambria Math" w:hAnsi="Cambria Math" w:cs="Times New Roman"/>
                        <w:noProof/>
                        <w:sz w:val="24"/>
                        <w:szCs w:val="24"/>
                      </w:rPr>
                      <m:t>2</m:t>
                    </w:ins>
                  </m:r>
                </m:e>
              </m:d>
            </m:e>
          </m:eqArr>
        </m:oMath>
      </m:oMathPara>
    </w:p>
    <w:p w14:paraId="13380D7A" w14:textId="229EB99A" w:rsidR="00647EEB" w:rsidRPr="00A55C09" w:rsidRDefault="00647EEB" w:rsidP="00E202B3">
      <w:pPr>
        <w:spacing w:line="480" w:lineRule="auto"/>
        <w:rPr>
          <w:rFonts w:ascii="Times New Roman" w:hAnsi="Times New Roman" w:cs="Times New Roman" w:hint="eastAsia"/>
          <w:noProof/>
          <w:sz w:val="24"/>
          <w:szCs w:val="24"/>
        </w:rPr>
      </w:pPr>
      <w:ins w:id="66" w:author="#NI YUQIN#" w:date="2025-08-01T11:14:00Z" w16du:dateUtc="2025-08-01T03:14:00Z">
        <w:r>
          <w:rPr>
            <w:rFonts w:ascii="Times New Roman" w:hAnsi="Times New Roman" w:cs="Times New Roman"/>
            <w:noProof/>
            <w:sz w:val="24"/>
            <w:szCs w:val="24"/>
          </w:rPr>
          <w:t>W</w:t>
        </w:r>
        <w:r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here </w:t>
        </w:r>
      </w:ins>
      <m:oMath>
        <m:r>
          <w:ins w:id="67" w:author="#NI YUQIN#" w:date="2025-08-01T11:14:00Z" w16du:dateUtc="2025-08-01T03:14:00Z">
            <w:rPr>
              <w:rFonts w:ascii="Cambria Math" w:hAnsi="Cambria Math" w:cs="Times New Roman"/>
              <w:noProof/>
              <w:sz w:val="24"/>
              <w:szCs w:val="24"/>
            </w:rPr>
            <m:t>n</m:t>
          </w:ins>
        </m:r>
      </m:oMath>
      <w:ins w:id="68" w:author="#NI YUQIN#" w:date="2025-08-01T11:14:00Z" w16du:dateUtc="2025-08-01T03:14:00Z">
        <w:r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 was the number of repeating unit in the stack and </w:t>
        </w:r>
      </w:ins>
      <m:oMath>
        <m:r>
          <w:ins w:id="69" w:author="#NI YUQIN#" w:date="2025-08-01T11:14:00Z" w16du:dateUtc="2025-08-01T03:14:00Z">
            <w:rPr>
              <w:rFonts w:ascii="Cambria Math" w:hAnsi="Cambria Math" w:cs="Times New Roman"/>
              <w:noProof/>
              <w:sz w:val="24"/>
              <w:szCs w:val="24"/>
            </w:rPr>
            <m:t>A</m:t>
          </w:ins>
        </m:r>
      </m:oMath>
      <w:ins w:id="70" w:author="#NI YUQIN#" w:date="2025-08-01T11:14:00Z" w16du:dateUtc="2025-08-01T03:14:00Z">
        <w:r>
          <w:rPr>
            <w:rFonts w:ascii="Times New Roman" w:hAnsi="Times New Roman" w:cs="Times New Roman" w:hint="eastAsia"/>
            <w:noProof/>
            <w:sz w:val="24"/>
            <w:szCs w:val="24"/>
          </w:rPr>
          <w:t xml:space="preserve"> was the membra</w:t>
        </w:r>
      </w:ins>
      <w:ins w:id="71" w:author="#NI YUQIN#" w:date="2025-08-01T11:15:00Z" w16du:dateUtc="2025-08-01T03:15:00Z">
        <w:r>
          <w:rPr>
            <w:rFonts w:ascii="Times New Roman" w:hAnsi="Times New Roman" w:cs="Times New Roman" w:hint="eastAsia"/>
            <w:noProof/>
            <w:sz w:val="24"/>
            <w:szCs w:val="24"/>
          </w:rPr>
          <w:t>ne area (m</w:t>
        </w:r>
        <w:r w:rsidRPr="00647EEB">
          <w:rPr>
            <w:rFonts w:ascii="Times New Roman" w:hAnsi="Times New Roman" w:cs="Times New Roman" w:hint="eastAsia"/>
            <w:noProof/>
            <w:sz w:val="24"/>
            <w:szCs w:val="24"/>
            <w:vertAlign w:val="superscript"/>
            <w:rPrChange w:id="72" w:author="#NI YUQIN#" w:date="2025-08-01T11:15:00Z" w16du:dateUtc="2025-08-01T03:15:00Z">
              <w:rPr>
                <w:rFonts w:ascii="Times New Roman" w:hAnsi="Times New Roman" w:cs="Times New Roman" w:hint="eastAsia"/>
                <w:noProof/>
                <w:sz w:val="24"/>
                <w:szCs w:val="24"/>
              </w:rPr>
            </w:rPrChange>
          </w:rPr>
          <w:t>2</w:t>
        </w:r>
        <w:r>
          <w:rPr>
            <w:rFonts w:ascii="Times New Roman" w:hAnsi="Times New Roman" w:cs="Times New Roman" w:hint="eastAsia"/>
            <w:noProof/>
            <w:sz w:val="24"/>
            <w:szCs w:val="24"/>
          </w:rPr>
          <w:t>).</w:t>
        </w:r>
      </w:ins>
    </w:p>
    <w:p w14:paraId="73D8942D" w14:textId="77777777" w:rsidR="00E202B3" w:rsidRDefault="00E202B3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ab/>
      </w:r>
      <w:r>
        <w:rPr>
          <w:rFonts w:ascii="Times New Roman" w:hAnsi="Times New Roman" w:cs="Times New Roman" w:hint="eastAsia"/>
          <w:noProof/>
          <w:sz w:val="24"/>
          <w:szCs w:val="24"/>
        </w:rPr>
        <w:t>The reduction ratio of divalent ions can be calculated as follows:</w:t>
      </w:r>
    </w:p>
    <w:p w14:paraId="56B980D3" w14:textId="78F56565" w:rsidR="00E202B3" w:rsidRPr="00F54E41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Ca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Ca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3</m:t>
                  </m:r>
                </m:e>
              </m:d>
            </m:e>
          </m:eqArr>
        </m:oMath>
      </m:oMathPara>
    </w:p>
    <w:p w14:paraId="25900FDF" w14:textId="219C7F56" w:rsidR="00E202B3" w:rsidRPr="00015A39" w:rsidRDefault="00000000" w:rsidP="00E202B3">
      <w:pPr>
        <w:spacing w:line="480" w:lineRule="auto"/>
        <w:rPr>
          <w:rFonts w:ascii="Times New Roman" w:hAnsi="Times New Roman" w:cs="Times New Roman"/>
          <w:noProof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noProof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Mg</m:t>
                  </m:r>
                </m:sub>
              </m:sSub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fPr>
                <m:num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t,S</m:t>
                      </m:r>
                    </m:sub>
                  </m:sSub>
                </m:num>
                <m:den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Mg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noProof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noProof/>
                          <w:sz w:val="24"/>
                          <w:szCs w:val="24"/>
                        </w:rPr>
                        <m:t>0,S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noProof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noProof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4</m:t>
                  </m:r>
                </m:e>
              </m:d>
            </m:e>
          </m:eqArr>
        </m:oMath>
      </m:oMathPara>
    </w:p>
    <w:p w14:paraId="22BDA319" w14:textId="77777777" w:rsidR="00E202B3" w:rsidRDefault="00E202B3" w:rsidP="00E202B3">
      <w:pPr>
        <w:widowControl/>
        <w:jc w:val="left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1EA2A8" w14:textId="3AC5F8A7" w:rsidR="00514090" w:rsidRPr="008E6AD0" w:rsidRDefault="00514090" w:rsidP="00514090">
      <w:pPr>
        <w:spacing w:line="48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lastRenderedPageBreak/>
        <w:t>Section S</w:t>
      </w:r>
      <w:r w:rsidR="00E202B3">
        <w:rPr>
          <w:rFonts w:ascii="Times New Roman" w:hAnsi="Times New Roman" w:cs="Times New Roman" w:hint="eastAsia"/>
          <w:b/>
          <w:bCs/>
          <w:sz w:val="24"/>
          <w:szCs w:val="24"/>
        </w:rPr>
        <w:t>4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.</w:t>
      </w:r>
      <w:r w:rsidRPr="008E6AD0">
        <w:rPr>
          <w:rFonts w:hint="eastAsia"/>
          <w:b/>
          <w:bCs/>
        </w:rPr>
        <w:t xml:space="preserve"> </w:t>
      </w:r>
      <w:r w:rsidRPr="008E6AD0">
        <w:rPr>
          <w:rFonts w:ascii="Times New Roman" w:hAnsi="Times New Roman" w:cs="Times New Roman" w:hint="eastAsia"/>
          <w:b/>
          <w:bCs/>
          <w:sz w:val="24"/>
          <w:szCs w:val="24"/>
        </w:rPr>
        <w:t>Stack resistance calculation</w:t>
      </w:r>
    </w:p>
    <w:p w14:paraId="7B52EDFB" w14:textId="6CFFE6F3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 w:hint="eastAsia"/>
          <w:sz w:val="24"/>
        </w:rPr>
        <w:t xml:space="preserve">The resistance of BMED stack can be defined as the sum of the resistance of individual part as shown in </w:t>
      </w:r>
      <w:r w:rsidRPr="009A42E2">
        <w:rPr>
          <w:rFonts w:ascii="Times New Roman" w:hAnsi="Times New Roman" w:cs="Times New Roman" w:hint="eastAsia"/>
          <w:b/>
          <w:bCs/>
          <w:sz w:val="24"/>
        </w:rPr>
        <w:t xml:space="preserve">Eq. </w:t>
      </w:r>
      <w:r w:rsidR="00A6451A">
        <w:rPr>
          <w:rFonts w:ascii="Times New Roman" w:hAnsi="Times New Roman" w:cs="Times New Roman" w:hint="eastAsia"/>
          <w:b/>
          <w:bCs/>
          <w:sz w:val="24"/>
        </w:rPr>
        <w:t>5</w:t>
      </w:r>
      <w:r>
        <w:rPr>
          <w:rFonts w:ascii="Times New Roman" w:hAnsi="Times New Roman" w:cs="Times New Roman" w:hint="eastAsia"/>
          <w:sz w:val="24"/>
        </w:rPr>
        <w:t>.</w:t>
      </w:r>
      <w:ins w:id="73" w:author="#NI YUQIN#" w:date="2025-07-28T18:32:00Z" w16du:dateUtc="2025-07-28T10:32:00Z">
        <w:r w:rsidR="00940282" w:rsidRPr="00940282">
          <w:rPr>
            <w:rFonts w:ascii="Times New Roman" w:hAnsi="Times New Roman" w:cs="Times New Roman"/>
            <w:noProof/>
            <w:color w:val="000000"/>
            <w:sz w:val="24"/>
          </w:rPr>
          <w:t xml:space="preserve"> </w:t>
        </w:r>
        <w:r w:rsidR="00940282">
          <w:rPr>
            <w:rFonts w:ascii="Times New Roman" w:hAnsi="Times New Roman" w:cs="Times New Roman"/>
            <w:noProof/>
            <w:color w:val="000000"/>
            <w:sz w:val="24"/>
          </w:rPr>
          <w:fldChar w:fldCharType="begin"/>
        </w:r>
      </w:ins>
      <w:r w:rsidR="00940282">
        <w:rPr>
          <w:rFonts w:ascii="Times New Roman" w:hAnsi="Times New Roman" w:cs="Times New Roman"/>
          <w:noProof/>
          <w:color w:val="000000"/>
          <w:sz w:val="24"/>
        </w:rPr>
        <w:instrText xml:space="preserve"> ADDIN EN.CITE &lt;EndNote&gt;&lt;Cite&gt;&lt;Author&gt;Dlugolecki&lt;/Author&gt;&lt;Year&gt;2008&lt;/Year&gt;&lt;RecNum&gt;285&lt;/RecNum&gt;&lt;DisplayText&gt;&lt;style face="superscript"&gt;1, 2&lt;/style&gt;&lt;/DisplayText&gt;&lt;record&gt;&lt;rec-number&gt;285&lt;/rec-number&gt;&lt;foreign-keys&gt;&lt;key app="EN" db-id="5rxe5dxf7vvddgev2wn5at0deare50advddr" timestamp="1736486799"&gt;285&lt;/key&gt;&lt;/foreign-keys&gt;&lt;ref-type name="Journal Article"&gt;17&lt;/ref-type&gt;&lt;contributors&gt;&lt;authors&gt;&lt;author&gt;Dlugolecki, P.&lt;/author&gt;&lt;author&gt;Nymeijer, K.&lt;/author&gt;&lt;author&gt;Metz, S.&lt;/author&gt;&lt;author&gt;Wessling, M.&lt;/author&gt;&lt;/authors&gt;&lt;/contributors&gt;&lt;titles&gt;&lt;title&gt;Current status of ion exchange membranes for power generation from salinity gradients&lt;/title&gt;&lt;secondary-title&gt;Journal of Membrane Science&lt;/secondary-title&gt;&lt;/titles&gt;&lt;periodical&gt;&lt;full-title&gt;Journal of Membrane Science&lt;/full-title&gt;&lt;/periodical&gt;&lt;pages&gt;214-222&lt;/pages&gt;&lt;volume&gt;319&lt;/volume&gt;&lt;number&gt;1-2&lt;/number&gt;&lt;section&gt;214&lt;/section&gt;&lt;dates&gt;&lt;year&gt;2008&lt;/year&gt;&lt;/dates&gt;&lt;isbn&gt;03767388&lt;/isbn&gt;&lt;urls&gt;&lt;/urls&gt;&lt;electronic-resource-num&gt;10.1016/j.memsci.2008.03.037&lt;/electronic-resource-num&gt;&lt;/record&gt;&lt;/Cite&gt;&lt;Cite&gt;&lt;Author&gt;Liu&lt;/Author&gt;&lt;Year&gt;2024&lt;/Year&gt;&lt;RecNum&gt;291&lt;/RecNum&gt;&lt;record&gt;&lt;rec-number&gt;291&lt;/rec-number&gt;&lt;foreign-keys&gt;&lt;key app="EN" db-id="5rxe5dxf7vvddgev2wn5at0deare50advddr" timestamp="1739500915"&gt;291&lt;/key&gt;&lt;/foreign-keys&gt;&lt;ref-type name="Journal Article"&gt;17&lt;/ref-type&gt;&lt;contributors&gt;&lt;authors&gt;&lt;author&gt;Liu, Hong&lt;/author&gt;&lt;author&gt;She, Qianhong&lt;/author&gt;&lt;/authors&gt;&lt;/contributors&gt;&lt;titles&gt;&lt;title&gt;Scaling-Enhanced Scaling during Electrodialysis Desalination&lt;/title&gt;&lt;secondary-title&gt;ACS ES&amp;amp;T Engineering&lt;/secondary-title&gt;&lt;/titles&gt;&lt;periodical&gt;&lt;full-title&gt;ACS ES&amp;amp;T Engineering&lt;/full-title&gt;&lt;/periodical&gt;&lt;pages&gt;1063-1072&lt;/pages&gt;&lt;volume&gt;4&lt;/volume&gt;&lt;number&gt;5&lt;/number&gt;&lt;section&gt;1063&lt;/section&gt;&lt;dates&gt;&lt;year&gt;2024&lt;/year&gt;&lt;/dates&gt;&lt;isbn&gt;2690-0645&amp;#xD;2690-0645&lt;/isbn&gt;&lt;urls&gt;&lt;/urls&gt;&lt;electronic-resource-num&gt;10.1021/acsestengg.3c00549&lt;/electronic-resource-num&gt;&lt;/record&gt;&lt;/Cite&gt;&lt;/EndNote&gt;</w:instrText>
      </w:r>
      <w:ins w:id="74" w:author="#NI YUQIN#" w:date="2025-07-28T18:32:00Z" w16du:dateUtc="2025-07-28T10:32:00Z">
        <w:r w:rsidR="00940282">
          <w:rPr>
            <w:rFonts w:ascii="Times New Roman" w:hAnsi="Times New Roman" w:cs="Times New Roman"/>
            <w:noProof/>
            <w:color w:val="000000"/>
            <w:sz w:val="24"/>
          </w:rPr>
          <w:fldChar w:fldCharType="separate"/>
        </w:r>
      </w:ins>
      <w:r w:rsidR="00940282" w:rsidRPr="00940282">
        <w:rPr>
          <w:rFonts w:ascii="Times New Roman" w:hAnsi="Times New Roman" w:cs="Times New Roman"/>
          <w:noProof/>
          <w:color w:val="000000"/>
          <w:sz w:val="24"/>
          <w:vertAlign w:val="superscript"/>
        </w:rPr>
        <w:t>1, 2</w:t>
      </w:r>
      <w:ins w:id="75" w:author="#NI YUQIN#" w:date="2025-07-28T18:32:00Z" w16du:dateUtc="2025-07-28T10:32:00Z">
        <w:r w:rsidR="00940282">
          <w:rPr>
            <w:rFonts w:ascii="Times New Roman" w:hAnsi="Times New Roman" w:cs="Times New Roman"/>
            <w:noProof/>
            <w:color w:val="000000"/>
            <w:sz w:val="24"/>
          </w:rPr>
          <w:fldChar w:fldCharType="end"/>
        </w:r>
      </w:ins>
    </w:p>
    <w:p w14:paraId="3780A60D" w14:textId="70714175" w:rsidR="00514090" w:rsidRPr="00422ED2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A</m:t>
                          </m:r>
                          <m:r>
                            <w:rPr>
                              <w:rFonts w:ascii="Cambria Math" w:hAnsi="Cambria Math" w:cs="Times New Roman" w:hint="eastAsia"/>
                              <w:sz w:val="24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BC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d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σ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</w:rPr>
                            <m:t>SC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5</m:t>
                  </m:r>
                </m:e>
              </m:d>
            </m:e>
          </m:eqArr>
        </m:oMath>
      </m:oMathPara>
    </w:p>
    <w:p w14:paraId="5D6F21E7" w14:textId="00A5DD7E" w:rsidR="00514090" w:rsidRDefault="00514090" w:rsidP="00514090">
      <w:pPr>
        <w:spacing w:line="480" w:lineRule="auto"/>
        <w:rPr>
          <w:rFonts w:ascii="Arial" w:hAnsi="Arial" w:cs="Arial"/>
          <w:sz w:val="24"/>
        </w:rPr>
      </w:pPr>
      <w:r w:rsidRPr="00EC66F8">
        <w:rPr>
          <w:rFonts w:ascii="Times New Roman" w:hAnsi="Times New Roman" w:cs="Times New Roman" w:hint="eastAsia"/>
          <w:sz w:val="24"/>
        </w:rPr>
        <w:t xml:space="preserve">where </w:t>
      </w:r>
      <m:oMath>
        <m:r>
          <w:rPr>
            <w:rFonts w:ascii="Cambria Math" w:hAnsi="Cambria Math" w:cs="Times New Roman"/>
            <w:sz w:val="24"/>
          </w:rPr>
          <m:t>N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</w:t>
      </w:r>
      <w:r>
        <w:rPr>
          <w:rFonts w:ascii="Times New Roman" w:hAnsi="Times New Roman" w:cs="Times New Roman" w:hint="eastAsia"/>
          <w:sz w:val="24"/>
        </w:rPr>
        <w:t xml:space="preserve"> number of repeating </w:t>
      </w:r>
      <w:r>
        <w:rPr>
          <w:rFonts w:ascii="Times New Roman" w:hAnsi="Times New Roman" w:cs="Times New Roman"/>
          <w:sz w:val="24"/>
        </w:rPr>
        <w:t>units</w:t>
      </w:r>
      <w:r w:rsidRPr="00EC66F8">
        <w:rPr>
          <w:rFonts w:ascii="Times New Roman" w:hAnsi="Times New Roman" w:cs="Times New Roman" w:hint="eastAsia"/>
          <w:sz w:val="24"/>
        </w:rPr>
        <w:t xml:space="preserve">, </w:t>
      </w:r>
      <m:oMath>
        <m:r>
          <w:rPr>
            <w:rFonts w:ascii="Cambria Math" w:hAnsi="Cambria Math" w:cs="Times New Roman"/>
            <w:sz w:val="24"/>
          </w:rPr>
          <m:t>A</m:t>
        </m:r>
      </m:oMath>
      <w:r w:rsidRPr="00EC66F8">
        <w:rPr>
          <w:rFonts w:ascii="Times New Roman" w:hAnsi="Times New Roman" w:cs="Times New Roman" w:hint="eastAsia"/>
          <w:sz w:val="24"/>
        </w:rPr>
        <w:t xml:space="preserve"> is the effective membrane area (m</w:t>
      </w:r>
      <w:r w:rsidRPr="00EC66F8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AEM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anion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CEM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cation exchange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 xml:space="preserve">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BPM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is the </w:t>
      </w:r>
      <w:r>
        <w:rPr>
          <w:rFonts w:ascii="Times New Roman" w:hAnsi="Times New Roman" w:cs="Times New Roman" w:hint="eastAsia"/>
          <w:sz w:val="24"/>
        </w:rPr>
        <w:t>bipolar</w:t>
      </w:r>
      <w:r w:rsidRPr="00EC66F8">
        <w:rPr>
          <w:rFonts w:ascii="Times New Roman" w:hAnsi="Times New Roman" w:cs="Times New Roman" w:hint="eastAsia"/>
          <w:sz w:val="24"/>
        </w:rPr>
        <w:t xml:space="preserve"> membrane resistance (</w:t>
      </w:r>
      <w:r w:rsidRPr="00EF3DBA">
        <w:rPr>
          <w:rFonts w:ascii="Arial" w:hAnsi="Arial" w:cs="Arial"/>
          <w:sz w:val="24"/>
        </w:rPr>
        <w:t>Ω</w:t>
      </w:r>
      <w:r w:rsidRPr="00EC66F8">
        <w:rPr>
          <w:rFonts w:ascii="Times New Roman" w:hAnsi="Times New Roman" w:cs="Times New Roman" w:hint="eastAsia"/>
          <w:sz w:val="24"/>
        </w:rPr>
        <w:t>m</w:t>
      </w:r>
      <w:r w:rsidRPr="00EF3DBA">
        <w:rPr>
          <w:rFonts w:ascii="Times New Roman" w:hAnsi="Times New Roman" w:cs="Times New Roman" w:hint="eastAsia"/>
          <w:sz w:val="24"/>
          <w:vertAlign w:val="superscript"/>
        </w:rPr>
        <w:t>2</w:t>
      </w:r>
      <w:r w:rsidRPr="00EC66F8">
        <w:rPr>
          <w:rFonts w:ascii="Times New Roman" w:hAnsi="Times New Roman" w:cs="Times New Roman" w:hint="eastAsia"/>
          <w:sz w:val="24"/>
        </w:rPr>
        <w:t>)</w:t>
      </w:r>
      <w:r>
        <w:rPr>
          <w:rFonts w:ascii="Times New Roman" w:hAnsi="Times New Roman" w:cs="Times New Roman" w:hint="eastAsia"/>
          <w:sz w:val="24"/>
        </w:rPr>
        <w:t>.</w:t>
      </w:r>
      <w:r w:rsidRPr="00335789">
        <w:rPr>
          <w:rFonts w:ascii="Cambria Math" w:hAnsi="Cambria Math" w:cs="Times New Roman"/>
          <w:i/>
          <w:sz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noProof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d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 w:rsidRPr="00EC66F8">
        <w:rPr>
          <w:rFonts w:ascii="Times New Roman" w:hAnsi="Times New Roman" w:cs="Times New Roman" w:hint="eastAsia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were</w:t>
      </w:r>
      <w:r w:rsidRPr="00EC66F8">
        <w:rPr>
          <w:rFonts w:ascii="Times New Roman" w:hAnsi="Times New Roman" w:cs="Times New Roman" w:hint="eastAsia"/>
          <w:sz w:val="24"/>
        </w:rPr>
        <w:t xml:space="preserve"> the thickness of </w:t>
      </w:r>
      <w:r>
        <w:rPr>
          <w:rFonts w:ascii="Times New Roman" w:hAnsi="Times New Roman" w:cs="Times New Roman" w:hint="eastAsia"/>
          <w:sz w:val="24"/>
        </w:rPr>
        <w:t xml:space="preserve">AC, BC and SC (m),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AC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BC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σ</m:t>
            </m:r>
          </m:e>
          <m:sub>
            <m:r>
              <w:rPr>
                <w:rFonts w:ascii="Cambria Math" w:hAnsi="Cambria Math" w:cs="Times New Roman"/>
                <w:sz w:val="24"/>
              </w:rPr>
              <m:t>SC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</w:t>
      </w:r>
      <w:r w:rsidRPr="009E0206">
        <w:rPr>
          <w:rFonts w:ascii="Times New Roman" w:hAnsi="Times New Roman" w:cs="Times New Roman" w:hint="eastAsia"/>
          <w:sz w:val="24"/>
        </w:rPr>
        <w:t>conductivity</w:t>
      </w:r>
      <w:r w:rsidRPr="00664E77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 w:hint="eastAsia"/>
          <w:sz w:val="24"/>
        </w:rPr>
        <w:t>of AC, BC and SC</w:t>
      </w:r>
      <w:r w:rsidRPr="009E0206">
        <w:rPr>
          <w:rFonts w:ascii="Times New Roman" w:hAnsi="Times New Roman" w:cs="Times New Roman" w:hint="eastAsia"/>
          <w:sz w:val="24"/>
        </w:rPr>
        <w:t xml:space="preserve"> (S/m)</w:t>
      </w:r>
      <w:r>
        <w:rPr>
          <w:rFonts w:ascii="Times New Roman" w:hAnsi="Times New Roman" w:cs="Times New Roman" w:hint="eastAsia"/>
          <w:sz w:val="24"/>
        </w:rPr>
        <w:t xml:space="preserve">,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electrode resistance (</w:t>
      </w:r>
      <w:r w:rsidRPr="00EF3DBA">
        <w:rPr>
          <w:rFonts w:ascii="Arial" w:hAnsi="Arial" w:cs="Arial"/>
          <w:sz w:val="24"/>
        </w:rPr>
        <w:t>Ω</w:t>
      </w:r>
      <w:r>
        <w:rPr>
          <w:rFonts w:ascii="Arial" w:hAnsi="Arial" w:cs="Arial" w:hint="eastAsia"/>
          <w:sz w:val="24"/>
        </w:rPr>
        <w:t>).</w:t>
      </w:r>
    </w:p>
    <w:p w14:paraId="0B748B50" w14:textId="7360E295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3E7710">
        <w:rPr>
          <w:rFonts w:ascii="Times New Roman" w:hAnsi="Times New Roman" w:cs="Times New Roman"/>
          <w:sz w:val="24"/>
        </w:rPr>
        <w:t xml:space="preserve">The stack designed for testing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 w:rsidRPr="003E7710">
        <w:rPr>
          <w:rFonts w:ascii="Times New Roman" w:hAnsi="Times New Roman" w:cs="Times New Roman"/>
          <w:sz w:val="24"/>
        </w:rPr>
        <w:t xml:space="preserve"> consist</w:t>
      </w:r>
      <w:r>
        <w:rPr>
          <w:rFonts w:ascii="Times New Roman" w:hAnsi="Times New Roman" w:cs="Times New Roman" w:hint="eastAsia"/>
          <w:sz w:val="24"/>
        </w:rPr>
        <w:t>ed</w:t>
      </w:r>
      <w:r w:rsidRPr="003E7710">
        <w:rPr>
          <w:rFonts w:ascii="Times New Roman" w:hAnsi="Times New Roman" w:cs="Times New Roman"/>
          <w:sz w:val="24"/>
        </w:rPr>
        <w:t xml:space="preserve"> of two electrode chambers, one serving as the anode compartment and the other as the cathode compartment, with a </w:t>
      </w:r>
      <w:r>
        <w:rPr>
          <w:rFonts w:ascii="Times New Roman" w:hAnsi="Times New Roman" w:cs="Times New Roman" w:hint="eastAsia"/>
          <w:sz w:val="24"/>
        </w:rPr>
        <w:t>BPM</w:t>
      </w:r>
      <w:r w:rsidRPr="003E7710">
        <w:rPr>
          <w:rFonts w:ascii="Times New Roman" w:hAnsi="Times New Roman" w:cs="Times New Roman"/>
          <w:sz w:val="24"/>
        </w:rPr>
        <w:t xml:space="preserve"> positioned between them.</w:t>
      </w:r>
      <w:r>
        <w:rPr>
          <w:rFonts w:ascii="Times New Roman" w:hAnsi="Times New Roman" w:cs="Times New Roman" w:hint="eastAsia"/>
          <w:sz w:val="24"/>
        </w:rPr>
        <w:t xml:space="preserve"> </w:t>
      </w:r>
      <w:r w:rsidRPr="00F37A2B">
        <w:rPr>
          <w:rFonts w:ascii="Times New Roman" w:hAnsi="Times New Roman" w:cs="Times New Roman" w:hint="eastAsia"/>
          <w:sz w:val="24"/>
        </w:rPr>
        <w:t>The electrodes were titanium-coated with ruthenium.</w:t>
      </w:r>
      <w:r>
        <w:rPr>
          <w:rFonts w:ascii="Times New Roman" w:hAnsi="Times New Roman" w:cs="Times New Roman" w:hint="eastAsia"/>
          <w:sz w:val="24"/>
        </w:rPr>
        <w:t xml:space="preserve"> The setup was shown in </w:t>
      </w:r>
      <w:r w:rsidRPr="00B714BE">
        <w:rPr>
          <w:rFonts w:ascii="Times New Roman" w:hAnsi="Times New Roman" w:cs="Times New Roman"/>
          <w:b/>
          <w:bCs/>
          <w:sz w:val="24"/>
        </w:rPr>
        <w:t>Fig</w:t>
      </w:r>
      <w:r w:rsidR="00FC31FA">
        <w:rPr>
          <w:rFonts w:ascii="Times New Roman" w:hAnsi="Times New Roman" w:cs="Times New Roman" w:hint="eastAsia"/>
          <w:b/>
          <w:bCs/>
          <w:sz w:val="24"/>
        </w:rPr>
        <w:t>ure</w:t>
      </w:r>
      <w:r w:rsidRPr="00B714BE">
        <w:rPr>
          <w:rFonts w:ascii="Times New Roman" w:hAnsi="Times New Roman" w:cs="Times New Roman"/>
          <w:b/>
          <w:bCs/>
          <w:sz w:val="24"/>
        </w:rPr>
        <w:t xml:space="preserve"> S</w:t>
      </w:r>
      <w:r w:rsidR="00CE14BC">
        <w:rPr>
          <w:rFonts w:ascii="Times New Roman" w:hAnsi="Times New Roman" w:cs="Times New Roman" w:hint="eastAsia"/>
          <w:b/>
          <w:bCs/>
          <w:sz w:val="24"/>
        </w:rPr>
        <w:t>2</w:t>
      </w:r>
      <w:r>
        <w:rPr>
          <w:rFonts w:ascii="Times New Roman" w:hAnsi="Times New Roman" w:cs="Times New Roman" w:hint="eastAsia"/>
          <w:sz w:val="24"/>
        </w:rPr>
        <w:t>.</w:t>
      </w:r>
    </w:p>
    <w:p w14:paraId="11114139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BA6376E" wp14:editId="72A945A2">
            <wp:extent cx="1933575" cy="2901984"/>
            <wp:effectExtent l="0" t="0" r="0" b="0"/>
            <wp:docPr id="1524665489" name="图片 1" descr="图片包含 游戏机, 钟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665489" name="图片 1" descr="图片包含 游戏机, 钟表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694" cy="29126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FFF448" w14:textId="7DFBC57F" w:rsidR="00514090" w:rsidRPr="00DC4935" w:rsidRDefault="00514090" w:rsidP="00A6451A">
      <w:pPr>
        <w:pStyle w:val="af"/>
        <w:spacing w:after="240"/>
        <w:rPr>
          <w:rFonts w:ascii="Times New Roman" w:hAnsi="Times New Roman" w:cs="Times New Roman"/>
          <w:sz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2</w:t>
      </w:r>
      <w:r w:rsidRPr="00B714BE">
        <w:rPr>
          <w:rFonts w:ascii="Times New Roman" w:hAnsi="Times New Roman" w:cs="Times New Roman" w:hint="eastAsia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Schematic experimental setup for determining the electrode resistance. (</w:t>
      </w:r>
      <w:r>
        <w:rPr>
          <w:rFonts w:ascii="Times New Roman" w:hAnsi="Times New Roman" w:cs="Times New Roman" w:hint="eastAsia"/>
          <w:sz w:val="24"/>
          <w:szCs w:val="24"/>
        </w:rPr>
        <w:t>Conditions: electrode solution = 0.3 M Na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SO</w:t>
      </w:r>
      <w:r w:rsidRPr="00B714BE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 w:hint="eastAsia"/>
          <w:sz w:val="24"/>
          <w:szCs w:val="24"/>
        </w:rPr>
        <w:t>, current density = 5~20 mA/cm</w:t>
      </w:r>
      <w:r w:rsidRPr="00B714BE">
        <w:rPr>
          <w:rFonts w:ascii="Times New Roman" w:hAnsi="Times New Roman" w:cs="Times New Roman"/>
          <w:sz w:val="24"/>
          <w:szCs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  <w:szCs w:val="24"/>
        </w:rPr>
        <w:t>)</w:t>
      </w:r>
    </w:p>
    <w:p w14:paraId="3F4B606C" w14:textId="02B62DC1" w:rsidR="00514090" w:rsidRDefault="0051409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w:r w:rsidRPr="00587780">
        <w:rPr>
          <w:rFonts w:ascii="Times New Roman" w:hAnsi="Times New Roman" w:cs="Times New Roman"/>
          <w:sz w:val="24"/>
        </w:rPr>
        <w:lastRenderedPageBreak/>
        <w:t xml:space="preserve">For the measurement of electrode resistance in the BMED system, direct current  is applied to the stack, and the corresponding voltage is monitored using </w:t>
      </w:r>
      <w:r>
        <w:rPr>
          <w:rFonts w:ascii="Times New Roman" w:hAnsi="Times New Roman" w:cs="Times New Roman" w:hint="eastAsia"/>
          <w:sz w:val="24"/>
        </w:rPr>
        <w:t xml:space="preserve">the </w:t>
      </w:r>
      <w:r w:rsidRPr="00026498">
        <w:rPr>
          <w:rFonts w:ascii="Times New Roman" w:hAnsi="Times New Roman" w:cs="Times New Roman"/>
          <w:color w:val="000000"/>
          <w:sz w:val="24"/>
        </w:rPr>
        <w:t>Power DC software</w:t>
      </w:r>
      <w:r w:rsidRPr="00587780">
        <w:rPr>
          <w:rFonts w:ascii="Times New Roman" w:hAnsi="Times New Roman" w:cs="Times New Roman"/>
          <w:sz w:val="24"/>
        </w:rPr>
        <w:t xml:space="preserve">. The current density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systematically varied from 5 to 20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>, incrementing by 1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 w:rsidRPr="00587780">
        <w:rPr>
          <w:rFonts w:ascii="Times New Roman" w:hAnsi="Times New Roman" w:cs="Times New Roman"/>
          <w:sz w:val="24"/>
        </w:rPr>
        <w:t xml:space="preserve"> at each step. At each current density, the system stabilize</w:t>
      </w:r>
      <w:r>
        <w:rPr>
          <w:rFonts w:ascii="Times New Roman" w:hAnsi="Times New Roman" w:cs="Times New Roman" w:hint="eastAsia"/>
          <w:sz w:val="24"/>
        </w:rPr>
        <w:t>d</w:t>
      </w:r>
      <w:r w:rsidRPr="00587780">
        <w:rPr>
          <w:rFonts w:ascii="Times New Roman" w:hAnsi="Times New Roman" w:cs="Times New Roman"/>
          <w:sz w:val="24"/>
        </w:rPr>
        <w:t xml:space="preserve"> before the voltage </w:t>
      </w:r>
      <w:r>
        <w:rPr>
          <w:rFonts w:ascii="Times New Roman" w:hAnsi="Times New Roman" w:cs="Times New Roman" w:hint="eastAsia"/>
          <w:sz w:val="24"/>
        </w:rPr>
        <w:t>was</w:t>
      </w:r>
      <w:r w:rsidRPr="00587780">
        <w:rPr>
          <w:rFonts w:ascii="Times New Roman" w:hAnsi="Times New Roman" w:cs="Times New Roman"/>
          <w:sz w:val="24"/>
        </w:rPr>
        <w:t xml:space="preserve"> recorded to ensure accurate data</w:t>
      </w:r>
      <w:r w:rsidRPr="00B714BE">
        <w:rPr>
          <w:rFonts w:ascii="Times New Roman" w:hAnsi="Times New Roman" w:cs="Times New Roman"/>
          <w:b/>
          <w:bCs/>
          <w:sz w:val="24"/>
        </w:rPr>
        <w:t>. Fig. S</w:t>
      </w:r>
      <w:r w:rsidR="00CE14BC">
        <w:rPr>
          <w:rFonts w:ascii="Times New Roman" w:hAnsi="Times New Roman" w:cs="Times New Roman" w:hint="eastAsia"/>
          <w:b/>
          <w:bCs/>
          <w:sz w:val="24"/>
        </w:rPr>
        <w:t>3</w:t>
      </w:r>
      <w:r>
        <w:rPr>
          <w:rFonts w:ascii="Times New Roman" w:hAnsi="Times New Roman" w:cs="Times New Roman" w:hint="eastAsia"/>
          <w:sz w:val="24"/>
        </w:rPr>
        <w:t xml:space="preserve"> showed the voltage of the electrode chambers as a function of direct current. According to </w:t>
      </w:r>
      <w:r w:rsidRPr="009A42E2">
        <w:rPr>
          <w:rFonts w:ascii="Times New Roman" w:hAnsi="Times New Roman" w:cs="Times New Roman" w:hint="eastAsia"/>
          <w:b/>
          <w:bCs/>
          <w:sz w:val="24"/>
        </w:rPr>
        <w:t xml:space="preserve">Eq. </w:t>
      </w:r>
      <w:r w:rsidR="00A6451A">
        <w:rPr>
          <w:rFonts w:ascii="Times New Roman" w:hAnsi="Times New Roman" w:cs="Times New Roman" w:hint="eastAsia"/>
          <w:b/>
          <w:bCs/>
          <w:sz w:val="24"/>
        </w:rPr>
        <w:t>6</w:t>
      </w:r>
      <w:r>
        <w:rPr>
          <w:rFonts w:ascii="Times New Roman" w:hAnsi="Times New Roman" w:cs="Times New Roman" w:hint="eastAsia"/>
          <w:sz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can be calculated </w:t>
      </w:r>
      <w:r>
        <w:rPr>
          <w:rFonts w:ascii="Times New Roman" w:hAnsi="Times New Roman" w:cs="Times New Roman"/>
          <w:sz w:val="24"/>
        </w:rPr>
        <w:t>according</w:t>
      </w:r>
      <w:r>
        <w:rPr>
          <w:rFonts w:ascii="Times New Roman" w:hAnsi="Times New Roman" w:cs="Times New Roman" w:hint="eastAsia"/>
          <w:sz w:val="24"/>
        </w:rPr>
        <w:t xml:space="preserve"> to Ohm</w:t>
      </w:r>
      <w:r>
        <w:rPr>
          <w:rFonts w:ascii="Times New Roman" w:hAnsi="Times New Roman" w:cs="Times New Roman"/>
          <w:sz w:val="24"/>
        </w:rPr>
        <w:t>’</w:t>
      </w:r>
      <w:r>
        <w:rPr>
          <w:rFonts w:ascii="Times New Roman" w:hAnsi="Times New Roman" w:cs="Times New Roman" w:hint="eastAsia"/>
          <w:sz w:val="24"/>
        </w:rPr>
        <w:t>s Law. When the current density was 15 mA/cm</w:t>
      </w:r>
      <w:r w:rsidRPr="00B714BE">
        <w:rPr>
          <w:rFonts w:ascii="Times New Roman" w:hAnsi="Times New Roman" w:cs="Times New Roman"/>
          <w:sz w:val="24"/>
          <w:vertAlign w:val="superscript"/>
        </w:rPr>
        <w:t>2</w:t>
      </w:r>
      <w:r>
        <w:rPr>
          <w:rFonts w:ascii="Times New Roman" w:hAnsi="Times New Roman" w:cs="Times New Roman" w:hint="eastAsia"/>
          <w:sz w:val="24"/>
        </w:rPr>
        <w:t>, R</w:t>
      </w:r>
      <w:r w:rsidRPr="00B714BE">
        <w:rPr>
          <w:rFonts w:ascii="Times New Roman" w:hAnsi="Times New Roman" w:cs="Times New Roman"/>
          <w:sz w:val="24"/>
          <w:vertAlign w:val="subscript"/>
        </w:rPr>
        <w:t>ele</w:t>
      </w:r>
      <w:r>
        <w:rPr>
          <w:rFonts w:ascii="Times New Roman" w:hAnsi="Times New Roman" w:cs="Times New Roman" w:hint="eastAsia"/>
          <w:sz w:val="24"/>
        </w:rPr>
        <w:t xml:space="preserve"> was 43.11 </w:t>
      </w:r>
      <w:r w:rsidRPr="00EC09C2">
        <w:rPr>
          <w:rFonts w:ascii="Times New Roman" w:hAnsi="Times New Roman" w:cs="Times New Roman"/>
          <w:sz w:val="24"/>
        </w:rPr>
        <w:t>Ω</w:t>
      </w:r>
      <w:r>
        <w:rPr>
          <w:rFonts w:ascii="Times New Roman" w:hAnsi="Times New Roman" w:cs="Times New Roman" w:hint="eastAsia"/>
          <w:sz w:val="24"/>
        </w:rPr>
        <w:t>.</w:t>
      </w:r>
    </w:p>
    <w:p w14:paraId="49BEE926" w14:textId="2086F555" w:rsidR="00514090" w:rsidRPr="006F0055" w:rsidRDefault="00000000" w:rsidP="00514090">
      <w:pPr>
        <w:spacing w:line="480" w:lineRule="auto"/>
        <w:ind w:firstLine="420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ele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6</m:t>
                  </m:r>
                </m:e>
              </m:d>
            </m:e>
          </m:eqArr>
        </m:oMath>
      </m:oMathPara>
    </w:p>
    <w:p w14:paraId="3C032F72" w14:textId="15F601F9" w:rsidR="00514090" w:rsidRPr="00B714BE" w:rsidRDefault="00514090" w:rsidP="00514090">
      <w:pPr>
        <w:spacing w:line="480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W</w:t>
      </w:r>
      <w:r>
        <w:rPr>
          <w:rFonts w:ascii="Times New Roman" w:hAnsi="Times New Roman" w:cs="Times New Roman" w:hint="eastAsia"/>
          <w:sz w:val="24"/>
        </w:rPr>
        <w:t xml:space="preserve">here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U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and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</w:rPr>
              <m:t>I</m:t>
            </m:r>
          </m:e>
          <m:sub>
            <m:r>
              <w:rPr>
                <w:rFonts w:ascii="Cambria Math" w:hAnsi="Cambria Math" w:cs="Times New Roman"/>
                <w:sz w:val="24"/>
              </w:rPr>
              <m:t>ele</m:t>
            </m:r>
          </m:sub>
        </m:sSub>
      </m:oMath>
      <w:r>
        <w:rPr>
          <w:rFonts w:ascii="Times New Roman" w:hAnsi="Times New Roman" w:cs="Times New Roman" w:hint="eastAsia"/>
          <w:sz w:val="24"/>
        </w:rPr>
        <w:t xml:space="preserve"> is the voltage and </w:t>
      </w:r>
      <w:r w:rsidR="00AE29C2">
        <w:rPr>
          <w:rFonts w:ascii="Times New Roman" w:hAnsi="Times New Roman" w:cs="Times New Roman"/>
          <w:sz w:val="24"/>
        </w:rPr>
        <w:t>current</w:t>
      </w:r>
      <w:r>
        <w:rPr>
          <w:rFonts w:ascii="Times New Roman" w:hAnsi="Times New Roman" w:cs="Times New Roman" w:hint="eastAsia"/>
          <w:sz w:val="24"/>
        </w:rPr>
        <w:t>.</w:t>
      </w:r>
    </w:p>
    <w:p w14:paraId="613FFDAE" w14:textId="77777777" w:rsidR="00514090" w:rsidRDefault="00514090" w:rsidP="00514090">
      <w:pPr>
        <w:keepNext/>
        <w:spacing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2E14D6A" wp14:editId="7863B532">
            <wp:extent cx="3112892" cy="2484767"/>
            <wp:effectExtent l="0" t="0" r="0" b="0"/>
            <wp:docPr id="810819724" name="图片 1" descr="图表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819724" name="图片 1" descr="图表&#10;&#10;AI 生成的内容可能不正确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5945" cy="248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F12C" w14:textId="1D2898D5" w:rsidR="00514090" w:rsidRDefault="00514090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B714BE">
        <w:rPr>
          <w:rFonts w:ascii="Times New Roman" w:hAnsi="Times New Roman" w:cs="Times New Roman" w:hint="eastAsia"/>
          <w:sz w:val="24"/>
          <w:szCs w:val="24"/>
        </w:rPr>
        <w:t>Figure S</w:t>
      </w:r>
      <w:r w:rsidRPr="00B714BE">
        <w:rPr>
          <w:rFonts w:ascii="Times New Roman" w:hAnsi="Times New Roman" w:cs="Times New Roman"/>
          <w:sz w:val="24"/>
          <w:szCs w:val="24"/>
        </w:rPr>
        <w:fldChar w:fldCharType="begin"/>
      </w:r>
      <w:r w:rsidRPr="00B714BE">
        <w:rPr>
          <w:rFonts w:ascii="Times New Roman" w:hAnsi="Times New Roman" w:cs="Times New Roman" w:hint="eastAsia"/>
          <w:sz w:val="24"/>
          <w:szCs w:val="24"/>
        </w:rPr>
        <w:instrText xml:space="preserve"> SEQ Figure_S \* ARABIC </w:instrText>
      </w:r>
      <w:r w:rsidRPr="00B714BE">
        <w:rPr>
          <w:rFonts w:ascii="Times New Roman" w:hAnsi="Times New Roman" w:cs="Times New Roman"/>
          <w:sz w:val="24"/>
          <w:szCs w:val="24"/>
        </w:rPr>
        <w:fldChar w:fldCharType="separate"/>
      </w:r>
      <w:r w:rsidR="003009D2">
        <w:rPr>
          <w:rFonts w:ascii="Times New Roman" w:hAnsi="Times New Roman" w:cs="Times New Roman"/>
          <w:noProof/>
          <w:sz w:val="24"/>
          <w:szCs w:val="24"/>
        </w:rPr>
        <w:t>3</w:t>
      </w:r>
      <w:r w:rsidRPr="00B714BE">
        <w:rPr>
          <w:rFonts w:ascii="Times New Roman" w:hAnsi="Times New Roman" w:cs="Times New Roman"/>
          <w:sz w:val="24"/>
          <w:szCs w:val="24"/>
        </w:rPr>
        <w:fldChar w:fldCharType="end"/>
      </w:r>
      <w:r w:rsidRPr="00B714BE">
        <w:rPr>
          <w:rFonts w:ascii="Times New Roman" w:hAnsi="Times New Roman" w:cs="Times New Roman" w:hint="eastAsia"/>
          <w:sz w:val="24"/>
          <w:szCs w:val="24"/>
        </w:rPr>
        <w:t xml:space="preserve"> Voltage drop of the electrode compartments as a function of direct current.</w:t>
      </w:r>
    </w:p>
    <w:p w14:paraId="1F781395" w14:textId="514E7A54" w:rsidR="00514090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 w:hint="eastAsia"/>
          <w:sz w:val="24"/>
          <w:szCs w:val="24"/>
        </w:rPr>
        <w:t xml:space="preserve">The membrane resistance can be calculated </w:t>
      </w:r>
      <w:r w:rsidRPr="00623B8D">
        <w:rPr>
          <w:rFonts w:ascii="Times New Roman" w:hAnsi="Times New Roman" w:cs="Times New Roman" w:hint="eastAsia"/>
          <w:sz w:val="24"/>
          <w:szCs w:val="24"/>
        </w:rPr>
        <w:t xml:space="preserve">by the conversion </w:t>
      </w:r>
      <w:r>
        <w:rPr>
          <w:rFonts w:ascii="Times New Roman" w:hAnsi="Times New Roman" w:cs="Times New Roman" w:hint="eastAsia"/>
          <w:sz w:val="24"/>
          <w:szCs w:val="24"/>
        </w:rPr>
        <w:t xml:space="preserve">of </w:t>
      </w:r>
      <w:r w:rsidRPr="00D844EE">
        <w:rPr>
          <w:rFonts w:ascii="Times New Roman" w:hAnsi="Times New Roman" w:cs="Times New Roman" w:hint="eastAsia"/>
          <w:b/>
          <w:bCs/>
          <w:sz w:val="24"/>
          <w:szCs w:val="24"/>
        </w:rPr>
        <w:t>Eq.</w:t>
      </w:r>
      <w:r w:rsidR="003701EB" w:rsidRPr="00D844EE">
        <w:rPr>
          <w:rFonts w:ascii="Times New Roman" w:hAnsi="Times New Roman" w:cs="Times New Roman" w:hint="eastAsia"/>
          <w:b/>
          <w:bCs/>
          <w:sz w:val="24"/>
          <w:szCs w:val="24"/>
        </w:rPr>
        <w:t xml:space="preserve"> </w:t>
      </w:r>
      <w:r w:rsidR="00A6451A">
        <w:rPr>
          <w:rFonts w:ascii="Times New Roman" w:hAnsi="Times New Roman" w:cs="Times New Roman" w:hint="eastAsia"/>
          <w:b/>
          <w:bCs/>
          <w:sz w:val="24"/>
          <w:szCs w:val="24"/>
        </w:rPr>
        <w:t>5</w:t>
      </w:r>
      <w:r w:rsidR="003701EB">
        <w:rPr>
          <w:rFonts w:ascii="Times New Roman" w:hAnsi="Times New Roman" w:cs="Times New Roman" w:hint="eastAsia"/>
          <w:sz w:val="24"/>
          <w:szCs w:val="24"/>
        </w:rPr>
        <w:t>:</w:t>
      </w:r>
    </w:p>
    <w:p w14:paraId="5C93F280" w14:textId="3015FC98" w:rsidR="00514090" w:rsidRPr="00640485" w:rsidRDefault="00000000" w:rsidP="00514090">
      <w:pPr>
        <w:spacing w:line="480" w:lineRule="auto"/>
        <w:rPr>
          <w:rFonts w:ascii="Times New Roman" w:hAnsi="Times New Roman" w:cs="Times New Roman"/>
          <w:sz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membrane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</w:rPr>
                    <m:t>N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</w:rPr>
                    <m:t>A</m:t>
                  </m:r>
                </m:den>
              </m:f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AEM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CEM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</w:rPr>
                        <m:t>BPM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stack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chamber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</w:rPr>
                    <m:t>ele</m:t>
                  </m:r>
                </m:sub>
              </m:sSub>
              <m:r>
                <w:rPr>
                  <w:rFonts w:ascii="Cambria Math" w:hAnsi="Cambria Math" w:cs="Times New Roman"/>
                  <w:sz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4"/>
                    </w:rPr>
                    <m:t>7</m:t>
                  </m:r>
                </m:e>
              </m:d>
            </m:e>
          </m:eqArr>
        </m:oMath>
      </m:oMathPara>
    </w:p>
    <w:p w14:paraId="32CAFB42" w14:textId="77777777" w:rsidR="00514090" w:rsidRPr="00640485" w:rsidRDefault="00514090" w:rsidP="00514090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3015D5E4" w14:textId="77777777" w:rsidR="00514090" w:rsidRDefault="00514090" w:rsidP="00514090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4D007C3" w14:textId="75F87643" w:rsidR="00FB526C" w:rsidRPr="00F40AB3" w:rsidRDefault="00FB526C" w:rsidP="00FB526C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b/>
          <w:bCs/>
          <w:sz w:val="24"/>
          <w:rPrChange w:id="76" w:author="#NI YUQIN#" w:date="2025-07-27T15:36:00Z" w16du:dateUtc="2025-07-27T07:36:00Z">
            <w:rPr>
              <w:rFonts w:ascii="Times New Roman" w:eastAsia="黑体" w:hAnsi="Times New Roman" w:cs="Times New Roman"/>
              <w:sz w:val="24"/>
            </w:rPr>
          </w:rPrChange>
        </w:rPr>
      </w:pPr>
      <w:r w:rsidRPr="00F40AB3">
        <w:rPr>
          <w:rFonts w:ascii="Times New Roman" w:eastAsia="黑体" w:hAnsi="Times New Roman" w:cs="Times New Roman"/>
          <w:b/>
          <w:bCs/>
          <w:sz w:val="24"/>
          <w:rPrChange w:id="77" w:author="#NI YUQIN#" w:date="2025-07-27T15:36:00Z" w16du:dateUtc="2025-07-27T07:36:00Z">
            <w:rPr>
              <w:rFonts w:ascii="Times New Roman" w:eastAsia="黑体" w:hAnsi="Times New Roman" w:cs="Times New Roman"/>
              <w:sz w:val="24"/>
            </w:rPr>
          </w:rPrChange>
        </w:rPr>
        <w:lastRenderedPageBreak/>
        <w:t>Section S</w:t>
      </w:r>
      <w:ins w:id="78" w:author="#NI YUQIN#" w:date="2025-07-27T15:34:00Z" w16du:dateUtc="2025-07-27T07:34:00Z">
        <w:r w:rsidRPr="00F40AB3">
          <w:rPr>
            <w:rFonts w:ascii="Times New Roman" w:eastAsia="黑体" w:hAnsi="Times New Roman" w:cs="Times New Roman"/>
            <w:b/>
            <w:bCs/>
            <w:sz w:val="24"/>
            <w:rPrChange w:id="79" w:author="#NI YUQIN#" w:date="2025-07-27T15:36:00Z" w16du:dateUtc="2025-07-27T07:36:00Z">
              <w:rPr>
                <w:rFonts w:ascii="Times New Roman" w:eastAsia="黑体" w:hAnsi="Times New Roman" w:cs="Times New Roman"/>
                <w:sz w:val="24"/>
              </w:rPr>
            </w:rPrChange>
          </w:rPr>
          <w:t>5</w:t>
        </w:r>
      </w:ins>
      <w:r w:rsidRPr="00F40AB3">
        <w:rPr>
          <w:rFonts w:ascii="Times New Roman" w:eastAsia="黑体" w:hAnsi="Times New Roman" w:cs="Times New Roman"/>
          <w:b/>
          <w:bCs/>
          <w:sz w:val="24"/>
          <w:rPrChange w:id="80" w:author="#NI YUQIN#" w:date="2025-07-27T15:36:00Z" w16du:dateUtc="2025-07-27T07:36:00Z">
            <w:rPr>
              <w:rFonts w:ascii="Times New Roman" w:eastAsia="黑体" w:hAnsi="Times New Roman" w:cs="Times New Roman"/>
              <w:sz w:val="24"/>
            </w:rPr>
          </w:rPrChange>
        </w:rPr>
        <w:t>. Characterization of IEMs after NaCl tests</w:t>
      </w:r>
    </w:p>
    <w:p w14:paraId="3983BA77" w14:textId="77777777" w:rsidR="00FB526C" w:rsidRDefault="00FB526C" w:rsidP="00FB526C">
      <w:pPr>
        <w:keepNext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9BE92FA" wp14:editId="5226661F">
            <wp:extent cx="5251566" cy="6792535"/>
            <wp:effectExtent l="0" t="0" r="6350" b="8890"/>
            <wp:docPr id="689347322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47322" name="图片 1" descr="图形用户界面, 网站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734" cy="68173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952D4B" w14:textId="2ADF1569" w:rsidR="00FB526C" w:rsidRDefault="00FB526C" w:rsidP="00FB526C">
      <w:pPr>
        <w:pStyle w:val="af"/>
        <w:spacing w:after="240"/>
        <w:rPr>
          <w:ins w:id="81" w:author="#NI YUQIN#" w:date="2025-07-27T15:37:00Z" w16du:dateUtc="2025-07-27T07:37:00Z"/>
          <w:rFonts w:ascii="Times New Roman" w:hAnsi="Times New Roman" w:cs="Times New Roman"/>
          <w:sz w:val="24"/>
          <w:szCs w:val="24"/>
        </w:rPr>
      </w:pPr>
      <w:r w:rsidRPr="009F100C">
        <w:rPr>
          <w:rFonts w:ascii="Times New Roman" w:hAnsi="Times New Roman" w:cs="Times New Roman"/>
          <w:sz w:val="24"/>
          <w:szCs w:val="24"/>
        </w:rPr>
        <w:t>Figure S</w:t>
      </w:r>
      <w:r w:rsidRPr="009F100C">
        <w:rPr>
          <w:rFonts w:ascii="Times New Roman" w:hAnsi="Times New Roman" w:cs="Times New Roman"/>
          <w:sz w:val="24"/>
          <w:szCs w:val="24"/>
        </w:rPr>
        <w:fldChar w:fldCharType="begin"/>
      </w:r>
      <w:r w:rsidRPr="009F100C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9F100C">
        <w:rPr>
          <w:rFonts w:ascii="Times New Roman" w:hAnsi="Times New Roman" w:cs="Times New Roman"/>
          <w:sz w:val="24"/>
          <w:szCs w:val="24"/>
        </w:rPr>
        <w:fldChar w:fldCharType="separate"/>
      </w:r>
      <w:r w:rsidR="00055E0C">
        <w:rPr>
          <w:rFonts w:ascii="Times New Roman" w:hAnsi="Times New Roman" w:cs="Times New Roman"/>
          <w:noProof/>
          <w:sz w:val="24"/>
          <w:szCs w:val="24"/>
        </w:rPr>
        <w:t>4</w:t>
      </w:r>
      <w:r w:rsidRPr="009F100C">
        <w:rPr>
          <w:rFonts w:ascii="Times New Roman" w:hAnsi="Times New Roman" w:cs="Times New Roman"/>
          <w:sz w:val="24"/>
          <w:szCs w:val="24"/>
        </w:rPr>
        <w:fldChar w:fldCharType="end"/>
      </w:r>
      <w:r w:rsidRPr="009F100C">
        <w:rPr>
          <w:rFonts w:ascii="Times New Roman" w:hAnsi="Times New Roman" w:cs="Times New Roman"/>
          <w:sz w:val="24"/>
          <w:szCs w:val="24"/>
        </w:rPr>
        <w:t xml:space="preserve"> Characterization of IEMs after BMED tests treating NaCl. AEM facing SWBC: (a1) SEM image; (a2) EDS map spectrum. CEM facing SWBC: (b1) SEM image; (b2) EDS map spectrum. CEM facing BC: (c1) SEM image; (c2) EDS map spectrum. BPM facing BC: (d1) SEM image</w:t>
      </w:r>
    </w:p>
    <w:p w14:paraId="10DFAB32" w14:textId="77777777" w:rsidR="00055E0C" w:rsidRDefault="00055E0C">
      <w:pPr>
        <w:widowControl/>
        <w:jc w:val="left"/>
        <w:rPr>
          <w:ins w:id="82" w:author="#NI YUQIN#" w:date="2025-07-27T15:45:00Z" w16du:dateUtc="2025-07-27T07:45:00Z"/>
          <w:rFonts w:ascii="Times New Roman" w:eastAsia="黑体" w:hAnsi="Times New Roman" w:cs="Times New Roman"/>
          <w:b/>
          <w:bCs/>
          <w:sz w:val="24"/>
        </w:rPr>
      </w:pPr>
      <w:ins w:id="83" w:author="#NI YUQIN#" w:date="2025-07-27T15:45:00Z" w16du:dateUtc="2025-07-27T07:45:00Z">
        <w:r>
          <w:rPr>
            <w:rFonts w:ascii="Times New Roman" w:eastAsia="黑体" w:hAnsi="Times New Roman" w:cs="Times New Roman"/>
            <w:b/>
            <w:bCs/>
            <w:sz w:val="24"/>
          </w:rPr>
          <w:br w:type="page"/>
        </w:r>
      </w:ins>
    </w:p>
    <w:p w14:paraId="3669E2A2" w14:textId="50B728BC" w:rsidR="00055E0C" w:rsidRPr="00055E0C" w:rsidRDefault="00055E0C" w:rsidP="00055E0C">
      <w:pPr>
        <w:widowControl/>
        <w:spacing w:line="480" w:lineRule="auto"/>
        <w:jc w:val="left"/>
        <w:outlineLvl w:val="0"/>
        <w:rPr>
          <w:ins w:id="84" w:author="#NI YUQIN#" w:date="2025-07-27T15:46:00Z" w16du:dateUtc="2025-07-27T07:46:00Z"/>
          <w:rFonts w:ascii="Times New Roman" w:eastAsia="黑体" w:hAnsi="Times New Roman" w:cs="Times New Roman"/>
          <w:b/>
          <w:bCs/>
          <w:sz w:val="24"/>
          <w:rPrChange w:id="85" w:author="#NI YUQIN#" w:date="2025-07-27T15:47:00Z" w16du:dateUtc="2025-07-27T07:47:00Z">
            <w:rPr>
              <w:ins w:id="86" w:author="#NI YUQIN#" w:date="2025-07-27T15:46:00Z" w16du:dateUtc="2025-07-27T07:46:00Z"/>
              <w:rFonts w:ascii="Times New Roman" w:eastAsia="黑体" w:hAnsi="Times New Roman" w:cs="Times New Roman"/>
              <w:sz w:val="24"/>
            </w:rPr>
          </w:rPrChange>
        </w:rPr>
      </w:pPr>
      <w:ins w:id="87" w:author="#NI YUQIN#" w:date="2025-07-27T15:46:00Z" w16du:dateUtc="2025-07-27T07:46:00Z">
        <w:r w:rsidRPr="00055E0C">
          <w:rPr>
            <w:rFonts w:ascii="Times New Roman" w:eastAsia="黑体" w:hAnsi="Times New Roman" w:cs="Times New Roman"/>
            <w:b/>
            <w:bCs/>
            <w:sz w:val="24"/>
            <w:rPrChange w:id="88" w:author="#NI YUQIN#" w:date="2025-07-27T15:47:00Z" w16du:dateUtc="2025-07-27T07:47:00Z">
              <w:rPr>
                <w:rFonts w:ascii="Times New Roman" w:eastAsia="黑体" w:hAnsi="Times New Roman" w:cs="Times New Roman"/>
                <w:sz w:val="24"/>
              </w:rPr>
            </w:rPrChange>
          </w:rPr>
          <w:lastRenderedPageBreak/>
          <w:t>Section S6 Scaling formation in chambers</w:t>
        </w:r>
      </w:ins>
    </w:p>
    <w:p w14:paraId="17283DFE" w14:textId="77777777" w:rsidR="00055E0C" w:rsidRDefault="00055E0C" w:rsidP="00055E0C">
      <w:pPr>
        <w:keepNext/>
        <w:widowControl/>
        <w:spacing w:line="480" w:lineRule="auto"/>
        <w:jc w:val="left"/>
        <w:rPr>
          <w:ins w:id="89" w:author="#NI YUQIN#" w:date="2025-07-27T15:46:00Z" w16du:dateUtc="2025-07-27T07:46:00Z"/>
          <w:rFonts w:hint="eastAsia"/>
        </w:rPr>
      </w:pPr>
      <w:ins w:id="90" w:author="#NI YUQIN#" w:date="2025-07-27T15:46:00Z" w16du:dateUtc="2025-07-27T07:46:00Z">
        <w:r>
          <w:rPr>
            <w:rFonts w:ascii="Times New Roman" w:eastAsia="黑体" w:hAnsi="Times New Roman" w:cs="Times New Roman"/>
            <w:noProof/>
            <w:sz w:val="24"/>
          </w:rPr>
          <w:drawing>
            <wp:inline distT="0" distB="0" distL="0" distR="0" wp14:anchorId="03B5FF33" wp14:editId="4B12A077">
              <wp:extent cx="5313984" cy="2596476"/>
              <wp:effectExtent l="0" t="0" r="1270" b="0"/>
              <wp:docPr id="1544386561" name="图片 1" descr="不同类型的饮料&#10;&#10;AI 生成的内容可能不正确。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44386561" name="图片 1" descr="不同类型的饮料&#10;&#10;AI 生成的内容可能不正确。"/>
                      <pic:cNvPicPr>
                        <a:picLocks noChangeAspect="1" noChangeArrowheads="1"/>
                      </pic:cNvPicPr>
                    </pic:nvPicPr>
                    <pic:blipFill>
                      <a:blip r:embed="rId1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41327" cy="2609836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7DDEE447" w14:textId="76A62F24" w:rsidR="00055E0C" w:rsidRPr="00533E70" w:rsidRDefault="00055E0C" w:rsidP="00055E0C">
      <w:pPr>
        <w:pStyle w:val="af"/>
        <w:spacing w:after="240"/>
        <w:jc w:val="left"/>
        <w:rPr>
          <w:rFonts w:ascii="Times New Roman" w:hAnsi="Times New Roman" w:cs="Times New Roman"/>
          <w:sz w:val="24"/>
          <w:szCs w:val="24"/>
        </w:rPr>
      </w:pPr>
      <w:r w:rsidRPr="00533E70">
        <w:rPr>
          <w:rFonts w:ascii="Times New Roman" w:hAnsi="Times New Roman" w:cs="Times New Roman"/>
          <w:sz w:val="24"/>
          <w:szCs w:val="24"/>
        </w:rPr>
        <w:t>Figure S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 w:hint="eastAsia"/>
          <w:sz w:val="24"/>
          <w:szCs w:val="24"/>
        </w:rPr>
        <w:t xml:space="preserve">BMED treating NaCl. </w:t>
      </w:r>
      <w:r w:rsidRPr="00533E70">
        <w:rPr>
          <w:rFonts w:ascii="Times New Roman" w:hAnsi="Times New Roman" w:cs="Times New Roman"/>
          <w:sz w:val="24"/>
          <w:szCs w:val="24"/>
        </w:rPr>
        <w:t>Photos of solution at the</w:t>
      </w:r>
      <w:r>
        <w:rPr>
          <w:rFonts w:ascii="Times New Roman" w:hAnsi="Times New Roman" w:cs="Times New Roman" w:hint="eastAsia"/>
          <w:sz w:val="24"/>
          <w:szCs w:val="24"/>
        </w:rPr>
        <w:t xml:space="preserve"> (a1)</w:t>
      </w:r>
      <w:r w:rsidRPr="00533E70">
        <w:rPr>
          <w:rFonts w:ascii="Times New Roman" w:hAnsi="Times New Roman" w:cs="Times New Roman"/>
          <w:sz w:val="24"/>
          <w:szCs w:val="24"/>
        </w:rPr>
        <w:t xml:space="preserve"> beginning and end </w:t>
      </w:r>
      <w:r>
        <w:rPr>
          <w:rFonts w:ascii="Times New Roman" w:hAnsi="Times New Roman" w:cs="Times New Roman" w:hint="eastAsia"/>
          <w:sz w:val="24"/>
          <w:szCs w:val="24"/>
        </w:rPr>
        <w:t xml:space="preserve">(a2) </w:t>
      </w:r>
      <w:r w:rsidRPr="00533E70">
        <w:rPr>
          <w:rFonts w:ascii="Times New Roman" w:hAnsi="Times New Roman" w:cs="Times New Roman"/>
          <w:sz w:val="24"/>
          <w:szCs w:val="24"/>
        </w:rPr>
        <w:t xml:space="preserve">of </w:t>
      </w:r>
      <w:r>
        <w:rPr>
          <w:rFonts w:ascii="Times New Roman" w:hAnsi="Times New Roman" w:cs="Times New Roman" w:hint="eastAsia"/>
          <w:sz w:val="24"/>
          <w:szCs w:val="24"/>
        </w:rPr>
        <w:t>BMED treating SWB.</w:t>
      </w:r>
    </w:p>
    <w:p w14:paraId="6AE88209" w14:textId="77777777" w:rsidR="00055E0C" w:rsidRDefault="00055E0C" w:rsidP="00055E0C">
      <w:pPr>
        <w:spacing w:line="480" w:lineRule="auto"/>
        <w:rPr>
          <w:ins w:id="91" w:author="#NI YUQIN#" w:date="2025-07-27T15:46:00Z" w16du:dateUtc="2025-07-27T07:46:00Z"/>
          <w:rFonts w:ascii="Times New Roman" w:eastAsia="黑体" w:hAnsi="Times New Roman" w:cs="Times New Roman"/>
          <w:sz w:val="24"/>
        </w:rPr>
      </w:pPr>
    </w:p>
    <w:p w14:paraId="74D1720D" w14:textId="77777777" w:rsidR="00055E0C" w:rsidRPr="00970746" w:rsidRDefault="00055E0C" w:rsidP="00055E0C">
      <w:pPr>
        <w:pStyle w:val="af"/>
        <w:keepNext/>
        <w:jc w:val="center"/>
        <w:rPr>
          <w:ins w:id="92" w:author="#NI YUQIN#" w:date="2025-07-27T15:46:00Z" w16du:dateUtc="2025-07-27T07:46:00Z"/>
          <w:rFonts w:ascii="Times New Roman" w:hAnsi="Times New Roman" w:cs="Times New Roman"/>
          <w:sz w:val="24"/>
          <w:szCs w:val="24"/>
        </w:rPr>
      </w:pPr>
      <w:ins w:id="93" w:author="#NI YUQIN#" w:date="2025-07-27T15:46:00Z" w16du:dateUtc="2025-07-27T07:46:00Z">
        <w:r w:rsidRPr="00970746">
          <w:rPr>
            <w:rFonts w:ascii="Times New Roman" w:hAnsi="Times New Roman" w:cs="Times New Roman"/>
            <w:sz w:val="24"/>
            <w:szCs w:val="24"/>
          </w:rPr>
          <w:t>Table S</w:t>
        </w:r>
        <w:r w:rsidRPr="00970746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970746">
          <w:rPr>
            <w:rFonts w:ascii="Times New Roman" w:hAnsi="Times New Roman" w:cs="Times New Roman"/>
            <w:sz w:val="24"/>
            <w:szCs w:val="24"/>
          </w:rPr>
          <w:instrText xml:space="preserve"> SEQ Table \* ARABIC </w:instrText>
        </w:r>
        <w:r w:rsidRPr="00970746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970746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970746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Pr="00970746">
          <w:rPr>
            <w:rFonts w:ascii="Times New Roman" w:hAnsi="Times New Roman" w:cs="Times New Roman"/>
            <w:sz w:val="24"/>
            <w:szCs w:val="24"/>
          </w:rPr>
          <w:t xml:space="preserve"> The turbidity [NTU] of solution in SWB and base chamber</w:t>
        </w:r>
      </w:ins>
    </w:p>
    <w:tbl>
      <w:tblPr>
        <w:tblW w:w="8488" w:type="dxa"/>
        <w:tblLook w:val="04A0" w:firstRow="1" w:lastRow="0" w:firstColumn="1" w:lastColumn="0" w:noHBand="0" w:noVBand="1"/>
      </w:tblPr>
      <w:tblGrid>
        <w:gridCol w:w="1214"/>
        <w:gridCol w:w="1733"/>
        <w:gridCol w:w="1736"/>
        <w:gridCol w:w="1901"/>
        <w:gridCol w:w="1904"/>
      </w:tblGrid>
      <w:tr w:rsidR="00055E0C" w:rsidRPr="004740CF" w14:paraId="3ABEE701" w14:textId="77777777" w:rsidTr="00EA5C6E">
        <w:trPr>
          <w:trHeight w:val="450"/>
          <w:ins w:id="94" w:author="#NI YUQIN#" w:date="2025-07-27T15:46:00Z"/>
        </w:trPr>
        <w:tc>
          <w:tcPr>
            <w:tcW w:w="1214" w:type="dxa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2115463" w14:textId="77777777" w:rsidR="00055E0C" w:rsidRPr="008A1388" w:rsidRDefault="00055E0C" w:rsidP="00EA5C6E">
            <w:pPr>
              <w:widowControl/>
              <w:jc w:val="left"/>
              <w:rPr>
                <w:ins w:id="95" w:author="#NI YUQIN#" w:date="2025-07-27T15:46:00Z" w16du:dateUtc="2025-07-27T07:46:00Z"/>
                <w:rFonts w:ascii="Times New Roman" w:eastAsia="宋体" w:hAnsi="Times New Roman" w:cs="Times New Roman"/>
                <w:kern w:val="0"/>
                <w:sz w:val="24"/>
              </w:rPr>
            </w:pPr>
          </w:p>
        </w:tc>
        <w:tc>
          <w:tcPr>
            <w:tcW w:w="3469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DDF1097" w14:textId="77777777" w:rsidR="00055E0C" w:rsidRPr="008A1388" w:rsidRDefault="00055E0C" w:rsidP="00EA5C6E">
            <w:pPr>
              <w:widowControl/>
              <w:jc w:val="center"/>
              <w:rPr>
                <w:ins w:id="96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97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BMED treating NaCl</w:t>
              </w:r>
            </w:ins>
          </w:p>
        </w:tc>
        <w:tc>
          <w:tcPr>
            <w:tcW w:w="3805" w:type="dxa"/>
            <w:gridSpan w:val="2"/>
            <w:tcBorders>
              <w:top w:val="single" w:sz="12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418C344B" w14:textId="77777777" w:rsidR="00055E0C" w:rsidRPr="008A1388" w:rsidRDefault="00055E0C" w:rsidP="00EA5C6E">
            <w:pPr>
              <w:widowControl/>
              <w:jc w:val="center"/>
              <w:rPr>
                <w:ins w:id="98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99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BMED treating SWB</w:t>
              </w:r>
            </w:ins>
          </w:p>
        </w:tc>
      </w:tr>
      <w:tr w:rsidR="00055E0C" w:rsidRPr="004740CF" w14:paraId="35304426" w14:textId="77777777" w:rsidTr="00EA5C6E">
        <w:trPr>
          <w:trHeight w:val="450"/>
          <w:ins w:id="100" w:author="#NI YUQIN#" w:date="2025-07-27T15:46:00Z"/>
        </w:trPr>
        <w:tc>
          <w:tcPr>
            <w:tcW w:w="121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8B0EF53" w14:textId="77777777" w:rsidR="00055E0C" w:rsidRPr="008A1388" w:rsidRDefault="00055E0C" w:rsidP="00EA5C6E">
            <w:pPr>
              <w:widowControl/>
              <w:jc w:val="center"/>
              <w:rPr>
                <w:ins w:id="101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6DA1473" w14:textId="77777777" w:rsidR="00055E0C" w:rsidRPr="008A1388" w:rsidRDefault="00055E0C" w:rsidP="00EA5C6E">
            <w:pPr>
              <w:widowControl/>
              <w:jc w:val="left"/>
              <w:rPr>
                <w:ins w:id="102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03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Base chamber</w:t>
              </w:r>
            </w:ins>
          </w:p>
        </w:tc>
        <w:tc>
          <w:tcPr>
            <w:tcW w:w="1736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74F5CB0" w14:textId="77777777" w:rsidR="00055E0C" w:rsidRPr="008A1388" w:rsidRDefault="00055E0C" w:rsidP="00EA5C6E">
            <w:pPr>
              <w:widowControl/>
              <w:jc w:val="left"/>
              <w:rPr>
                <w:ins w:id="104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05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SWB chamber</w:t>
              </w:r>
            </w:ins>
          </w:p>
        </w:tc>
        <w:tc>
          <w:tcPr>
            <w:tcW w:w="1901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AA3AEC4" w14:textId="77777777" w:rsidR="00055E0C" w:rsidRPr="008A1388" w:rsidRDefault="00055E0C" w:rsidP="00EA5C6E">
            <w:pPr>
              <w:widowControl/>
              <w:jc w:val="left"/>
              <w:rPr>
                <w:ins w:id="106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07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Base chamber</w:t>
              </w:r>
            </w:ins>
          </w:p>
        </w:tc>
        <w:tc>
          <w:tcPr>
            <w:tcW w:w="1904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4748571" w14:textId="77777777" w:rsidR="00055E0C" w:rsidRPr="008A1388" w:rsidRDefault="00055E0C" w:rsidP="00EA5C6E">
            <w:pPr>
              <w:widowControl/>
              <w:jc w:val="left"/>
              <w:rPr>
                <w:ins w:id="108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09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SWB chamber</w:t>
              </w:r>
            </w:ins>
          </w:p>
        </w:tc>
      </w:tr>
      <w:tr w:rsidR="00055E0C" w:rsidRPr="004740CF" w14:paraId="08206989" w14:textId="77777777" w:rsidTr="00EA5C6E">
        <w:trPr>
          <w:trHeight w:val="450"/>
          <w:ins w:id="110" w:author="#NI YUQIN#" w:date="2025-07-27T15:46:00Z"/>
        </w:trPr>
        <w:tc>
          <w:tcPr>
            <w:tcW w:w="121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7B348A3" w14:textId="77777777" w:rsidR="00055E0C" w:rsidRPr="008A1388" w:rsidRDefault="00055E0C" w:rsidP="00EA5C6E">
            <w:pPr>
              <w:widowControl/>
              <w:jc w:val="left"/>
              <w:rPr>
                <w:ins w:id="111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12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Initial</w:t>
              </w:r>
            </w:ins>
          </w:p>
        </w:tc>
        <w:tc>
          <w:tcPr>
            <w:tcW w:w="1733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53F65F18" w14:textId="77777777" w:rsidR="00055E0C" w:rsidRPr="008A1388" w:rsidRDefault="00055E0C" w:rsidP="00EA5C6E">
            <w:pPr>
              <w:widowControl/>
              <w:jc w:val="left"/>
              <w:rPr>
                <w:ins w:id="113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14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0.11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0.01</w:t>
              </w:r>
            </w:ins>
          </w:p>
        </w:tc>
        <w:tc>
          <w:tcPr>
            <w:tcW w:w="1736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2DAAF94E" w14:textId="77777777" w:rsidR="00055E0C" w:rsidRPr="008A1388" w:rsidRDefault="00055E0C" w:rsidP="00EA5C6E">
            <w:pPr>
              <w:widowControl/>
              <w:jc w:val="left"/>
              <w:rPr>
                <w:ins w:id="115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16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0.23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0.01</w:t>
              </w:r>
            </w:ins>
          </w:p>
        </w:tc>
        <w:tc>
          <w:tcPr>
            <w:tcW w:w="1901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132AFA28" w14:textId="77777777" w:rsidR="00055E0C" w:rsidRPr="008A1388" w:rsidRDefault="00055E0C" w:rsidP="00EA5C6E">
            <w:pPr>
              <w:widowControl/>
              <w:jc w:val="left"/>
              <w:rPr>
                <w:ins w:id="117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18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0.11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0.01</w:t>
              </w:r>
            </w:ins>
          </w:p>
        </w:tc>
        <w:tc>
          <w:tcPr>
            <w:tcW w:w="1904" w:type="dxa"/>
            <w:tcBorders>
              <w:top w:val="single" w:sz="8" w:space="0" w:color="auto"/>
              <w:left w:val="nil"/>
              <w:right w:val="nil"/>
            </w:tcBorders>
            <w:shd w:val="clear" w:color="auto" w:fill="auto"/>
            <w:noWrap/>
            <w:vAlign w:val="center"/>
            <w:hideMark/>
          </w:tcPr>
          <w:p w14:paraId="72CB9BAE" w14:textId="77777777" w:rsidR="00055E0C" w:rsidRPr="008A1388" w:rsidRDefault="00055E0C" w:rsidP="00EA5C6E">
            <w:pPr>
              <w:widowControl/>
              <w:jc w:val="left"/>
              <w:rPr>
                <w:ins w:id="119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20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0.1</w:t>
              </w:r>
              <w:r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</w:rPr>
                <w:t>4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0.02</w:t>
              </w:r>
            </w:ins>
          </w:p>
        </w:tc>
      </w:tr>
      <w:tr w:rsidR="00055E0C" w:rsidRPr="004740CF" w14:paraId="1D849916" w14:textId="77777777" w:rsidTr="00EA5C6E">
        <w:trPr>
          <w:trHeight w:val="450"/>
          <w:ins w:id="121" w:author="#NI YUQIN#" w:date="2025-07-27T15:46:00Z"/>
        </w:trPr>
        <w:tc>
          <w:tcPr>
            <w:tcW w:w="121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E7D620B" w14:textId="77777777" w:rsidR="00055E0C" w:rsidRPr="008A1388" w:rsidRDefault="00055E0C" w:rsidP="00EA5C6E">
            <w:pPr>
              <w:widowControl/>
              <w:jc w:val="left"/>
              <w:rPr>
                <w:ins w:id="122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23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Final</w:t>
              </w:r>
            </w:ins>
          </w:p>
        </w:tc>
        <w:tc>
          <w:tcPr>
            <w:tcW w:w="1733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B271F75" w14:textId="77777777" w:rsidR="00055E0C" w:rsidRPr="008A1388" w:rsidRDefault="00055E0C" w:rsidP="00EA5C6E">
            <w:pPr>
              <w:widowControl/>
              <w:jc w:val="left"/>
              <w:rPr>
                <w:ins w:id="124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25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0.20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0.04</w:t>
              </w:r>
            </w:ins>
          </w:p>
        </w:tc>
        <w:tc>
          <w:tcPr>
            <w:tcW w:w="1736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76EE8EB6" w14:textId="77777777" w:rsidR="00055E0C" w:rsidRPr="008A1388" w:rsidRDefault="00055E0C" w:rsidP="00EA5C6E">
            <w:pPr>
              <w:widowControl/>
              <w:jc w:val="left"/>
              <w:rPr>
                <w:ins w:id="126" w:author="#NI YUQIN#" w:date="2025-07-27T15:46:00Z" w16du:dateUtc="2025-07-27T07:46:00Z"/>
                <w:rFonts w:ascii="Times New Roman" w:eastAsia="Times New Roman" w:hAnsi="Times New Roman" w:cs="Times New Roman"/>
                <w:kern w:val="0"/>
                <w:sz w:val="24"/>
                <w:szCs w:val="24"/>
              </w:rPr>
            </w:pPr>
            <w:ins w:id="127" w:author="#NI YUQIN#" w:date="2025-07-27T15:46:00Z" w16du:dateUtc="2025-07-27T07:46:00Z">
              <w:r w:rsidRPr="008A1388">
                <w:rPr>
                  <w:rFonts w:ascii="Times New Roman" w:eastAsia="Times New Roman" w:hAnsi="Times New Roman" w:cs="Times New Roman"/>
                  <w:kern w:val="0"/>
                  <w:sz w:val="24"/>
                  <w:szCs w:val="24"/>
                </w:rPr>
                <w:t>0.38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0.0</w:t>
              </w:r>
              <w:r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</w:rPr>
                <w:t>3</w:t>
              </w:r>
            </w:ins>
          </w:p>
        </w:tc>
        <w:tc>
          <w:tcPr>
            <w:tcW w:w="1901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8E5D9B3" w14:textId="77777777" w:rsidR="00055E0C" w:rsidRPr="008A1388" w:rsidRDefault="00055E0C" w:rsidP="00EA5C6E">
            <w:pPr>
              <w:widowControl/>
              <w:jc w:val="left"/>
              <w:rPr>
                <w:ins w:id="128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29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29.40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0.92</w:t>
              </w:r>
            </w:ins>
          </w:p>
        </w:tc>
        <w:tc>
          <w:tcPr>
            <w:tcW w:w="1904" w:type="dxa"/>
            <w:tcBorders>
              <w:top w:val="nil"/>
              <w:left w:val="nil"/>
              <w:bottom w:val="single" w:sz="12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4DD6BFC" w14:textId="77777777" w:rsidR="00055E0C" w:rsidRPr="008A1388" w:rsidRDefault="00055E0C" w:rsidP="00EA5C6E">
            <w:pPr>
              <w:widowControl/>
              <w:jc w:val="left"/>
              <w:rPr>
                <w:ins w:id="130" w:author="#NI YUQIN#" w:date="2025-07-27T15:46:00Z" w16du:dateUtc="2025-07-27T07:46:00Z"/>
                <w:rFonts w:ascii="Times New Roman" w:eastAsia="等线" w:hAnsi="Times New Roman" w:cs="Times New Roman"/>
                <w:color w:val="000000"/>
                <w:kern w:val="0"/>
                <w:sz w:val="24"/>
                <w:szCs w:val="24"/>
              </w:rPr>
            </w:pPr>
            <w:ins w:id="131" w:author="#NI YUQIN#" w:date="2025-07-27T15:46:00Z" w16du:dateUtc="2025-07-27T07:46:00Z"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45.23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±</w:t>
              </w:r>
              <w:r w:rsidRPr="008A1388">
                <w:rPr>
                  <w:rFonts w:ascii="Times New Roman" w:eastAsia="等线" w:hAnsi="Times New Roman" w:cs="Times New Roman" w:hint="eastAsia"/>
                  <w:color w:val="000000"/>
                  <w:kern w:val="0"/>
                  <w:sz w:val="24"/>
                  <w:szCs w:val="24"/>
                </w:rPr>
                <w:t>0.12</w:t>
              </w:r>
            </w:ins>
          </w:p>
        </w:tc>
      </w:tr>
    </w:tbl>
    <w:p w14:paraId="02F1A21C" w14:textId="77777777" w:rsidR="00055E0C" w:rsidRDefault="00055E0C" w:rsidP="00055E0C">
      <w:pPr>
        <w:tabs>
          <w:tab w:val="left" w:pos="1467"/>
        </w:tabs>
        <w:spacing w:line="480" w:lineRule="auto"/>
        <w:rPr>
          <w:ins w:id="132" w:author="#NI YUQIN#" w:date="2025-07-27T15:46:00Z" w16du:dateUtc="2025-07-27T07:46:00Z"/>
          <w:rFonts w:ascii="Times New Roman" w:eastAsia="黑体" w:hAnsi="Times New Roman" w:cs="Times New Roman"/>
          <w:sz w:val="24"/>
        </w:rPr>
      </w:pPr>
      <w:ins w:id="133" w:author="#NI YUQIN#" w:date="2025-07-27T15:46:00Z" w16du:dateUtc="2025-07-27T07:46:00Z">
        <w:r>
          <w:rPr>
            <w:rFonts w:ascii="Times New Roman" w:eastAsia="黑体" w:hAnsi="Times New Roman" w:cs="Times New Roman"/>
            <w:sz w:val="24"/>
          </w:rPr>
          <w:tab/>
        </w:r>
      </w:ins>
    </w:p>
    <w:p w14:paraId="0AE4B9BB" w14:textId="77777777" w:rsidR="00055E0C" w:rsidRDefault="00055E0C" w:rsidP="00055E0C">
      <w:pPr>
        <w:widowControl/>
        <w:jc w:val="left"/>
        <w:rPr>
          <w:ins w:id="134" w:author="#NI YUQIN#" w:date="2025-07-27T15:46:00Z" w16du:dateUtc="2025-07-27T07:46:00Z"/>
          <w:rFonts w:ascii="Times New Roman" w:eastAsia="黑体" w:hAnsi="Times New Roman" w:cs="Times New Roman"/>
          <w:sz w:val="24"/>
        </w:rPr>
      </w:pPr>
      <w:ins w:id="135" w:author="#NI YUQIN#" w:date="2025-07-27T15:46:00Z" w16du:dateUtc="2025-07-27T07:46:00Z">
        <w:r>
          <w:rPr>
            <w:rFonts w:ascii="Times New Roman" w:eastAsia="黑体" w:hAnsi="Times New Roman" w:cs="Times New Roman"/>
            <w:sz w:val="24"/>
          </w:rPr>
          <w:br w:type="page"/>
        </w:r>
      </w:ins>
    </w:p>
    <w:p w14:paraId="46802A95" w14:textId="3472AB55" w:rsidR="00055E0C" w:rsidRPr="00E4372B" w:rsidRDefault="00055E0C" w:rsidP="00055E0C">
      <w:pPr>
        <w:tabs>
          <w:tab w:val="left" w:pos="1467"/>
        </w:tabs>
        <w:spacing w:line="480" w:lineRule="auto"/>
        <w:outlineLvl w:val="0"/>
        <w:rPr>
          <w:ins w:id="136" w:author="#NI YUQIN#" w:date="2025-07-27T15:45:00Z" w16du:dateUtc="2025-07-27T07:45:00Z"/>
          <w:rFonts w:ascii="Times New Roman" w:eastAsia="黑体" w:hAnsi="Times New Roman" w:cs="Times New Roman"/>
          <w:b/>
          <w:bCs/>
          <w:sz w:val="24"/>
        </w:rPr>
      </w:pPr>
      <w:ins w:id="137" w:author="#NI YUQIN#" w:date="2025-07-27T15:45:00Z" w16du:dateUtc="2025-07-27T07:45:00Z">
        <w:r w:rsidRPr="00E4372B">
          <w:rPr>
            <w:rFonts w:ascii="Times New Roman" w:eastAsia="黑体" w:hAnsi="Times New Roman" w:cs="Times New Roman" w:hint="eastAsia"/>
            <w:b/>
            <w:bCs/>
            <w:sz w:val="24"/>
          </w:rPr>
          <w:lastRenderedPageBreak/>
          <w:t>Section S</w:t>
        </w:r>
      </w:ins>
      <w:ins w:id="138" w:author="#NI YUQIN#" w:date="2025-07-27T15:46:00Z" w16du:dateUtc="2025-07-27T07:46:00Z">
        <w:r>
          <w:rPr>
            <w:rFonts w:ascii="Times New Roman" w:eastAsia="黑体" w:hAnsi="Times New Roman" w:cs="Times New Roman" w:hint="eastAsia"/>
            <w:b/>
            <w:bCs/>
            <w:sz w:val="24"/>
          </w:rPr>
          <w:t>7</w:t>
        </w:r>
      </w:ins>
      <w:ins w:id="139" w:author="#NI YUQIN#" w:date="2025-07-27T15:45:00Z" w16du:dateUtc="2025-07-27T07:45:00Z">
        <w:r w:rsidRPr="00E4372B">
          <w:rPr>
            <w:rFonts w:ascii="Times New Roman" w:eastAsia="黑体" w:hAnsi="Times New Roman" w:cs="Times New Roman" w:hint="eastAsia"/>
            <w:b/>
            <w:bCs/>
            <w:sz w:val="24"/>
          </w:rPr>
          <w:t xml:space="preserve">. Characterization of </w:t>
        </w:r>
        <w:r>
          <w:rPr>
            <w:rFonts w:ascii="Times New Roman" w:eastAsia="黑体" w:hAnsi="Times New Roman" w:cs="Times New Roman" w:hint="eastAsia"/>
            <w:b/>
            <w:bCs/>
            <w:sz w:val="24"/>
          </w:rPr>
          <w:t>Prist</w:t>
        </w:r>
      </w:ins>
      <w:ins w:id="140" w:author="#NI YUQIN#" w:date="2025-07-27T15:46:00Z" w16du:dateUtc="2025-07-27T07:46:00Z">
        <w:r>
          <w:rPr>
            <w:rFonts w:ascii="Times New Roman" w:eastAsia="黑体" w:hAnsi="Times New Roman" w:cs="Times New Roman" w:hint="eastAsia"/>
            <w:b/>
            <w:bCs/>
            <w:sz w:val="24"/>
          </w:rPr>
          <w:t>ine IEMs</w:t>
        </w:r>
      </w:ins>
    </w:p>
    <w:p w14:paraId="0E6835B9" w14:textId="4BBC7FE0" w:rsidR="002F6579" w:rsidRDefault="002F6579" w:rsidP="002F6579">
      <w:pPr>
        <w:keepNext/>
        <w:tabs>
          <w:tab w:val="left" w:pos="1467"/>
        </w:tabs>
        <w:spacing w:line="480" w:lineRule="auto"/>
        <w:rPr>
          <w:ins w:id="141" w:author="#NI YUQIN#" w:date="2025-07-27T15:38:00Z" w16du:dateUtc="2025-07-27T07:38:00Z"/>
          <w:rFonts w:hint="eastAsia"/>
        </w:rPr>
      </w:pPr>
      <w:ins w:id="142" w:author="#NI YUQIN#" w:date="2025-07-27T15:38:00Z" w16du:dateUtc="2025-07-27T07:38:00Z">
        <w:r>
          <w:rPr>
            <w:rFonts w:hint="eastAsia"/>
            <w:noProof/>
          </w:rPr>
          <w:drawing>
            <wp:inline distT="0" distB="0" distL="0" distR="0" wp14:anchorId="4318C103" wp14:editId="27B1758B">
              <wp:extent cx="4848427" cy="4715235"/>
              <wp:effectExtent l="0" t="0" r="0" b="9525"/>
              <wp:docPr id="575815741" name="图片 2" descr="图形用户界面&#10;&#10;AI 生成的内容可能不正确。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70627192" name="图片 2" descr="图形用户界面&#10;&#10;AI 生成的内容可能不正确。"/>
                      <pic:cNvPicPr>
                        <a:picLocks noChangeAspect="1" noChangeArrowheads="1"/>
                      </pic:cNvPicPr>
                    </pic:nvPicPr>
                    <pic:blipFill>
                      <a:blip r:embed="rId1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858994" cy="4725512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4EE1AF8E" w14:textId="1F8B44C7" w:rsidR="002F6579" w:rsidRDefault="002F6579" w:rsidP="002F6579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F815E0">
        <w:rPr>
          <w:rFonts w:ascii="Times New Roman" w:hAnsi="Times New Roman" w:cs="Times New Roman"/>
          <w:sz w:val="24"/>
          <w:szCs w:val="24"/>
        </w:rPr>
        <w:t>Figure S</w:t>
      </w:r>
      <w:r w:rsidRPr="00F815E0">
        <w:rPr>
          <w:rFonts w:ascii="Times New Roman" w:hAnsi="Times New Roman" w:cs="Times New Roman"/>
          <w:sz w:val="24"/>
          <w:szCs w:val="24"/>
        </w:rPr>
        <w:fldChar w:fldCharType="begin"/>
      </w:r>
      <w:r w:rsidRPr="00F815E0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F815E0">
        <w:rPr>
          <w:rFonts w:ascii="Times New Roman" w:hAnsi="Times New Roman" w:cs="Times New Roman"/>
          <w:sz w:val="24"/>
          <w:szCs w:val="24"/>
        </w:rPr>
        <w:fldChar w:fldCharType="separate"/>
      </w:r>
      <w:ins w:id="143" w:author="#NI YUQIN#" w:date="2025-07-28T18:23:00Z" w16du:dateUtc="2025-07-28T10:23:00Z">
        <w:r w:rsidR="00CB0379">
          <w:rPr>
            <w:rFonts w:ascii="Times New Roman" w:hAnsi="Times New Roman" w:cs="Times New Roman"/>
            <w:noProof/>
            <w:sz w:val="24"/>
            <w:szCs w:val="24"/>
          </w:rPr>
          <w:t>6</w:t>
        </w:r>
      </w:ins>
      <w:r w:rsidRPr="00F815E0">
        <w:rPr>
          <w:rFonts w:ascii="Times New Roman" w:hAnsi="Times New Roman" w:cs="Times New Roman"/>
          <w:sz w:val="24"/>
          <w:szCs w:val="24"/>
        </w:rPr>
        <w:fldChar w:fldCharType="end"/>
      </w:r>
      <w:r w:rsidRPr="00F815E0">
        <w:rPr>
          <w:rFonts w:ascii="Times New Roman" w:hAnsi="Times New Roman" w:cs="Times New Roman"/>
          <w:sz w:val="24"/>
          <w:szCs w:val="24"/>
        </w:rPr>
        <w:t xml:space="preserve"> Characterization of pristine IEMs. AEM: (a1) SEM image; (a2) EDS map spectrum. CEM: (b1) SEM image; (b2) EDS map spectrum. BPM (AEL): (c1) SEM image; (c2) EDS map spectrum</w:t>
      </w:r>
    </w:p>
    <w:p w14:paraId="59EBE42C" w14:textId="77777777" w:rsidR="002F6579" w:rsidRPr="002F6579" w:rsidRDefault="002F6579">
      <w:pPr>
        <w:rPr>
          <w:rPrChange w:id="144" w:author="#NI YUQIN#" w:date="2025-07-27T15:37:00Z" w16du:dateUtc="2025-07-27T07:37:00Z">
            <w:rPr>
              <w:rFonts w:ascii="Times New Roman" w:hAnsi="Times New Roman" w:cs="Times New Roman"/>
              <w:sz w:val="24"/>
              <w:szCs w:val="24"/>
            </w:rPr>
          </w:rPrChange>
        </w:rPr>
        <w:pPrChange w:id="145" w:author="#NI YUQIN#" w:date="2025-07-27T15:37:00Z" w16du:dateUtc="2025-07-27T07:37:00Z">
          <w:pPr>
            <w:pStyle w:val="af"/>
            <w:spacing w:after="240"/>
          </w:pPr>
        </w:pPrChange>
      </w:pPr>
    </w:p>
    <w:p w14:paraId="2EF7435B" w14:textId="77777777" w:rsidR="00FB526C" w:rsidRDefault="00FB526C" w:rsidP="00FB526C">
      <w:pPr>
        <w:widowControl/>
        <w:jc w:val="left"/>
        <w:rPr>
          <w:rFonts w:ascii="Times New Roman" w:eastAsia="黑体" w:hAnsi="Times New Roman" w:cs="Times New Roman"/>
          <w:sz w:val="24"/>
        </w:rPr>
      </w:pPr>
      <w:r>
        <w:rPr>
          <w:rFonts w:ascii="Times New Roman" w:eastAsia="黑体" w:hAnsi="Times New Roman" w:cs="Times New Roman"/>
          <w:sz w:val="24"/>
        </w:rPr>
        <w:br w:type="page"/>
      </w:r>
    </w:p>
    <w:p w14:paraId="4C87D327" w14:textId="2738D917" w:rsidR="00841DE9" w:rsidRDefault="00867237" w:rsidP="00461831">
      <w:pPr>
        <w:tabs>
          <w:tab w:val="left" w:pos="1467"/>
        </w:tabs>
        <w:spacing w:line="480" w:lineRule="auto"/>
        <w:outlineLvl w:val="0"/>
        <w:rPr>
          <w:rFonts w:ascii="Times New Roman" w:eastAsia="黑体" w:hAnsi="Times New Roman" w:cs="Times New Roman"/>
          <w:sz w:val="24"/>
        </w:rPr>
      </w:pPr>
      <w:r w:rsidRPr="00867237">
        <w:rPr>
          <w:rFonts w:ascii="Times New Roman" w:eastAsia="黑体" w:hAnsi="Times New Roman" w:cs="Times New Roman" w:hint="eastAsia"/>
          <w:sz w:val="24"/>
        </w:rPr>
        <w:lastRenderedPageBreak/>
        <w:t xml:space="preserve">Section </w:t>
      </w:r>
      <w:ins w:id="146" w:author="#NI YUQIN#" w:date="2025-07-27T15:47:00Z" w16du:dateUtc="2025-07-27T07:47:00Z">
        <w:r w:rsidR="00055E0C" w:rsidRPr="00867237">
          <w:rPr>
            <w:rFonts w:ascii="Times New Roman" w:eastAsia="黑体" w:hAnsi="Times New Roman" w:cs="Times New Roman" w:hint="eastAsia"/>
            <w:sz w:val="24"/>
          </w:rPr>
          <w:t>S</w:t>
        </w:r>
        <w:r w:rsidR="00055E0C">
          <w:rPr>
            <w:rFonts w:ascii="Times New Roman" w:eastAsia="黑体" w:hAnsi="Times New Roman" w:cs="Times New Roman" w:hint="eastAsia"/>
            <w:sz w:val="24"/>
          </w:rPr>
          <w:t>8</w:t>
        </w:r>
      </w:ins>
      <w:r w:rsidRPr="00867237">
        <w:rPr>
          <w:rFonts w:ascii="Times New Roman" w:eastAsia="黑体" w:hAnsi="Times New Roman" w:cs="Times New Roman" w:hint="eastAsia"/>
          <w:sz w:val="24"/>
        </w:rPr>
        <w:t>. The composition of scaling</w:t>
      </w:r>
    </w:p>
    <w:p w14:paraId="3A5C7C37" w14:textId="77777777" w:rsidR="00E96DDB" w:rsidRDefault="00E96DDB" w:rsidP="009227EA">
      <w:pPr>
        <w:keepNext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1E200A6" wp14:editId="483CFCCC">
            <wp:extent cx="4293156" cy="3286748"/>
            <wp:effectExtent l="0" t="0" r="0" b="0"/>
            <wp:docPr id="50593545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505" cy="33007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5B897B" w14:textId="0413C085" w:rsidR="009C0F83" w:rsidRDefault="00E96DDB" w:rsidP="005162C1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E96DDB">
        <w:rPr>
          <w:rFonts w:ascii="Times New Roman" w:hAnsi="Times New Roman" w:cs="Times New Roman"/>
          <w:sz w:val="24"/>
          <w:szCs w:val="24"/>
        </w:rPr>
        <w:t>Figure S</w:t>
      </w:r>
      <w:r w:rsidRPr="00E96DDB">
        <w:rPr>
          <w:rFonts w:ascii="Times New Roman" w:hAnsi="Times New Roman" w:cs="Times New Roman"/>
          <w:sz w:val="24"/>
          <w:szCs w:val="24"/>
        </w:rPr>
        <w:fldChar w:fldCharType="begin"/>
      </w:r>
      <w:r w:rsidRPr="00E96DDB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6DDB">
        <w:rPr>
          <w:rFonts w:ascii="Times New Roman" w:hAnsi="Times New Roman" w:cs="Times New Roman"/>
          <w:sz w:val="24"/>
          <w:szCs w:val="24"/>
        </w:rPr>
        <w:fldChar w:fldCharType="separate"/>
      </w:r>
      <w:r w:rsidR="00CF7373">
        <w:rPr>
          <w:rFonts w:ascii="Times New Roman" w:hAnsi="Times New Roman" w:cs="Times New Roman"/>
          <w:noProof/>
          <w:sz w:val="24"/>
          <w:szCs w:val="24"/>
        </w:rPr>
        <w:t>7</w:t>
      </w:r>
      <w:r w:rsidRPr="00E96DDB">
        <w:rPr>
          <w:rFonts w:ascii="Times New Roman" w:hAnsi="Times New Roman" w:cs="Times New Roman"/>
          <w:sz w:val="24"/>
          <w:szCs w:val="24"/>
        </w:rPr>
        <w:fldChar w:fldCharType="end"/>
      </w:r>
      <w:r w:rsidRPr="00E96DDB">
        <w:rPr>
          <w:rFonts w:ascii="Times New Roman" w:hAnsi="Times New Roman" w:cs="Times New Roman"/>
          <w:sz w:val="24"/>
          <w:szCs w:val="24"/>
        </w:rPr>
        <w:t xml:space="preserve"> X-ray diffraction spectra for the precipitates collected in the stack.</w:t>
      </w:r>
    </w:p>
    <w:p w14:paraId="1AB7969F" w14:textId="71BA80D3" w:rsidR="008A71D6" w:rsidRDefault="009C0F83">
      <w:pPr>
        <w:widowControl/>
        <w:jc w:val="lef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6DD6D27" w14:textId="72A74EEF" w:rsidR="009E5317" w:rsidRDefault="009E5317" w:rsidP="009E5317">
      <w:pPr>
        <w:widowControl/>
        <w:spacing w:line="480" w:lineRule="auto"/>
        <w:jc w:val="left"/>
        <w:outlineLvl w:val="0"/>
        <w:rPr>
          <w:ins w:id="147" w:author="#NI YUQIN#" w:date="2025-07-27T16:52:00Z" w16du:dateUtc="2025-07-27T08:52:00Z"/>
          <w:rFonts w:ascii="Times New Roman" w:hAnsi="Times New Roman" w:cs="Times New Roman"/>
          <w:sz w:val="24"/>
        </w:rPr>
      </w:pPr>
      <w:ins w:id="148" w:author="#NI YUQIN#" w:date="2025-07-27T16:52:00Z" w16du:dateUtc="2025-07-27T08:52:00Z">
        <w:r w:rsidRPr="00CB3B83">
          <w:rPr>
            <w:rFonts w:ascii="Times New Roman" w:hAnsi="Times New Roman" w:cs="Times New Roman"/>
            <w:sz w:val="24"/>
            <w:szCs w:val="24"/>
          </w:rPr>
          <w:lastRenderedPageBreak/>
          <w:t xml:space="preserve">Section 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S9 </w:t>
        </w:r>
        <w:r w:rsidR="000A1FFC">
          <w:rPr>
            <w:rFonts w:ascii="Times New Roman" w:hAnsi="Times New Roman" w:cs="Times New Roman" w:hint="eastAsia"/>
            <w:sz w:val="24"/>
            <w:szCs w:val="24"/>
          </w:rPr>
          <w:t>The quantification of scaling</w:t>
        </w:r>
      </w:ins>
    </w:p>
    <w:p w14:paraId="47B12DA3" w14:textId="69E21B7F" w:rsidR="009E5317" w:rsidRPr="005E459B" w:rsidRDefault="005E459B">
      <w:pPr>
        <w:keepNext/>
        <w:widowControl/>
        <w:spacing w:line="480" w:lineRule="auto"/>
        <w:jc w:val="center"/>
        <w:rPr>
          <w:ins w:id="149" w:author="#NI YUQIN#" w:date="2025-07-27T16:52:00Z" w16du:dateUtc="2025-07-27T08:52:00Z"/>
          <w:rFonts w:hint="eastAsia"/>
        </w:rPr>
        <w:pPrChange w:id="150" w:author="#NI YUQIN#" w:date="2025-07-31T16:46:00Z" w16du:dateUtc="2025-07-31T08:46:00Z">
          <w:pPr>
            <w:keepNext/>
            <w:widowControl/>
            <w:spacing w:line="480" w:lineRule="auto"/>
            <w:jc w:val="left"/>
          </w:pPr>
        </w:pPrChange>
      </w:pPr>
      <w:ins w:id="151" w:author="#NI YUQIN#" w:date="2025-07-31T16:46:00Z" w16du:dateUtc="2025-07-31T08:46:00Z">
        <w:r>
          <w:rPr>
            <w:rFonts w:hint="eastAsia"/>
            <w:noProof/>
          </w:rPr>
          <w:drawing>
            <wp:inline distT="0" distB="0" distL="0" distR="0" wp14:anchorId="54CB2A32" wp14:editId="6C3C6603">
              <wp:extent cx="4148639" cy="2884170"/>
              <wp:effectExtent l="0" t="0" r="0" b="0"/>
              <wp:docPr id="105840304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2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155834" cy="2889172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73309017" w14:textId="46AB8676" w:rsidR="009E5317" w:rsidRDefault="009E5317" w:rsidP="009E5317">
      <w:pPr>
        <w:pStyle w:val="af"/>
        <w:spacing w:after="240"/>
        <w:rPr>
          <w:rFonts w:ascii="Times New Roman" w:hAnsi="Times New Roman" w:cs="Times New Roman"/>
          <w:sz w:val="24"/>
        </w:rPr>
      </w:pPr>
      <w:r w:rsidRPr="003009D2">
        <w:rPr>
          <w:rFonts w:ascii="Times New Roman" w:hAnsi="Times New Roman" w:cs="Times New Roman"/>
          <w:sz w:val="24"/>
          <w:szCs w:val="24"/>
        </w:rPr>
        <w:t>Figure S</w:t>
      </w:r>
      <w:r w:rsidRPr="003009D2">
        <w:rPr>
          <w:rFonts w:ascii="Times New Roman" w:hAnsi="Times New Roman" w:cs="Times New Roman"/>
          <w:sz w:val="24"/>
          <w:szCs w:val="24"/>
        </w:rPr>
        <w:fldChar w:fldCharType="begin"/>
      </w:r>
      <w:r w:rsidRPr="003009D2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009D2">
        <w:rPr>
          <w:rFonts w:ascii="Times New Roman" w:hAnsi="Times New Roman" w:cs="Times New Roman"/>
          <w:sz w:val="24"/>
          <w:szCs w:val="24"/>
        </w:rPr>
        <w:fldChar w:fldCharType="separate"/>
      </w:r>
      <w:ins w:id="152" w:author="#NI YUQIN#" w:date="2025-07-28T13:55:00Z" w16du:dateUtc="2025-07-28T05:55:00Z">
        <w:r w:rsidR="00C67B19">
          <w:rPr>
            <w:rFonts w:ascii="Times New Roman" w:hAnsi="Times New Roman" w:cs="Times New Roman"/>
            <w:noProof/>
            <w:sz w:val="24"/>
            <w:szCs w:val="24"/>
          </w:rPr>
          <w:t>8</w:t>
        </w:r>
      </w:ins>
      <w:r w:rsidRPr="003009D2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</w:t>
      </w:r>
      <w:ins w:id="153" w:author="#NI YUQIN#" w:date="2025-07-27T16:54:00Z" w16du:dateUtc="2025-07-27T08:54:00Z">
        <w:r w:rsidR="001B1512">
          <w:rPr>
            <w:rFonts w:ascii="Times New Roman" w:hAnsi="Times New Roman" w:cs="Times New Roman" w:hint="eastAsia"/>
            <w:sz w:val="24"/>
            <w:szCs w:val="24"/>
          </w:rPr>
          <w:t xml:space="preserve">The </w:t>
        </w:r>
        <w:r w:rsidR="00372903">
          <w:rPr>
            <w:rFonts w:ascii="Times New Roman" w:hAnsi="Times New Roman" w:cs="Times New Roman" w:hint="eastAsia"/>
            <w:sz w:val="24"/>
            <w:szCs w:val="24"/>
          </w:rPr>
          <w:t>loss of Mg or Ca and the total loss</w:t>
        </w:r>
        <w:r w:rsidR="00A52D69">
          <w:rPr>
            <w:rFonts w:ascii="Times New Roman" w:hAnsi="Times New Roman" w:cs="Times New Roman" w:hint="eastAsia"/>
            <w:sz w:val="24"/>
            <w:szCs w:val="24"/>
          </w:rPr>
          <w:t xml:space="preserve"> in the BMED stack</w:t>
        </w:r>
      </w:ins>
    </w:p>
    <w:p w14:paraId="2914C64E" w14:textId="77777777" w:rsidR="009E5317" w:rsidRPr="00760F24" w:rsidRDefault="009E5317" w:rsidP="009E5317">
      <w:pPr>
        <w:pStyle w:val="af"/>
        <w:jc w:val="left"/>
        <w:rPr>
          <w:ins w:id="154" w:author="#NI YUQIN#" w:date="2025-07-27T16:52:00Z" w16du:dateUtc="2025-07-27T08:52:00Z"/>
          <w:rFonts w:ascii="Times New Roman" w:hAnsi="Times New Roman" w:cs="Times New Roman"/>
          <w:sz w:val="24"/>
          <w:szCs w:val="24"/>
        </w:rPr>
      </w:pPr>
    </w:p>
    <w:p w14:paraId="1D08733B" w14:textId="77777777" w:rsidR="009E5317" w:rsidRDefault="009E5317" w:rsidP="009E5317">
      <w:pPr>
        <w:widowControl/>
        <w:jc w:val="left"/>
        <w:rPr>
          <w:ins w:id="155" w:author="#NI YUQIN#" w:date="2025-07-27T16:52:00Z" w16du:dateUtc="2025-07-27T08:52:00Z"/>
          <w:rFonts w:hint="eastAsia"/>
        </w:rPr>
      </w:pPr>
      <w:ins w:id="156" w:author="#NI YUQIN#" w:date="2025-07-27T16:52:00Z" w16du:dateUtc="2025-07-27T08:52:00Z">
        <w:r>
          <w:rPr>
            <w:rFonts w:hint="eastAsia"/>
          </w:rPr>
          <w:br w:type="page"/>
        </w:r>
      </w:ins>
    </w:p>
    <w:p w14:paraId="29800100" w14:textId="42C980B9" w:rsidR="0014764F" w:rsidRPr="00325D8D" w:rsidRDefault="0014764F" w:rsidP="0014764F">
      <w:pPr>
        <w:widowControl/>
        <w:spacing w:line="480" w:lineRule="auto"/>
        <w:jc w:val="left"/>
        <w:outlineLvl w:val="0"/>
        <w:rPr>
          <w:ins w:id="157" w:author="#NI YUQIN#" w:date="2025-07-28T13:48:00Z" w16du:dateUtc="2025-07-28T05:48:00Z"/>
          <w:rFonts w:ascii="Times New Roman" w:hAnsi="Times New Roman" w:cs="Times New Roman"/>
          <w:b/>
          <w:bCs/>
          <w:sz w:val="24"/>
          <w:szCs w:val="24"/>
          <w:rPrChange w:id="158" w:author="#NI YUQIN#" w:date="2025-07-28T13:50:00Z" w16du:dateUtc="2025-07-28T05:50:00Z">
            <w:rPr>
              <w:ins w:id="159" w:author="#NI YUQIN#" w:date="2025-07-28T13:48:00Z" w16du:dateUtc="2025-07-28T05:48:00Z"/>
              <w:rFonts w:ascii="Times New Roman" w:hAnsi="Times New Roman" w:cs="Times New Roman"/>
              <w:sz w:val="24"/>
              <w:szCs w:val="24"/>
            </w:rPr>
          </w:rPrChange>
        </w:rPr>
      </w:pPr>
      <w:ins w:id="160" w:author="#NI YUQIN#" w:date="2025-07-28T13:48:00Z" w16du:dateUtc="2025-07-28T05:48:00Z">
        <w:r w:rsidRPr="00325D8D">
          <w:rPr>
            <w:rFonts w:hint="eastAsia"/>
            <w:b/>
            <w:bCs/>
            <w:rPrChange w:id="161" w:author="#NI YUQIN#" w:date="2025-07-28T13:50:00Z" w16du:dateUtc="2025-07-28T05:50:00Z">
              <w:rPr>
                <w:rFonts w:hint="eastAsia"/>
              </w:rPr>
            </w:rPrChange>
          </w:rPr>
          <w:lastRenderedPageBreak/>
          <w:t>S</w:t>
        </w:r>
        <w:r w:rsidRPr="00325D8D">
          <w:rPr>
            <w:rFonts w:ascii="Times New Roman" w:hAnsi="Times New Roman" w:cs="Times New Roman"/>
            <w:b/>
            <w:bCs/>
            <w:sz w:val="24"/>
            <w:szCs w:val="24"/>
            <w:rPrChange w:id="162" w:author="#NI YUQIN#" w:date="2025-07-28T13:50:00Z" w16du:dateUtc="2025-07-28T05:50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ection S1</w:t>
        </w:r>
      </w:ins>
      <w:ins w:id="163" w:author="#NI YUQIN#" w:date="2025-07-28T13:50:00Z" w16du:dateUtc="2025-07-28T05:50:00Z">
        <w:r w:rsidR="00757A78" w:rsidRPr="00325D8D">
          <w:rPr>
            <w:rFonts w:ascii="Times New Roman" w:hAnsi="Times New Roman" w:cs="Times New Roman"/>
            <w:b/>
            <w:bCs/>
            <w:sz w:val="24"/>
            <w:szCs w:val="24"/>
            <w:rPrChange w:id="164" w:author="#NI YUQIN#" w:date="2025-07-28T13:50:00Z" w16du:dateUtc="2025-07-28T05:50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>0</w:t>
        </w:r>
      </w:ins>
      <w:ins w:id="165" w:author="#NI YUQIN#" w:date="2025-07-28T13:48:00Z" w16du:dateUtc="2025-07-28T05:48:00Z">
        <w:r w:rsidRPr="00325D8D">
          <w:rPr>
            <w:rFonts w:ascii="Times New Roman" w:hAnsi="Times New Roman" w:cs="Times New Roman"/>
            <w:b/>
            <w:bCs/>
            <w:sz w:val="24"/>
            <w:szCs w:val="24"/>
            <w:rPrChange w:id="166" w:author="#NI YUQIN#" w:date="2025-07-28T13:50:00Z" w16du:dateUtc="2025-07-28T05:50:00Z">
              <w:rPr>
                <w:rFonts w:ascii="Times New Roman" w:hAnsi="Times New Roman" w:cs="Times New Roman"/>
                <w:sz w:val="24"/>
                <w:szCs w:val="24"/>
              </w:rPr>
            </w:rPrChange>
          </w:rPr>
          <w:t xml:space="preserve">. The calculation of transport </w:t>
        </w:r>
      </w:ins>
      <w:ins w:id="167" w:author="#NI YUQIN#" w:date="2025-07-28T18:19:00Z" w16du:dateUtc="2025-07-28T10:19:00Z">
        <w:r w:rsidR="00F21624" w:rsidRPr="00F21624">
          <w:rPr>
            <w:rFonts w:ascii="Times New Roman" w:hAnsi="Times New Roman" w:cs="Times New Roman"/>
            <w:b/>
            <w:bCs/>
            <w:sz w:val="24"/>
            <w:szCs w:val="24"/>
          </w:rPr>
          <w:t>numbers</w:t>
        </w:r>
      </w:ins>
    </w:p>
    <w:p w14:paraId="2EB31B91" w14:textId="5E440DB1" w:rsidR="0014764F" w:rsidRDefault="0014764F" w:rsidP="0014764F">
      <w:pPr>
        <w:spacing w:line="480" w:lineRule="auto"/>
        <w:ind w:firstLine="420"/>
        <w:rPr>
          <w:ins w:id="168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169" w:author="#NI YUQIN#" w:date="2025-07-28T13:48:00Z" w16du:dateUtc="2025-07-28T05:48:00Z">
        <w:r w:rsidRPr="007C31EF">
          <w:rPr>
            <w:rFonts w:ascii="Times New Roman" w:hAnsi="Times New Roman" w:cs="Times New Roman"/>
            <w:sz w:val="24"/>
            <w:szCs w:val="24"/>
          </w:rPr>
          <w:t xml:space="preserve">To evaluate the transport number and assess </w:t>
        </w:r>
        <w:r>
          <w:rPr>
            <w:rFonts w:ascii="Times New Roman" w:hAnsi="Times New Roman" w:cs="Times New Roman" w:hint="eastAsia"/>
            <w:sz w:val="24"/>
            <w:szCs w:val="24"/>
          </w:rPr>
          <w:t>OH</w:t>
        </w:r>
        <w:r w:rsidRPr="007C31EF">
          <w:rPr>
            <w:rFonts w:ascii="Times New Roman" w:hAnsi="Times New Roman" w:cs="Times New Roman" w:hint="eastAsia"/>
            <w:sz w:val="24"/>
            <w:szCs w:val="24"/>
            <w:vertAlign w:val="superscript"/>
          </w:rPr>
          <w:t>-</w:t>
        </w:r>
        <w:r w:rsidRPr="007C31EF">
          <w:rPr>
            <w:rFonts w:ascii="Times New Roman" w:hAnsi="Times New Roman" w:cs="Times New Roman"/>
            <w:sz w:val="24"/>
            <w:szCs w:val="24"/>
          </w:rPr>
          <w:t xml:space="preserve"> leakage through the membrane, a two-compartment electrochemical cell was assembled as shown in </w:t>
        </w:r>
        <w:r w:rsidRPr="00241420">
          <w:rPr>
            <w:rFonts w:ascii="Times New Roman" w:hAnsi="Times New Roman" w:cs="Times New Roman" w:hint="eastAsia"/>
            <w:b/>
            <w:bCs/>
            <w:sz w:val="24"/>
            <w:szCs w:val="24"/>
          </w:rPr>
          <w:t>Figure S</w:t>
        </w:r>
      </w:ins>
      <w:ins w:id="170" w:author="#NI YUQIN#" w:date="2025-07-28T13:50:00Z" w16du:dateUtc="2025-07-28T05:50:00Z">
        <w:r w:rsidR="00325D8D">
          <w:rPr>
            <w:rFonts w:ascii="Times New Roman" w:hAnsi="Times New Roman" w:cs="Times New Roman" w:hint="eastAsia"/>
            <w:b/>
            <w:bCs/>
            <w:sz w:val="24"/>
            <w:szCs w:val="24"/>
          </w:rPr>
          <w:t>9</w:t>
        </w:r>
      </w:ins>
      <w:ins w:id="171" w:author="#NI YUQIN#" w:date="2025-07-28T13:48:00Z" w16du:dateUtc="2025-07-28T05:48:00Z">
        <w:r w:rsidRPr="007C31EF">
          <w:rPr>
            <w:rFonts w:ascii="Times New Roman" w:hAnsi="Times New Roman" w:cs="Times New Roman"/>
            <w:sz w:val="24"/>
            <w:szCs w:val="24"/>
          </w:rPr>
          <w:t>.</w:t>
        </w:r>
      </w:ins>
      <w:ins w:id="172" w:author="#NI YUQIN#" w:date="2025-07-28T18:37:00Z" w16du:dateUtc="2025-07-28T10:37:00Z">
        <w:r w:rsidR="00EF3D14">
          <w:rPr>
            <w:rFonts w:ascii="Times New Roman" w:hAnsi="Times New Roman" w:cs="Times New Roman"/>
            <w:b/>
            <w:bCs/>
            <w:sz w:val="24"/>
            <w:szCs w:val="24"/>
          </w:rPr>
          <w:fldChar w:fldCharType="begin"/>
        </w:r>
        <w:r w:rsidR="00EF3D14">
          <w:rPr>
            <w:rFonts w:ascii="Times New Roman" w:hAnsi="Times New Roman" w:cs="Times New Roman"/>
            <w:b/>
            <w:bCs/>
            <w:sz w:val="24"/>
            <w:szCs w:val="24"/>
          </w:rPr>
          <w:instrText xml:space="preserve"> ADDIN EN.CITE &lt;EndNote&gt;&lt;Cite&gt;&lt;Author&gt;Liu&lt;/Author&gt;&lt;Year&gt;2017&lt;/Year&gt;&lt;RecNum&gt;412&lt;/RecNum&gt;&lt;DisplayText&gt;&lt;style face="superscript"&gt;3&lt;/style&gt;&lt;/DisplayText&gt;&lt;record&gt;&lt;rec-number&gt;412&lt;/rec-number&gt;&lt;foreign-keys&gt;&lt;key app="EN" db-id="5rxe5dxf7vvddgev2wn5at0deare50advddr" timestamp="1753698989"&gt;412&lt;/key&gt;&lt;/foreign-keys&gt;&lt;ref-type name="Journal Article"&gt;17&lt;/ref-type&gt;&lt;contributors&gt;&lt;authors&gt;&lt;author&gt;Liu, Huimin&lt;/author&gt;&lt;author&gt;Ruan, Huimin&lt;/author&gt;&lt;author&gt;Zhao, Yan&lt;/author&gt;&lt;author&gt;Pan, Jiefeng&lt;/author&gt;&lt;author&gt;Sotto, Arcadio&lt;/author&gt;&lt;author&gt;Gao, Congjie&lt;/author&gt;&lt;author&gt;Van der Bruggen, Bart&lt;/author&gt;&lt;author&gt;Shen, Jiangnan&lt;/author&gt;&lt;/authors&gt;&lt;/contributors&gt;&lt;titles&gt;&lt;title&gt;A facile avenue to modify polyelectrolyte multilayers on anion exchange membranes to enhance monovalent selectivity and durability simultaneously&lt;/title&gt;&lt;secondary-title&gt;Journal of Membrane Science&lt;/secondary-title&gt;&lt;/titles&gt;&lt;periodical&gt;&lt;full-title&gt;Journal of Membrane Science&lt;/full-title&gt;&lt;/periodical&gt;&lt;pages&gt;310-318&lt;/pages&gt;&lt;volume&gt;543&lt;/volume&gt;&lt;dates&gt;&lt;year&gt;2017&lt;/year&gt;&lt;/dates&gt;&lt;isbn&gt;0376-7388&lt;/isbn&gt;&lt;urls&gt;&lt;/urls&gt;&lt;/record&gt;&lt;/Cite&gt;&lt;/EndNote&gt;</w:instrText>
        </w:r>
        <w:r w:rsidR="00EF3D14">
          <w:rPr>
            <w:rFonts w:ascii="Times New Roman" w:hAnsi="Times New Roman" w:cs="Times New Roman"/>
            <w:b/>
            <w:bCs/>
            <w:sz w:val="24"/>
            <w:szCs w:val="24"/>
          </w:rPr>
          <w:fldChar w:fldCharType="separate"/>
        </w:r>
        <w:r w:rsidR="00EF3D14" w:rsidRPr="00EF3D14">
          <w:rPr>
            <w:rFonts w:ascii="Times New Roman" w:hAnsi="Times New Roman" w:cs="Times New Roman"/>
            <w:b/>
            <w:bCs/>
            <w:noProof/>
            <w:sz w:val="24"/>
            <w:szCs w:val="24"/>
            <w:vertAlign w:val="superscript"/>
          </w:rPr>
          <w:t>3</w:t>
        </w:r>
        <w:r w:rsidR="00EF3D14">
          <w:rPr>
            <w:rFonts w:ascii="Times New Roman" w:hAnsi="Times New Roman" w:cs="Times New Roman"/>
            <w:b/>
            <w:bCs/>
            <w:sz w:val="24"/>
            <w:szCs w:val="24"/>
          </w:rPr>
          <w:fldChar w:fldCharType="end"/>
        </w:r>
      </w:ins>
      <w:ins w:id="173" w:author="#NI YUQIN#" w:date="2025-07-28T13:48:00Z" w16du:dateUtc="2025-07-28T05:48:00Z">
        <w:r w:rsidRPr="007C31EF">
          <w:rPr>
            <w:rFonts w:ascii="Times New Roman" w:hAnsi="Times New Roman" w:cs="Times New Roman"/>
            <w:sz w:val="24"/>
            <w:szCs w:val="24"/>
          </w:rPr>
          <w:t xml:space="preserve"> The setup consists of two chambers separated by an ion-exchange membrane, with each compartment equipped with an electrode connected to a voltmeter for potential measurement. The left compartment was filled with 0.2 M NaOH, while the right compartment contained 0.1 M NaOH. The concentration gradient drives </w:t>
        </w:r>
        <w:r>
          <w:rPr>
            <w:rFonts w:ascii="Times New Roman" w:hAnsi="Times New Roman" w:cs="Times New Roman" w:hint="eastAsia"/>
            <w:sz w:val="24"/>
            <w:szCs w:val="24"/>
          </w:rPr>
          <w:t>ion</w:t>
        </w:r>
        <w:r w:rsidRPr="007C31EF">
          <w:rPr>
            <w:rFonts w:ascii="Times New Roman" w:hAnsi="Times New Roman" w:cs="Times New Roman"/>
            <w:sz w:val="24"/>
            <w:szCs w:val="24"/>
          </w:rPr>
          <w:t xml:space="preserve"> transport across the membrane. By monitoring the voltage difference between the two solutions over time and analyzing the resulting electrochemical potential, the 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counter-ion </w:t>
        </w:r>
        <w:r w:rsidRPr="007C31EF">
          <w:rPr>
            <w:rFonts w:ascii="Times New Roman" w:hAnsi="Times New Roman" w:cs="Times New Roman"/>
            <w:sz w:val="24"/>
            <w:szCs w:val="24"/>
          </w:rPr>
          <w:t>transport number can be determined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(</w:t>
        </w:r>
        <w:r w:rsidRPr="00870252">
          <w:rPr>
            <w:rFonts w:ascii="Times New Roman" w:hAnsi="Times New Roman" w:cs="Times New Roman" w:hint="eastAsia"/>
            <w:b/>
            <w:bCs/>
            <w:sz w:val="24"/>
            <w:szCs w:val="24"/>
          </w:rPr>
          <w:t>Eq. 1</w:t>
        </w:r>
      </w:ins>
      <w:ins w:id="174" w:author="#NI YUQIN#" w:date="2025-07-28T18:37:00Z" w16du:dateUtc="2025-07-28T10:37:00Z">
        <w:r w:rsidR="00153DEE">
          <w:rPr>
            <w:rFonts w:ascii="Times New Roman" w:hAnsi="Times New Roman" w:cs="Times New Roman" w:hint="eastAsia"/>
            <w:b/>
            <w:bCs/>
            <w:sz w:val="24"/>
            <w:szCs w:val="24"/>
          </w:rPr>
          <w:t>1</w:t>
        </w:r>
      </w:ins>
      <w:ins w:id="175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>)</w:t>
        </w:r>
        <w:r w:rsidRPr="007C31EF">
          <w:rPr>
            <w:rFonts w:ascii="Times New Roman" w:hAnsi="Times New Roman" w:cs="Times New Roman"/>
            <w:sz w:val="24"/>
            <w:szCs w:val="24"/>
          </w:rPr>
          <w:t xml:space="preserve">. 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As the sum of </w:t>
        </w:r>
        <w:proofErr w:type="gramStart"/>
        <w:r>
          <w:rPr>
            <w:rFonts w:ascii="Times New Roman" w:hAnsi="Times New Roman" w:cs="Times New Roman" w:hint="eastAsia"/>
            <w:sz w:val="24"/>
            <w:szCs w:val="24"/>
          </w:rPr>
          <w:t>transport number of</w:t>
        </w:r>
        <w:proofErr w:type="gramEnd"/>
        <w:r>
          <w:rPr>
            <w:rFonts w:ascii="Times New Roman" w:hAnsi="Times New Roman" w:cs="Times New Roman" w:hint="eastAsia"/>
            <w:sz w:val="24"/>
            <w:szCs w:val="24"/>
          </w:rPr>
          <w:t xml:space="preserve"> counter-ion and co-ion is 1 (</w:t>
        </w:r>
        <w:r w:rsidRPr="00870252">
          <w:rPr>
            <w:rFonts w:ascii="Times New Roman" w:hAnsi="Times New Roman" w:cs="Times New Roman" w:hint="eastAsia"/>
            <w:b/>
            <w:bCs/>
            <w:sz w:val="24"/>
            <w:szCs w:val="24"/>
          </w:rPr>
          <w:t xml:space="preserve">Eq. </w:t>
        </w:r>
      </w:ins>
      <w:ins w:id="176" w:author="#NI YUQIN#" w:date="2025-07-28T18:37:00Z" w16du:dateUtc="2025-07-28T10:37:00Z">
        <w:r w:rsidR="00153DEE">
          <w:rPr>
            <w:rFonts w:ascii="Times New Roman" w:hAnsi="Times New Roman" w:cs="Times New Roman" w:hint="eastAsia"/>
            <w:b/>
            <w:bCs/>
            <w:sz w:val="24"/>
            <w:szCs w:val="24"/>
          </w:rPr>
          <w:t>9</w:t>
        </w:r>
      </w:ins>
      <w:ins w:id="177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), </w:t>
        </w:r>
      </w:ins>
      <w:ins w:id="178" w:author="#NI YUQIN#" w:date="2025-07-28T18:37:00Z" w16du:dateUtc="2025-07-28T10:37:00Z">
        <w:r w:rsidR="00153DEE">
          <w:rPr>
            <w:rFonts w:ascii="Times New Roman" w:hAnsi="Times New Roman" w:cs="Times New Roman"/>
            <w:sz w:val="24"/>
            <w:szCs w:val="24"/>
          </w:rPr>
          <w:t>the transport</w:t>
        </w:r>
      </w:ins>
      <w:ins w:id="179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 number of counter-ion can also reflect the leakage of co-ion.</w:t>
        </w:r>
      </w:ins>
    </w:p>
    <w:p w14:paraId="283556DB" w14:textId="77777777" w:rsidR="0014764F" w:rsidRDefault="0014764F" w:rsidP="0014764F">
      <w:pPr>
        <w:keepNext/>
        <w:spacing w:line="480" w:lineRule="auto"/>
        <w:jc w:val="center"/>
        <w:rPr>
          <w:ins w:id="180" w:author="#NI YUQIN#" w:date="2025-07-28T13:48:00Z" w16du:dateUtc="2025-07-28T05:48:00Z"/>
          <w:rFonts w:hint="eastAsia"/>
        </w:rPr>
      </w:pPr>
      <w:ins w:id="181" w:author="#NI YUQIN#" w:date="2025-07-28T13:48:00Z" w16du:dateUtc="2025-07-28T05:48:00Z">
        <w:r>
          <w:rPr>
            <w:rFonts w:ascii="Times New Roman" w:hAnsi="Times New Roman" w:cs="Times New Roman"/>
            <w:noProof/>
            <w:sz w:val="24"/>
            <w:szCs w:val="24"/>
          </w:rPr>
          <w:drawing>
            <wp:inline distT="0" distB="0" distL="0" distR="0" wp14:anchorId="17587A61" wp14:editId="45B4B5C2">
              <wp:extent cx="1886211" cy="2932466"/>
              <wp:effectExtent l="0" t="0" r="0" b="1270"/>
              <wp:docPr id="976154321" name="图片 7" descr="图片包含 图示&#10;&#10;AI 生成的内容可能不正确。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76154321" name="图片 7" descr="图片包含 图示&#10;&#10;AI 生成的内容可能不正确。"/>
                      <pic:cNvPicPr>
                        <a:picLocks noChangeAspect="1" noChangeArrowheads="1"/>
                      </pic:cNvPicPr>
                    </pic:nvPicPr>
                    <pic:blipFill>
                      <a:blip r:embed="rId2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92361" cy="2942027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2151C67C" w14:textId="2EC9EC4B" w:rsidR="0014764F" w:rsidRDefault="0014764F" w:rsidP="0014764F">
      <w:pPr>
        <w:pStyle w:val="af"/>
        <w:spacing w:line="480" w:lineRule="auto"/>
        <w:rPr>
          <w:rFonts w:ascii="Times New Roman" w:hAnsi="Times New Roman" w:cs="Times New Roman"/>
          <w:sz w:val="24"/>
          <w:szCs w:val="24"/>
        </w:rPr>
      </w:pPr>
      <w:ins w:id="182" w:author="#NI YUQIN#" w:date="2025-07-28T13:48:00Z" w16du:dateUtc="2025-07-28T05:48:00Z">
        <w:r w:rsidRPr="00B34A4E">
          <w:rPr>
            <w:rFonts w:ascii="Times New Roman" w:hAnsi="Times New Roman" w:cs="Times New Roman"/>
            <w:sz w:val="24"/>
            <w:szCs w:val="24"/>
          </w:rPr>
          <w:t>Fig</w:t>
        </w:r>
      </w:ins>
      <w:r w:rsidRPr="00B34A4E">
        <w:rPr>
          <w:rFonts w:ascii="Times New Roman" w:hAnsi="Times New Roman" w:cs="Times New Roman"/>
          <w:sz w:val="24"/>
          <w:szCs w:val="24"/>
        </w:rPr>
        <w:t>ure S</w:t>
      </w:r>
      <w:r w:rsidRPr="00B34A4E">
        <w:rPr>
          <w:rFonts w:ascii="Times New Roman" w:hAnsi="Times New Roman" w:cs="Times New Roman"/>
          <w:sz w:val="24"/>
          <w:szCs w:val="24"/>
        </w:rPr>
        <w:fldChar w:fldCharType="begin"/>
      </w:r>
      <w:r w:rsidRPr="00B34A4E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B34A4E">
        <w:rPr>
          <w:rFonts w:ascii="Times New Roman" w:hAnsi="Times New Roman" w:cs="Times New Roman"/>
          <w:sz w:val="24"/>
          <w:szCs w:val="24"/>
        </w:rPr>
        <w:fldChar w:fldCharType="separate"/>
      </w:r>
      <w:ins w:id="183" w:author="#NI YUQIN#" w:date="2025-07-28T13:50:00Z" w16du:dateUtc="2025-07-28T05:50:00Z">
        <w:r w:rsidR="00757A78">
          <w:rPr>
            <w:rFonts w:ascii="Times New Roman" w:hAnsi="Times New Roman" w:cs="Times New Roman"/>
            <w:noProof/>
            <w:sz w:val="24"/>
            <w:szCs w:val="24"/>
          </w:rPr>
          <w:t>9</w:t>
        </w:r>
      </w:ins>
      <w:r w:rsidRPr="00B34A4E">
        <w:rPr>
          <w:rFonts w:ascii="Times New Roman" w:hAnsi="Times New Roman" w:cs="Times New Roman"/>
          <w:sz w:val="24"/>
          <w:szCs w:val="24"/>
        </w:rPr>
        <w:fldChar w:fldCharType="end"/>
      </w:r>
      <w:r w:rsidRPr="00B34A4E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 w:hint="eastAsia"/>
          <w:sz w:val="24"/>
          <w:szCs w:val="24"/>
        </w:rPr>
        <w:t>schematic</w:t>
      </w:r>
      <w:r w:rsidRPr="00B34A4E">
        <w:rPr>
          <w:rFonts w:ascii="Times New Roman" w:hAnsi="Times New Roman" w:cs="Times New Roman"/>
          <w:sz w:val="24"/>
          <w:szCs w:val="24"/>
        </w:rPr>
        <w:t xml:space="preserve"> diagram</w:t>
      </w:r>
      <w:r>
        <w:rPr>
          <w:rFonts w:ascii="Times New Roman" w:hAnsi="Times New Roman" w:cs="Times New Roman" w:hint="eastAsia"/>
          <w:sz w:val="24"/>
          <w:szCs w:val="24"/>
        </w:rPr>
        <w:t xml:space="preserve"> of a two-cell mode measurement </w:t>
      </w:r>
      <w:r>
        <w:rPr>
          <w:rFonts w:ascii="Times New Roman" w:hAnsi="Times New Roman" w:cs="Times New Roman"/>
          <w:sz w:val="24"/>
          <w:szCs w:val="24"/>
        </w:rPr>
        <w:t>module</w:t>
      </w:r>
      <w:r>
        <w:rPr>
          <w:rFonts w:ascii="Times New Roman" w:hAnsi="Times New Roman" w:cs="Times New Roman" w:hint="eastAsia"/>
          <w:sz w:val="24"/>
          <w:szCs w:val="24"/>
        </w:rPr>
        <w:t xml:space="preserve"> for transport number</w:t>
      </w:r>
    </w:p>
    <w:p w14:paraId="59383BFE" w14:textId="186A571F" w:rsidR="0014764F" w:rsidRDefault="0014764F" w:rsidP="0014764F">
      <w:pPr>
        <w:spacing w:line="480" w:lineRule="auto"/>
        <w:ind w:firstLine="420"/>
        <w:rPr>
          <w:ins w:id="184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185" w:author="#NI YUQIN#" w:date="2025-07-28T13:48:00Z" w16du:dateUtc="2025-07-28T05:48:00Z">
        <w:r w:rsidRPr="0002358B">
          <w:rPr>
            <w:rFonts w:ascii="Times New Roman" w:hAnsi="Times New Roman" w:cs="Times New Roman"/>
            <w:sz w:val="24"/>
            <w:szCs w:val="24"/>
          </w:rPr>
          <w:t>T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he membrane potential is evaluated by the Nernst equation </w:t>
        </w:r>
        <w:r w:rsidRPr="00870252">
          <w:rPr>
            <w:rFonts w:ascii="Times New Roman" w:hAnsi="Times New Roman" w:cs="Times New Roman" w:hint="eastAsia"/>
            <w:b/>
            <w:bCs/>
            <w:sz w:val="24"/>
            <w:szCs w:val="24"/>
          </w:rPr>
          <w:t xml:space="preserve">Eq. </w:t>
        </w:r>
      </w:ins>
      <w:ins w:id="186" w:author="#NI YUQIN#" w:date="2025-07-28T18:20:00Z" w16du:dateUtc="2025-07-28T10:20:00Z">
        <w:r w:rsidR="00F21624">
          <w:rPr>
            <w:rFonts w:ascii="Times New Roman" w:hAnsi="Times New Roman" w:cs="Times New Roman" w:hint="eastAsia"/>
            <w:b/>
            <w:bCs/>
            <w:sz w:val="24"/>
            <w:szCs w:val="24"/>
          </w:rPr>
          <w:t>8</w:t>
        </w:r>
      </w:ins>
      <w:ins w:id="187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>:</w:t>
        </w:r>
      </w:ins>
      <w:ins w:id="188" w:author="#NI YUQIN#" w:date="2025-07-28T18:38:00Z" w16du:dateUtc="2025-07-28T10:38:00Z">
        <w:r w:rsidR="00153DEE" w:rsidRPr="00153DEE">
          <w:rPr>
            <w:rFonts w:ascii="Times New Roman" w:hAnsi="Times New Roman" w:cs="Times New Roman"/>
            <w:b/>
            <w:bCs/>
            <w:sz w:val="24"/>
            <w:szCs w:val="24"/>
          </w:rPr>
          <w:t xml:space="preserve"> </w:t>
        </w:r>
        <w:r w:rsidR="00153DEE">
          <w:rPr>
            <w:rFonts w:ascii="Times New Roman" w:hAnsi="Times New Roman" w:cs="Times New Roman"/>
            <w:b/>
            <w:bCs/>
            <w:sz w:val="24"/>
            <w:szCs w:val="24"/>
          </w:rPr>
          <w:fldChar w:fldCharType="begin"/>
        </w:r>
        <w:r w:rsidR="00153DEE">
          <w:rPr>
            <w:rFonts w:ascii="Times New Roman" w:hAnsi="Times New Roman" w:cs="Times New Roman"/>
            <w:b/>
            <w:bCs/>
            <w:sz w:val="24"/>
            <w:szCs w:val="24"/>
          </w:rPr>
          <w:instrText xml:space="preserve"> ADDIN EN.CITE &lt;EndNote&gt;&lt;Cite&gt;&lt;Author&gt;Liu&lt;/Author&gt;&lt;Year&gt;2017&lt;/Year&gt;&lt;RecNum&gt;412&lt;/RecNum&gt;&lt;DisplayText&gt;&lt;style face="superscript"&gt;3&lt;/style&gt;&lt;/DisplayText&gt;&lt;record&gt;&lt;rec-number&gt;412&lt;/rec-number&gt;&lt;foreign-keys&gt;&lt;key app="EN" db-id="5rxe5dxf7vvddgev2wn5at0deare50advddr" timestamp="1753698989"&gt;412&lt;/key&gt;&lt;/foreign-keys&gt;&lt;ref-type name="Journal Article"&gt;17&lt;/ref-type&gt;&lt;contributors&gt;&lt;authors&gt;&lt;author&gt;Liu, Huimin&lt;/author&gt;&lt;author&gt;Ruan, Huimin&lt;/author&gt;&lt;author&gt;Zhao, Yan&lt;/author&gt;&lt;author&gt;Pan, Jiefeng&lt;/author&gt;&lt;author&gt;Sotto, Arcadio&lt;/author&gt;&lt;author&gt;Gao, Congjie&lt;/author&gt;&lt;author&gt;Van der Bruggen, Bart&lt;/author&gt;&lt;author&gt;Shen, Jiangnan&lt;/author&gt;&lt;/authors&gt;&lt;/contributors&gt;&lt;titles&gt;&lt;title&gt;A facile avenue to modify polyelectrolyte multilayers on anion exchange membranes to enhance monovalent selectivity and durability simultaneously&lt;/title&gt;&lt;secondary-title&gt;Journal of Membrane Science&lt;/secondary-title&gt;&lt;/titles&gt;&lt;periodical&gt;&lt;full-title&gt;Journal of Membrane Science&lt;/full-title&gt;&lt;/periodical&gt;&lt;pages&gt;310-318&lt;/pages&gt;&lt;volume&gt;543&lt;/volume&gt;&lt;dates&gt;&lt;year&gt;2017&lt;/year&gt;&lt;/dates&gt;&lt;isbn&gt;0376-7388&lt;/isbn&gt;&lt;urls&gt;&lt;/urls&gt;&lt;/record&gt;&lt;/Cite&gt;&lt;/EndNote&gt;</w:instrText>
        </w:r>
        <w:r w:rsidR="00153DEE">
          <w:rPr>
            <w:rFonts w:ascii="Times New Roman" w:hAnsi="Times New Roman" w:cs="Times New Roman"/>
            <w:b/>
            <w:bCs/>
            <w:sz w:val="24"/>
            <w:szCs w:val="24"/>
          </w:rPr>
          <w:fldChar w:fldCharType="separate"/>
        </w:r>
        <w:r w:rsidR="00153DEE" w:rsidRPr="00153DEE">
          <w:rPr>
            <w:rFonts w:ascii="Times New Roman" w:hAnsi="Times New Roman" w:cs="Times New Roman"/>
            <w:b/>
            <w:bCs/>
            <w:noProof/>
            <w:sz w:val="24"/>
            <w:szCs w:val="24"/>
            <w:vertAlign w:val="superscript"/>
          </w:rPr>
          <w:t>3</w:t>
        </w:r>
        <w:r w:rsidR="00153DEE">
          <w:rPr>
            <w:rFonts w:ascii="Times New Roman" w:hAnsi="Times New Roman" w:cs="Times New Roman"/>
            <w:b/>
            <w:bCs/>
            <w:sz w:val="24"/>
            <w:szCs w:val="24"/>
          </w:rPr>
          <w:fldChar w:fldCharType="end"/>
        </w:r>
      </w:ins>
    </w:p>
    <w:p w14:paraId="5D625AE9" w14:textId="1FCB2BDD" w:rsidR="0014764F" w:rsidRPr="00677A1F" w:rsidRDefault="00000000" w:rsidP="0014764F">
      <w:pPr>
        <w:spacing w:line="480" w:lineRule="auto"/>
        <w:rPr>
          <w:ins w:id="189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ins w:id="190" w:author="#NI YUQIN#" w:date="2025-07-28T13:48:00Z" w16du:dateUtc="2025-07-28T05:48:00Z"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w:ins>
              </m:ctrlPr>
            </m:eqArrPr>
            <m:e>
              <m:sSub>
                <m:sSubPr>
                  <m:ctrlPr>
                    <w:ins w:id="191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sSubPr>
                <m:e>
                  <m:r>
                    <w:ins w:id="192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w:ins>
                  </m:r>
                </m:e>
                <m:sub>
                  <m:r>
                    <w:ins w:id="193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w:ins>
                  </m:r>
                </m:sub>
              </m:sSub>
              <m:r>
                <w:ins w:id="194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w:ins>
              </m:r>
              <m:d>
                <m:dPr>
                  <m:ctrlPr>
                    <w:ins w:id="195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acc>
                    <m:accPr>
                      <m:chr m:val="̅"/>
                      <m:ctrlPr>
                        <w:ins w:id="196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accPr>
                    <m:e>
                      <m:sSub>
                        <m:sSubPr>
                          <m:ctrlPr>
                            <w:ins w:id="197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sSubPr>
                        <m:e>
                          <m:r>
                            <w:ins w:id="198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t</m:t>
                            </w:ins>
                          </m:r>
                        </m:e>
                        <m:sub>
                          <m:r>
                            <w:ins w:id="199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+</m:t>
                            </w:ins>
                          </m:r>
                        </m:sub>
                      </m:sSub>
                    </m:e>
                  </m:acc>
                  <m:r>
                    <w:ins w:id="200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w:ins>
                  </m:r>
                  <m:acc>
                    <m:accPr>
                      <m:chr m:val="̅"/>
                      <m:ctrlPr>
                        <w:ins w:id="201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accPr>
                    <m:e>
                      <m:sSub>
                        <m:sSubPr>
                          <m:ctrlPr>
                            <w:ins w:id="202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sSubPr>
                        <m:e>
                          <m:r>
                            <w:ins w:id="203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t</m:t>
                            </w:ins>
                          </m:r>
                        </m:e>
                        <m:sub>
                          <m:r>
                            <w:ins w:id="204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-</m:t>
                            </w:ins>
                          </m:r>
                        </m:sub>
                      </m:sSub>
                    </m:e>
                  </m:acc>
                </m:e>
              </m:d>
              <m:f>
                <m:fPr>
                  <m:ctrlPr>
                    <w:ins w:id="205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fPr>
                <m:num>
                  <m:r>
                    <w:ins w:id="206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RT</m:t>
                    </w:ins>
                  </m:r>
                </m:num>
                <m:den>
                  <m:r>
                    <w:ins w:id="207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zF</m:t>
                    </w:ins>
                  </m:r>
                </m:den>
              </m:f>
              <m:func>
                <m:funcPr>
                  <m:ctrlPr>
                    <w:ins w:id="208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</w:ins>
                  </m:ctrlPr>
                </m:funcPr>
                <m:fName>
                  <m:r>
                    <w:ins w:id="209" w:author="#NI YUQIN#" w:date="2025-07-28T13:48:00Z" w16du:dateUtc="2025-07-28T05:48:00Z"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ln</m:t>
                    </w:ins>
                  </m:r>
                </m:fName>
                <m:e>
                  <m:d>
                    <m:dPr>
                      <m:ctrlPr>
                        <w:ins w:id="210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dPr>
                    <m:e>
                      <m:f>
                        <m:fPr>
                          <m:ctrlPr>
                            <w:ins w:id="211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fPr>
                        <m:num>
                          <m:r>
                            <w:ins w:id="212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a1</m:t>
                            </w:ins>
                          </m:r>
                        </m:num>
                        <m:den>
                          <m:r>
                            <w:ins w:id="213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a2</m:t>
                            </w:ins>
                          </m:r>
                        </m:den>
                      </m:f>
                    </m:e>
                  </m:d>
                </m:e>
              </m:func>
              <m:r>
                <w:ins w:id="214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#</m:t>
                </w:ins>
              </m:r>
              <m:d>
                <m:dPr>
                  <m:ctrlPr>
                    <w:ins w:id="215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216" w:author="#NI YUQIN#" w:date="2025-07-28T18:20:00Z" w16du:dateUtc="2025-07-28T10:20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8</m:t>
                    </w:ins>
                  </m:r>
                </m:e>
              </m:d>
            </m:e>
          </m:eqArr>
        </m:oMath>
      </m:oMathPara>
    </w:p>
    <w:p w14:paraId="21467C1B" w14:textId="77777777" w:rsidR="0014764F" w:rsidRDefault="0014764F" w:rsidP="0014764F">
      <w:pPr>
        <w:spacing w:line="480" w:lineRule="auto"/>
        <w:rPr>
          <w:ins w:id="217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218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Where </w:t>
        </w:r>
        <w:r w:rsidRPr="000F72EF">
          <w:rPr>
            <w:rFonts w:ascii="Times New Roman" w:hAnsi="Times New Roman" w:cs="Times New Roman"/>
            <w:sz w:val="24"/>
            <w:szCs w:val="24"/>
          </w:rPr>
          <w:t>Em is the membrane potential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(mV)</w:t>
        </w:r>
        <w:r w:rsidRPr="000F72EF">
          <w:rPr>
            <w:rFonts w:ascii="Times New Roman" w:hAnsi="Times New Roman" w:cs="Times New Roman"/>
            <w:sz w:val="24"/>
            <w:szCs w:val="24"/>
          </w:rPr>
          <w:t xml:space="preserve">; </w:t>
        </w:r>
      </w:ins>
      <m:oMath>
        <m:acc>
          <m:accPr>
            <m:chr m:val="̅"/>
            <m:ctrlPr>
              <w:ins w:id="219" w:author="#NI YUQIN#" w:date="2025-07-28T13:48:00Z" w16du:dateUtc="2025-07-28T05:48:00Z">
                <w:rPr>
                  <w:rFonts w:ascii="Cambria Math" w:hAnsi="Cambria Math" w:cs="Times New Roman"/>
                  <w:i/>
                  <w:sz w:val="24"/>
                  <w:szCs w:val="24"/>
                </w:rPr>
              </w:ins>
            </m:ctrlPr>
          </m:accPr>
          <m:e>
            <m:sSub>
              <m:sSubPr>
                <m:ctrlPr>
                  <w:ins w:id="220" w:author="#NI YUQIN#" w:date="2025-07-28T13:48:00Z" w16du:dateUtc="2025-07-28T05:48:00Z"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w:ins>
                </m:ctrlPr>
              </m:sSubPr>
              <m:e>
                <m:r>
                  <w:ins w:id="221" w:author="#NI YUQIN#" w:date="2025-07-28T13:48:00Z" w16du:dateUtc="2025-07-28T05:48:00Z"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w:ins>
                </m:r>
              </m:e>
              <m:sub>
                <m:r>
                  <w:ins w:id="222" w:author="#NI YUQIN#" w:date="2025-07-28T13:48:00Z" w16du:dateUtc="2025-07-28T05:48:00Z"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w:ins>
                </m:r>
              </m:sub>
            </m:sSub>
          </m:e>
        </m:acc>
      </m:oMath>
      <w:ins w:id="223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 </w:t>
        </w:r>
        <w:r w:rsidRPr="000F72EF">
          <w:rPr>
            <w:rFonts w:ascii="Times New Roman" w:hAnsi="Times New Roman" w:cs="Times New Roman"/>
            <w:sz w:val="24"/>
            <w:szCs w:val="24"/>
          </w:rPr>
          <w:t xml:space="preserve">and </w:t>
        </w:r>
      </w:ins>
      <m:oMath>
        <m:acc>
          <m:accPr>
            <m:chr m:val="̅"/>
            <m:ctrlPr>
              <w:ins w:id="224" w:author="#NI YUQIN#" w:date="2025-07-28T13:48:00Z" w16du:dateUtc="2025-07-28T05:48:00Z">
                <w:rPr>
                  <w:rFonts w:ascii="Cambria Math" w:hAnsi="Cambria Math" w:cs="Times New Roman"/>
                  <w:i/>
                  <w:sz w:val="24"/>
                  <w:szCs w:val="24"/>
                </w:rPr>
              </w:ins>
            </m:ctrlPr>
          </m:accPr>
          <m:e>
            <m:sSub>
              <m:sSubPr>
                <m:ctrlPr>
                  <w:ins w:id="225" w:author="#NI YUQIN#" w:date="2025-07-28T13:48:00Z" w16du:dateUtc="2025-07-28T05:48:00Z"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w:ins>
                </m:ctrlPr>
              </m:sSubPr>
              <m:e>
                <m:r>
                  <w:ins w:id="226" w:author="#NI YUQIN#" w:date="2025-07-28T13:48:00Z" w16du:dateUtc="2025-07-28T05:48:00Z"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w:ins>
                </m:r>
              </m:e>
              <m:sub>
                <m:r>
                  <w:ins w:id="227" w:author="#NI YUQIN#" w:date="2025-07-28T13:48:00Z" w16du:dateUtc="2025-07-28T05:48:00Z">
                    <w:rPr>
                      <w:rFonts w:ascii="Cambria Math" w:hAnsi="Cambria Math" w:cs="Times New Roman"/>
                      <w:sz w:val="24"/>
                      <w:szCs w:val="24"/>
                    </w:rPr>
                    <m:t>-</m:t>
                  </w:ins>
                </m:r>
              </m:sub>
            </m:sSub>
          </m:e>
        </m:acc>
      </m:oMath>
      <w:ins w:id="228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 </w:t>
        </w:r>
        <w:r w:rsidRPr="000F72EF">
          <w:rPr>
            <w:rFonts w:ascii="Times New Roman" w:hAnsi="Times New Roman" w:cs="Times New Roman"/>
            <w:sz w:val="24"/>
            <w:szCs w:val="24"/>
          </w:rPr>
          <w:t xml:space="preserve">is the cations and anions transport numbers of the membrane, respectively; </w:t>
        </w:r>
      </w:ins>
      <m:oMath>
        <m:r>
          <w:ins w:id="229" w:author="#NI YUQIN#" w:date="2025-07-28T13:48:00Z" w16du:dateUtc="2025-07-28T05:48:00Z">
            <w:rPr>
              <w:rFonts w:ascii="Cambria Math" w:hAnsi="Cambria Math" w:cs="Times New Roman"/>
              <w:sz w:val="24"/>
              <w:szCs w:val="24"/>
            </w:rPr>
            <m:t>a1</m:t>
          </w:ins>
        </m:r>
      </m:oMath>
      <w:ins w:id="230" w:author="#NI YUQIN#" w:date="2025-07-28T13:48:00Z" w16du:dateUtc="2025-07-28T05:48:00Z">
        <w:r w:rsidRPr="000F72EF">
          <w:rPr>
            <w:rFonts w:ascii="Times New Roman" w:hAnsi="Times New Roman" w:cs="Times New Roman"/>
            <w:sz w:val="24"/>
            <w:szCs w:val="24"/>
          </w:rPr>
          <w:t xml:space="preserve"> and </w:t>
        </w:r>
      </w:ins>
      <m:oMath>
        <m:r>
          <w:ins w:id="231" w:author="#NI YUQIN#" w:date="2025-07-28T13:48:00Z" w16du:dateUtc="2025-07-28T05:48:00Z">
            <w:rPr>
              <w:rFonts w:ascii="Cambria Math" w:hAnsi="Cambria Math" w:cs="Times New Roman"/>
              <w:sz w:val="24"/>
              <w:szCs w:val="24"/>
            </w:rPr>
            <m:t>a2</m:t>
          </w:ins>
        </m:r>
      </m:oMath>
      <w:ins w:id="232" w:author="#NI YUQIN#" w:date="2025-07-28T13:48:00Z" w16du:dateUtc="2025-07-28T05:48:00Z">
        <w:r w:rsidRPr="000F72EF">
          <w:rPr>
            <w:rFonts w:ascii="Times New Roman" w:hAnsi="Times New Roman" w:cs="Times New Roman"/>
            <w:sz w:val="24"/>
            <w:szCs w:val="24"/>
          </w:rPr>
          <w:t xml:space="preserve"> is the activity of the of electrolytic solutions; z is the valence of the electrolyte; F is the Fara</w:t>
        </w:r>
        <w:r w:rsidRPr="000F72EF">
          <w:rPr>
            <w:rFonts w:ascii="Times New Roman" w:hAnsi="Times New Roman" w:cs="Times New Roman" w:hint="eastAsia"/>
            <w:sz w:val="24"/>
            <w:szCs w:val="24"/>
          </w:rPr>
          <w:t>day constant.</w:t>
        </w:r>
      </w:ins>
    </w:p>
    <w:p w14:paraId="2813DB05" w14:textId="77777777" w:rsidR="0014764F" w:rsidRDefault="0014764F" w:rsidP="0014764F">
      <w:pPr>
        <w:spacing w:line="480" w:lineRule="auto"/>
        <w:ind w:firstLine="420"/>
        <w:rPr>
          <w:ins w:id="233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234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In this research, the electrolyte is NaOH, so z =1. Meanwhile, </w:t>
        </w:r>
      </w:ins>
    </w:p>
    <w:p w14:paraId="1CC62609" w14:textId="3C131222" w:rsidR="0014764F" w:rsidRPr="00B37BFE" w:rsidRDefault="00000000" w:rsidP="0014764F">
      <w:pPr>
        <w:spacing w:line="480" w:lineRule="auto"/>
        <w:rPr>
          <w:ins w:id="235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ins w:id="236" w:author="#NI YUQIN#" w:date="2025-07-28T13:48:00Z" w16du:dateUtc="2025-07-28T05:48:00Z"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w:ins>
              </m:ctrlPr>
            </m:eqArrPr>
            <m:e>
              <m:acc>
                <m:accPr>
                  <m:chr m:val="̅"/>
                  <m:ctrlPr>
                    <w:ins w:id="237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accPr>
                <m:e>
                  <m:sSub>
                    <m:sSubPr>
                      <m:ctrlPr>
                        <w:ins w:id="238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239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t</m:t>
                        </w:ins>
                      </m:r>
                    </m:e>
                    <m:sub>
                      <m:r>
                        <w:ins w:id="240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+</m:t>
                        </w:ins>
                      </m:r>
                    </m:sub>
                  </m:sSub>
                </m:e>
              </m:acc>
              <m:r>
                <w:ins w:id="241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w:ins>
              </m:r>
              <m:acc>
                <m:accPr>
                  <m:chr m:val="̅"/>
                  <m:ctrlPr>
                    <w:ins w:id="242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accPr>
                <m:e>
                  <m:sSub>
                    <m:sSubPr>
                      <m:ctrlPr>
                        <w:ins w:id="243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244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t</m:t>
                        </w:ins>
                      </m:r>
                    </m:e>
                    <m:sub>
                      <m:r>
                        <w:ins w:id="245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</m:t>
                        </w:ins>
                      </m:r>
                    </m:sub>
                  </m:sSub>
                </m:e>
              </m:acc>
              <m:r>
                <w:ins w:id="246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=1#</m:t>
                </w:ins>
              </m:r>
              <m:d>
                <m:dPr>
                  <m:ctrlPr>
                    <w:ins w:id="247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248" w:author="#NI YUQIN#" w:date="2025-07-28T18:20:00Z" w16du:dateUtc="2025-07-28T10:20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9</m:t>
                    </w:ins>
                  </m:r>
                </m:e>
              </m:d>
            </m:e>
          </m:eqArr>
        </m:oMath>
      </m:oMathPara>
    </w:p>
    <w:p w14:paraId="78ADEB3A" w14:textId="6E59266B" w:rsidR="0014764F" w:rsidRDefault="0014764F" w:rsidP="0014764F">
      <w:pPr>
        <w:spacing w:line="480" w:lineRule="auto"/>
        <w:ind w:firstLine="420"/>
        <w:rPr>
          <w:ins w:id="249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proofErr w:type="gramStart"/>
      <w:ins w:id="250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>So</w:t>
        </w:r>
        <w:proofErr w:type="gramEnd"/>
        <w:r>
          <w:rPr>
            <w:rFonts w:ascii="Times New Roman" w:hAnsi="Times New Roman" w:cs="Times New Roman" w:hint="eastAsia"/>
            <w:sz w:val="24"/>
            <w:szCs w:val="24"/>
          </w:rPr>
          <w:t xml:space="preserve"> </w:t>
        </w:r>
        <w:r w:rsidRPr="00870252">
          <w:rPr>
            <w:rFonts w:ascii="Times New Roman" w:hAnsi="Times New Roman" w:cs="Times New Roman" w:hint="eastAsia"/>
            <w:b/>
            <w:bCs/>
            <w:sz w:val="24"/>
            <w:szCs w:val="24"/>
          </w:rPr>
          <w:t xml:space="preserve">Eq. </w:t>
        </w:r>
      </w:ins>
      <w:ins w:id="251" w:author="#NI YUQIN#" w:date="2025-07-28T18:21:00Z" w16du:dateUtc="2025-07-28T10:21:00Z">
        <w:r w:rsidR="00E87D12">
          <w:rPr>
            <w:rFonts w:ascii="Times New Roman" w:hAnsi="Times New Roman" w:cs="Times New Roman" w:hint="eastAsia"/>
            <w:b/>
            <w:bCs/>
            <w:sz w:val="24"/>
            <w:szCs w:val="24"/>
          </w:rPr>
          <w:t>8</w:t>
        </w:r>
      </w:ins>
      <w:ins w:id="252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 can be </w:t>
        </w:r>
        <w:r>
          <w:rPr>
            <w:rFonts w:ascii="Times New Roman" w:hAnsi="Times New Roman" w:cs="Times New Roman"/>
            <w:sz w:val="24"/>
            <w:szCs w:val="24"/>
          </w:rPr>
          <w:t>written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as:</w:t>
        </w:r>
      </w:ins>
    </w:p>
    <w:p w14:paraId="4326069B" w14:textId="18FE7101" w:rsidR="0014764F" w:rsidRPr="0067517C" w:rsidRDefault="00000000" w:rsidP="0014764F">
      <w:pPr>
        <w:spacing w:line="480" w:lineRule="auto"/>
        <w:rPr>
          <w:ins w:id="253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ins w:id="254" w:author="#NI YUQIN#" w:date="2025-07-28T13:48:00Z" w16du:dateUtc="2025-07-28T05:48:00Z"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w:ins>
              </m:ctrlPr>
            </m:eqArrPr>
            <m:e>
              <m:sSub>
                <m:sSubPr>
                  <m:ctrlPr>
                    <w:ins w:id="255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sSubPr>
                <m:e>
                  <m:r>
                    <w:ins w:id="256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E</m:t>
                    </w:ins>
                  </m:r>
                </m:e>
                <m:sub>
                  <m:r>
                    <w:ins w:id="257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m</m:t>
                    </w:ins>
                  </m:r>
                </m:sub>
              </m:sSub>
              <m:r>
                <w:ins w:id="258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w:ins>
              </m:r>
              <m:d>
                <m:dPr>
                  <m:ctrlPr>
                    <w:ins w:id="259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260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w:ins>
                  </m:r>
                  <m:acc>
                    <m:accPr>
                      <m:chr m:val="̅"/>
                      <m:ctrlPr>
                        <w:ins w:id="261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accPr>
                    <m:e>
                      <m:sSub>
                        <m:sSubPr>
                          <m:ctrlPr>
                            <w:ins w:id="262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sSubPr>
                        <m:e>
                          <m:r>
                            <w:ins w:id="263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t</m:t>
                            </w:ins>
                          </m:r>
                        </m:e>
                        <m:sub>
                          <m:r>
                            <w:ins w:id="264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+</m:t>
                            </w:ins>
                          </m:r>
                        </m:sub>
                      </m:sSub>
                    </m:e>
                  </m:acc>
                  <m:r>
                    <w:ins w:id="265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w:ins>
                  </m:r>
                </m:e>
              </m:d>
              <m:f>
                <m:fPr>
                  <m:ctrlPr>
                    <w:ins w:id="266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fPr>
                <m:num>
                  <m:r>
                    <w:ins w:id="267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RT</m:t>
                    </w:ins>
                  </m:r>
                </m:num>
                <m:den>
                  <m:r>
                    <w:ins w:id="268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F</m:t>
                    </w:ins>
                  </m:r>
                </m:den>
              </m:f>
              <m:func>
                <m:funcPr>
                  <m:ctrlPr>
                    <w:ins w:id="269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</w:ins>
                  </m:ctrlPr>
                </m:funcPr>
                <m:fName>
                  <m:r>
                    <w:ins w:id="270" w:author="#NI YUQIN#" w:date="2025-07-28T13:48:00Z" w16du:dateUtc="2025-07-28T05:48:00Z"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ln</m:t>
                    </w:ins>
                  </m:r>
                </m:fName>
                <m:e>
                  <m:d>
                    <m:dPr>
                      <m:ctrlPr>
                        <w:ins w:id="271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dPr>
                    <m:e>
                      <m:f>
                        <m:fPr>
                          <m:ctrlPr>
                            <w:ins w:id="272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fPr>
                        <m:num>
                          <m:r>
                            <w:ins w:id="273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a1</m:t>
                            </w:ins>
                          </m:r>
                        </m:num>
                        <m:den>
                          <m:r>
                            <w:ins w:id="274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a2</m:t>
                            </w:ins>
                          </m:r>
                        </m:den>
                      </m:f>
                    </m:e>
                  </m:d>
                </m:e>
              </m:func>
              <m:r>
                <w:ins w:id="275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#</m:t>
                </w:ins>
              </m:r>
              <m:d>
                <m:dPr>
                  <m:ctrlPr>
                    <w:ins w:id="276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277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w:ins>
                  </m:r>
                  <m:r>
                    <w:ins w:id="278" w:author="#NI YUQIN#" w:date="2025-07-28T18:20:00Z" w16du:dateUtc="2025-07-28T10:20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w:ins>
                  </m:r>
                </m:e>
              </m:d>
            </m:e>
          </m:eqArr>
        </m:oMath>
      </m:oMathPara>
    </w:p>
    <w:p w14:paraId="24D84FF0" w14:textId="77777777" w:rsidR="0014764F" w:rsidRDefault="0014764F" w:rsidP="0014764F">
      <w:pPr>
        <w:spacing w:line="480" w:lineRule="auto"/>
        <w:ind w:firstLine="420"/>
        <w:rPr>
          <w:ins w:id="279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w:ins w:id="280" w:author="#NI YUQIN#" w:date="2025-07-28T13:48:00Z" w16du:dateUtc="2025-07-28T05:48:00Z">
        <w:r>
          <w:rPr>
            <w:rFonts w:ascii="Times New Roman" w:hAnsi="Times New Roman" w:cs="Times New Roman" w:hint="eastAsia"/>
            <w:sz w:val="24"/>
            <w:szCs w:val="24"/>
          </w:rPr>
          <w:t xml:space="preserve">In that case, the transport </w:t>
        </w:r>
        <w:r>
          <w:rPr>
            <w:rFonts w:ascii="Times New Roman" w:hAnsi="Times New Roman" w:cs="Times New Roman"/>
            <w:sz w:val="24"/>
            <w:szCs w:val="24"/>
          </w:rPr>
          <w:t>number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of counter-ion:</w:t>
        </w:r>
      </w:ins>
    </w:p>
    <w:p w14:paraId="197F65AF" w14:textId="1CA8BF3F" w:rsidR="0014764F" w:rsidRPr="006F3A3B" w:rsidRDefault="00000000" w:rsidP="0014764F">
      <w:pPr>
        <w:spacing w:line="480" w:lineRule="auto"/>
        <w:rPr>
          <w:ins w:id="281" w:author="#NI YUQIN#" w:date="2025-07-28T13:48:00Z" w16du:dateUtc="2025-07-28T05:48:00Z"/>
          <w:rFonts w:ascii="Times New Roman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ins w:id="282" w:author="#NI YUQIN#" w:date="2025-07-28T13:48:00Z" w16du:dateUtc="2025-07-28T05:48:00Z"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w:ins>
              </m:ctrlPr>
            </m:eqArrPr>
            <m:e>
              <m:acc>
                <m:accPr>
                  <m:chr m:val="̅"/>
                  <m:ctrlPr>
                    <w:ins w:id="283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accPr>
                <m:e>
                  <m:sSub>
                    <m:sSubPr>
                      <m:ctrlPr>
                        <w:ins w:id="284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285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t</m:t>
                        </w:ins>
                      </m:r>
                    </m:e>
                    <m:sub>
                      <m:r>
                        <w:ins w:id="286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+</m:t>
                        </w:ins>
                      </m:r>
                    </m:sub>
                  </m:sSub>
                </m:e>
              </m:acc>
              <m:r>
                <w:ins w:id="287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=</m:t>
                </w:ins>
              </m:r>
              <m:f>
                <m:fPr>
                  <m:ctrlPr>
                    <w:ins w:id="288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fPr>
                <m:num>
                  <m:sSub>
                    <m:sSubPr>
                      <m:ctrlPr>
                        <w:ins w:id="289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sSubPr>
                    <m:e>
                      <m:r>
                        <w:ins w:id="290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E</m:t>
                        </w:ins>
                      </m:r>
                    </m:e>
                    <m:sub>
                      <m:r>
                        <w:ins w:id="291" w:author="#NI YUQIN#" w:date="2025-07-28T13:48:00Z" w16du:dateUtc="2025-07-28T05:48:00Z"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m</m:t>
                        </w:ins>
                      </m:r>
                    </m:sub>
                  </m:sSub>
                  <m:r>
                    <w:ins w:id="292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F</m:t>
                    </w:ins>
                  </m:r>
                </m:num>
                <m:den>
                  <m:r>
                    <w:ins w:id="293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RTln</m:t>
                    </w:ins>
                  </m:r>
                  <m:d>
                    <m:dPr>
                      <m:ctrlPr>
                        <w:ins w:id="294" w:author="#NI YUQIN#" w:date="2025-07-28T13:48:00Z" w16du:dateUtc="2025-07-28T05:48:00Z"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w:ins>
                      </m:ctrlPr>
                    </m:dPr>
                    <m:e>
                      <m:f>
                        <m:fPr>
                          <m:ctrlPr>
                            <w:ins w:id="295" w:author="#NI YUQIN#" w:date="2025-07-28T13:48:00Z" w16du:dateUtc="2025-07-28T05:48:00Z"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w:ins>
                          </m:ctrlPr>
                        </m:fPr>
                        <m:num>
                          <m:r>
                            <w:ins w:id="296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a1</m:t>
                            </w:ins>
                          </m:r>
                        </m:num>
                        <m:den>
                          <m:r>
                            <w:ins w:id="297" w:author="#NI YUQIN#" w:date="2025-07-28T13:48:00Z" w16du:dateUtc="2025-07-28T05:48:00Z"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a2</m:t>
                            </w:ins>
                          </m:r>
                        </m:den>
                      </m:f>
                    </m:e>
                  </m:d>
                </m:den>
              </m:f>
              <m:r>
                <w:ins w:id="298" w:author="#NI YUQIN#" w:date="2025-07-28T13:48:00Z" w16du:dateUtc="2025-07-28T05:48:00Z">
                  <w:rPr>
                    <w:rFonts w:ascii="Cambria Math" w:hAnsi="Cambria Math" w:cs="Times New Roman"/>
                    <w:sz w:val="24"/>
                    <w:szCs w:val="24"/>
                  </w:rPr>
                  <m:t>#</m:t>
                </w:ins>
              </m:r>
              <m:d>
                <m:dPr>
                  <m:ctrlPr>
                    <w:ins w:id="299" w:author="#NI YUQIN#" w:date="2025-07-28T13:48:00Z" w16du:dateUtc="2025-07-28T05:48:00Z"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w:ins>
                  </m:ctrlPr>
                </m:dPr>
                <m:e>
                  <m:r>
                    <w:ins w:id="300" w:author="#NI YUQIN#" w:date="2025-07-28T13:48:00Z" w16du:dateUtc="2025-07-28T05:48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w:ins>
                  </m:r>
                  <m:r>
                    <w:ins w:id="301" w:author="#NI YUQIN#" w:date="2025-07-28T18:20:00Z" w16du:dateUtc="2025-07-28T10:20:00Z"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w:ins>
                  </m:r>
                </m:e>
              </m:d>
            </m:e>
          </m:eqArr>
        </m:oMath>
      </m:oMathPara>
    </w:p>
    <w:p w14:paraId="4658AED5" w14:textId="77777777" w:rsidR="00B6225E" w:rsidRDefault="00B6225E">
      <w:pPr>
        <w:widowControl/>
        <w:jc w:val="left"/>
        <w:rPr>
          <w:ins w:id="302" w:author="#NI YUQIN#" w:date="2025-07-28T13:52:00Z" w16du:dateUtc="2025-07-28T05:52:00Z"/>
          <w:rFonts w:ascii="Times New Roman" w:hAnsi="Times New Roman" w:cs="Times New Roman"/>
          <w:sz w:val="24"/>
          <w:szCs w:val="24"/>
        </w:rPr>
      </w:pPr>
      <w:ins w:id="303" w:author="#NI YUQIN#" w:date="2025-07-28T13:52:00Z" w16du:dateUtc="2025-07-28T05:52:00Z">
        <w:r>
          <w:rPr>
            <w:rFonts w:ascii="Times New Roman" w:hAnsi="Times New Roman" w:cs="Times New Roman"/>
            <w:sz w:val="24"/>
            <w:szCs w:val="24"/>
          </w:rPr>
          <w:br w:type="page"/>
        </w:r>
      </w:ins>
    </w:p>
    <w:p w14:paraId="44A3B947" w14:textId="2602299F" w:rsidR="00B6225E" w:rsidRPr="00B6225E" w:rsidRDefault="00B6225E">
      <w:pPr>
        <w:spacing w:line="480" w:lineRule="auto"/>
        <w:outlineLvl w:val="0"/>
        <w:rPr>
          <w:ins w:id="304" w:author="#NI YUQIN#" w:date="2025-07-28T13:52:00Z" w16du:dateUtc="2025-07-28T05:52:00Z"/>
          <w:rFonts w:ascii="Times New Roman" w:eastAsia="黑体" w:hAnsi="Times New Roman" w:cs="Times New Roman"/>
          <w:b/>
          <w:bCs/>
          <w:sz w:val="24"/>
          <w:szCs w:val="24"/>
          <w14:ligatures w14:val="none"/>
          <w:rPrChange w:id="305" w:author="#NI YUQIN#" w:date="2025-07-28T13:53:00Z" w16du:dateUtc="2025-07-28T05:53:00Z">
            <w:rPr>
              <w:ins w:id="306" w:author="#NI YUQIN#" w:date="2025-07-28T13:52:00Z" w16du:dateUtc="2025-07-28T05:52:00Z"/>
              <w:rFonts w:ascii="Times New Roman" w:eastAsia="黑体" w:hAnsi="Times New Roman" w:cs="Times New Roman"/>
              <w:sz w:val="24"/>
              <w:szCs w:val="24"/>
              <w14:ligatures w14:val="none"/>
            </w:rPr>
          </w:rPrChange>
        </w:rPr>
        <w:pPrChange w:id="307" w:author="#NI YUQIN#" w:date="2025-07-28T13:53:00Z" w16du:dateUtc="2025-07-28T05:53:00Z">
          <w:pPr>
            <w:spacing w:line="480" w:lineRule="auto"/>
            <w:ind w:firstLine="420"/>
          </w:pPr>
        </w:pPrChange>
      </w:pPr>
      <w:ins w:id="308" w:author="#NI YUQIN#" w:date="2025-07-28T13:52:00Z" w16du:dateUtc="2025-07-28T05:52:00Z">
        <w:r w:rsidRPr="00B6225E">
          <w:rPr>
            <w:rFonts w:ascii="Times New Roman" w:eastAsia="黑体" w:hAnsi="Times New Roman" w:cs="Times New Roman"/>
            <w:b/>
            <w:bCs/>
            <w:sz w:val="24"/>
            <w:szCs w:val="24"/>
            <w14:ligatures w14:val="none"/>
            <w:rPrChange w:id="309" w:author="#NI YUQIN#" w:date="2025-07-28T13:53:00Z" w16du:dateUtc="2025-07-28T05:53:00Z">
              <w:rPr>
                <w:rFonts w:ascii="Times New Roman" w:eastAsia="黑体" w:hAnsi="Times New Roman" w:cs="Times New Roman"/>
                <w:sz w:val="24"/>
                <w:szCs w:val="24"/>
                <w14:ligatures w14:val="none"/>
              </w:rPr>
            </w:rPrChange>
          </w:rPr>
          <w:lastRenderedPageBreak/>
          <w:t>Section S</w:t>
        </w:r>
      </w:ins>
      <w:ins w:id="310" w:author="#NI YUQIN#" w:date="2025-07-28T13:53:00Z" w16du:dateUtc="2025-07-28T05:53:00Z">
        <w:r w:rsidRPr="00B6225E">
          <w:rPr>
            <w:rFonts w:ascii="Times New Roman" w:eastAsia="黑体" w:hAnsi="Times New Roman" w:cs="Times New Roman"/>
            <w:b/>
            <w:bCs/>
            <w:sz w:val="24"/>
            <w:szCs w:val="24"/>
            <w14:ligatures w14:val="none"/>
            <w:rPrChange w:id="311" w:author="#NI YUQIN#" w:date="2025-07-28T13:53:00Z" w16du:dateUtc="2025-07-28T05:53:00Z">
              <w:rPr>
                <w:rFonts w:ascii="Times New Roman" w:eastAsia="黑体" w:hAnsi="Times New Roman" w:cs="Times New Roman"/>
                <w:sz w:val="24"/>
                <w:szCs w:val="24"/>
                <w14:ligatures w14:val="none"/>
              </w:rPr>
            </w:rPrChange>
          </w:rPr>
          <w:t>11 The voltage change across the BMED stack</w:t>
        </w:r>
      </w:ins>
    </w:p>
    <w:p w14:paraId="5344C4A6" w14:textId="623C76BA" w:rsidR="00B6225E" w:rsidRDefault="00B6225E">
      <w:pPr>
        <w:spacing w:line="480" w:lineRule="auto"/>
        <w:ind w:firstLine="420"/>
        <w:jc w:val="center"/>
        <w:rPr>
          <w:rFonts w:ascii="Times New Roman" w:eastAsia="黑体" w:hAnsi="Times New Roman" w:cs="Times New Roman"/>
          <w:sz w:val="24"/>
          <w:szCs w:val="24"/>
          <w14:ligatures w14:val="none"/>
        </w:rPr>
        <w:pPrChange w:id="312" w:author="#NI YUQIN#" w:date="2025-07-28T18:21:00Z" w16du:dateUtc="2025-07-28T10:21:00Z">
          <w:pPr>
            <w:widowControl/>
            <w:jc w:val="center"/>
          </w:pPr>
        </w:pPrChange>
      </w:pPr>
      <w:r>
        <w:rPr>
          <w:noProof/>
        </w:rPr>
        <w:drawing>
          <wp:inline distT="0" distB="0" distL="0" distR="0" wp14:anchorId="24670525" wp14:editId="1F3D29FF">
            <wp:extent cx="3652817" cy="2857748"/>
            <wp:effectExtent l="0" t="0" r="5080" b="0"/>
            <wp:docPr id="547041936" name="图片 1" descr="图表, 折线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5119" name="图片 1" descr="图表, 折线图&#10;&#10;AI 生成的内容可能不正确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6377" cy="286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EDFF" w14:textId="162B5F38" w:rsidR="00B6225E" w:rsidRDefault="00B6225E" w:rsidP="00B6225E">
      <w:pPr>
        <w:pStyle w:val="af"/>
        <w:spacing w:after="240"/>
        <w:jc w:val="left"/>
        <w:rPr>
          <w:rFonts w:ascii="Times New Roman" w:hAnsi="Times New Roman" w:cs="Times New Roman"/>
          <w:sz w:val="24"/>
          <w:szCs w:val="24"/>
        </w:rPr>
      </w:pPr>
      <w:r w:rsidRPr="00E93ED9">
        <w:rPr>
          <w:rFonts w:ascii="Times New Roman" w:hAnsi="Times New Roman" w:cs="Times New Roman"/>
          <w:sz w:val="24"/>
          <w:szCs w:val="24"/>
        </w:rPr>
        <w:t>Figure S</w:t>
      </w:r>
      <w:r w:rsidRPr="00E93ED9">
        <w:rPr>
          <w:rFonts w:ascii="Times New Roman" w:hAnsi="Times New Roman" w:cs="Times New Roman"/>
          <w:sz w:val="24"/>
          <w:szCs w:val="24"/>
        </w:rPr>
        <w:fldChar w:fldCharType="begin"/>
      </w:r>
      <w:r w:rsidRPr="00E93ED9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E93ED9">
        <w:rPr>
          <w:rFonts w:ascii="Times New Roman" w:hAnsi="Times New Roman" w:cs="Times New Roman"/>
          <w:sz w:val="24"/>
          <w:szCs w:val="24"/>
        </w:rPr>
        <w:fldChar w:fldCharType="separate"/>
      </w:r>
      <w:r w:rsidR="0070271F">
        <w:rPr>
          <w:rFonts w:ascii="Times New Roman" w:hAnsi="Times New Roman" w:cs="Times New Roman"/>
          <w:noProof/>
          <w:sz w:val="24"/>
          <w:szCs w:val="24"/>
        </w:rPr>
        <w:t>10</w:t>
      </w:r>
      <w:r w:rsidRPr="00E93ED9"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 w:hint="eastAsia"/>
          <w:sz w:val="24"/>
          <w:szCs w:val="24"/>
        </w:rPr>
        <w:t xml:space="preserve"> The voltage change </w:t>
      </w:r>
      <w:r w:rsidRPr="00520995">
        <w:rPr>
          <w:rFonts w:ascii="Times New Roman" w:hAnsi="Times New Roman" w:cs="Times New Roman"/>
          <w:sz w:val="24"/>
          <w:szCs w:val="24"/>
        </w:rPr>
        <w:t>across the BMED system</w:t>
      </w:r>
      <w:r>
        <w:rPr>
          <w:rFonts w:ascii="Times New Roman" w:hAnsi="Times New Roman" w:cs="Times New Roman" w:hint="eastAsia"/>
          <w:sz w:val="24"/>
          <w:szCs w:val="24"/>
        </w:rPr>
        <w:t>.</w:t>
      </w:r>
    </w:p>
    <w:p w14:paraId="4A8DBAEC" w14:textId="730F135E" w:rsidR="00B6225E" w:rsidRPr="00B6225E" w:rsidRDefault="00B6225E">
      <w:pPr>
        <w:widowControl/>
        <w:jc w:val="left"/>
        <w:rPr>
          <w:ins w:id="313" w:author="#NI YUQIN#" w:date="2025-07-28T13:52:00Z" w16du:dateUtc="2025-07-28T05:52:00Z"/>
          <w:rFonts w:ascii="Times New Roman" w:hAnsi="Times New Roman" w:cs="Times New Roman"/>
          <w:sz w:val="24"/>
          <w:szCs w:val="24"/>
        </w:rPr>
      </w:pPr>
    </w:p>
    <w:p w14:paraId="226F2C83" w14:textId="77777777" w:rsidR="00B6225E" w:rsidRDefault="00B6225E">
      <w:pPr>
        <w:widowControl/>
        <w:jc w:val="left"/>
        <w:rPr>
          <w:ins w:id="314" w:author="#NI YUQIN#" w:date="2025-07-28T13:51:00Z" w16du:dateUtc="2025-07-28T05:51:00Z"/>
          <w:rFonts w:ascii="Times New Roman" w:hAnsi="Times New Roman" w:cs="Times New Roman"/>
          <w:sz w:val="24"/>
          <w:szCs w:val="24"/>
        </w:rPr>
      </w:pPr>
    </w:p>
    <w:p w14:paraId="10C5FDAB" w14:textId="77777777" w:rsidR="00B6225E" w:rsidRDefault="00B6225E">
      <w:pPr>
        <w:widowControl/>
        <w:jc w:val="left"/>
        <w:rPr>
          <w:ins w:id="315" w:author="#NI YUQIN#" w:date="2025-07-28T13:52:00Z" w16du:dateUtc="2025-07-28T05:52:00Z"/>
          <w:rFonts w:ascii="Times New Roman" w:hAnsi="Times New Roman" w:cs="Times New Roman"/>
          <w:b/>
          <w:bCs/>
          <w:sz w:val="24"/>
          <w:szCs w:val="24"/>
        </w:rPr>
      </w:pPr>
      <w:ins w:id="316" w:author="#NI YUQIN#" w:date="2025-07-28T13:52:00Z" w16du:dateUtc="2025-07-28T05:52:00Z">
        <w:r>
          <w:rPr>
            <w:rFonts w:ascii="Times New Roman" w:hAnsi="Times New Roman" w:cs="Times New Roman"/>
            <w:b/>
            <w:bCs/>
            <w:sz w:val="24"/>
            <w:szCs w:val="24"/>
          </w:rPr>
          <w:br w:type="page"/>
        </w:r>
      </w:ins>
    </w:p>
    <w:p w14:paraId="4099D7CA" w14:textId="11710D96" w:rsidR="00BD516A" w:rsidRPr="004C22DF" w:rsidRDefault="00BD516A" w:rsidP="00BD516A">
      <w:pPr>
        <w:spacing w:line="480" w:lineRule="auto"/>
        <w:outlineLvl w:val="0"/>
        <w:rPr>
          <w:ins w:id="317" w:author="#NI YUQIN#" w:date="2025-08-01T12:00:00Z" w16du:dateUtc="2025-08-01T04:00:00Z"/>
          <w:rFonts w:ascii="Times New Roman" w:hAnsi="Times New Roman" w:cs="Times New Roman"/>
          <w:b/>
          <w:bCs/>
          <w:sz w:val="24"/>
          <w:szCs w:val="24"/>
        </w:rPr>
      </w:pPr>
      <w:ins w:id="318" w:author="#NI YUQIN#" w:date="2025-08-01T12:00:00Z" w16du:dateUtc="2025-08-01T04:00:00Z">
        <w:r w:rsidRPr="008E6AD0">
          <w:rPr>
            <w:rFonts w:ascii="Times New Roman" w:hAnsi="Times New Roman" w:cs="Times New Roman" w:hint="eastAsia"/>
            <w:b/>
            <w:bCs/>
            <w:sz w:val="24"/>
            <w:szCs w:val="24"/>
          </w:rPr>
          <w:lastRenderedPageBreak/>
          <w:t>Section S</w:t>
        </w:r>
        <w:r>
          <w:rPr>
            <w:rFonts w:ascii="Times New Roman" w:hAnsi="Times New Roman" w:cs="Times New Roman" w:hint="eastAsia"/>
            <w:b/>
            <w:bCs/>
            <w:sz w:val="24"/>
            <w:szCs w:val="24"/>
          </w:rPr>
          <w:t>1</w:t>
        </w:r>
        <w:r>
          <w:rPr>
            <w:rFonts w:ascii="Times New Roman" w:hAnsi="Times New Roman" w:cs="Times New Roman" w:hint="eastAsia"/>
            <w:b/>
            <w:bCs/>
            <w:sz w:val="24"/>
            <w:szCs w:val="24"/>
          </w:rPr>
          <w:t>2</w:t>
        </w:r>
        <w:r>
          <w:rPr>
            <w:rFonts w:ascii="Times New Roman" w:hAnsi="Times New Roman" w:cs="Times New Roman" w:hint="eastAsia"/>
            <w:b/>
            <w:bCs/>
            <w:sz w:val="24"/>
            <w:szCs w:val="24"/>
          </w:rPr>
          <w:t xml:space="preserve">. Specific energy </w:t>
        </w:r>
        <w:r>
          <w:rPr>
            <w:rFonts w:ascii="Times New Roman" w:hAnsi="Times New Roman" w:cs="Times New Roman"/>
            <w:b/>
            <w:bCs/>
            <w:sz w:val="24"/>
            <w:szCs w:val="24"/>
          </w:rPr>
          <w:t>consumption</w:t>
        </w:r>
        <w:r>
          <w:rPr>
            <w:rFonts w:ascii="Times New Roman" w:hAnsi="Times New Roman" w:cs="Times New Roman" w:hint="eastAsia"/>
            <w:b/>
            <w:bCs/>
            <w:sz w:val="24"/>
            <w:szCs w:val="24"/>
          </w:rPr>
          <w:t xml:space="preserve"> during BMED tests</w:t>
        </w:r>
      </w:ins>
    </w:p>
    <w:p w14:paraId="68F83D11" w14:textId="77777777" w:rsidR="00BD516A" w:rsidRPr="009639D5" w:rsidRDefault="00BD516A" w:rsidP="00BD516A">
      <w:pPr>
        <w:spacing w:line="480" w:lineRule="auto"/>
        <w:ind w:firstLine="420"/>
        <w:rPr>
          <w:ins w:id="319" w:author="#NI YUQIN#" w:date="2025-08-01T12:00:00Z" w16du:dateUtc="2025-08-01T04:00:00Z"/>
          <w:rFonts w:ascii="Times New Roman" w:hAnsi="Times New Roman" w:cs="Times New Roman"/>
          <w:color w:val="000000"/>
          <w:sz w:val="24"/>
        </w:rPr>
      </w:pPr>
      <w:ins w:id="320" w:author="#NI YUQIN#" w:date="2025-08-01T12:00:00Z" w16du:dateUtc="2025-08-01T04:00:00Z">
        <w:r>
          <w:rPr>
            <w:rFonts w:ascii="Times New Roman" w:hAnsi="Times New Roman" w:cs="Times New Roman" w:hint="eastAsia"/>
            <w:color w:val="000000"/>
            <w:sz w:val="24"/>
          </w:rPr>
          <w:t xml:space="preserve">Specific </w:t>
        </w:r>
        <w:r w:rsidRPr="009639D5">
          <w:rPr>
            <w:rFonts w:ascii="Times New Roman" w:hAnsi="Times New Roman" w:cs="Times New Roman"/>
            <w:color w:val="000000"/>
            <w:sz w:val="24"/>
          </w:rPr>
          <w:t>Energy consumption</w:t>
        </w:r>
        <w:r>
          <w:rPr>
            <w:rFonts w:ascii="Times New Roman" w:hAnsi="Times New Roman" w:cs="Times New Roman" w:hint="eastAsia"/>
            <w:color w:val="000000"/>
            <w:sz w:val="24"/>
          </w:rPr>
          <w:t xml:space="preserve"> of produced acid and base</w:t>
        </w:r>
        <w:r w:rsidRPr="009639D5">
          <w:rPr>
            <w:rFonts w:ascii="Times New Roman" w:hAnsi="Times New Roman" w:cs="Times New Roman"/>
            <w:color w:val="000000"/>
            <w:sz w:val="24"/>
          </w:rPr>
          <w:t xml:space="preserve"> (</w:t>
        </w:r>
        <w:r>
          <w:rPr>
            <w:rFonts w:ascii="Times New Roman" w:hAnsi="Times New Roman" w:cs="Times New Roman" w:hint="eastAsia"/>
            <w:color w:val="000000"/>
            <w:sz w:val="24"/>
          </w:rPr>
          <w:t>S</w:t>
        </w:r>
        <w:r w:rsidRPr="009639D5">
          <w:rPr>
            <w:rFonts w:ascii="Times New Roman" w:hAnsi="Times New Roman" w:cs="Times New Roman"/>
            <w:color w:val="000000"/>
            <w:sz w:val="24"/>
          </w:rPr>
          <w:t xml:space="preserve">EC, kWh/kg) was calculated </w:t>
        </w:r>
        <w:r>
          <w:rPr>
            <w:rFonts w:ascii="Times New Roman" w:hAnsi="Times New Roman" w:cs="Times New Roman" w:hint="eastAsia"/>
            <w:color w:val="000000"/>
            <w:sz w:val="24"/>
          </w:rPr>
          <w:t>as follows</w:t>
        </w:r>
        <w:r w:rsidRPr="009639D5">
          <w:rPr>
            <w:rFonts w:ascii="Times New Roman" w:hAnsi="Times New Roman" w:cs="Times New Roman"/>
            <w:color w:val="000000"/>
            <w:sz w:val="24"/>
          </w:rPr>
          <w:t>:</w:t>
        </w:r>
        <w:r>
          <w:rPr>
            <w:rFonts w:ascii="Times New Roman" w:hAnsi="Times New Roman" w:cs="Times New Roman"/>
            <w:color w:val="000000"/>
            <w:sz w:val="24"/>
          </w:rPr>
          <w:fldChar w:fldCharType="begin"/>
        </w:r>
        <w:r>
          <w:rPr>
            <w:rFonts w:ascii="Times New Roman" w:hAnsi="Times New Roman" w:cs="Times New Roman"/>
            <w:color w:val="000000"/>
            <w:sz w:val="24"/>
          </w:rPr>
          <w:instrText xml:space="preserve"> ADDIN EN.CITE &lt;EndNote&gt;&lt;Cite&gt;&lt;Author&gt;Cassaro&lt;/Author&gt;&lt;Year&gt;2023&lt;/Year&gt;&lt;RecNum&gt;250&lt;/RecNum&gt;&lt;DisplayText&gt;&lt;style face="superscript"&gt;4&lt;/style&gt;&lt;/DisplayText&gt;&lt;record&gt;&lt;rec-number&gt;250&lt;/rec-number&gt;&lt;foreign-keys&gt;&lt;key app="EN" db-id="5rxe5dxf7vvddgev2wn5at0deare50advddr" timestamp="1721288728"&gt;250&lt;/key&gt;&lt;/foreign-keys&gt;&lt;ref-type name="Journal Article"&gt;17&lt;/ref-type&gt;&lt;contributors&gt;&lt;authors&gt;&lt;author&gt;Cassaro, C.&lt;/author&gt;&lt;author&gt;Virruso, G.&lt;/author&gt;&lt;author&gt;Culcasi, A.&lt;/author&gt;&lt;author&gt;Cipollina, A.&lt;/author&gt;&lt;author&gt;Tamburini, A.&lt;/author&gt;&lt;author&gt;Micale, G.&lt;/author&gt;&lt;/authors&gt;&lt;/contributors&gt;&lt;auth-address&gt;Dipartimento di ingegneria, Universita degli studi di Palermo, Viale delle scienze Ed. 6, Palermo 90128, Italia.&lt;/auth-address&gt;&lt;titles&gt;&lt;title&gt;Electrodialysis with Bipolar Membranes for the Sustainable Production of Chemicals from Seawater Brines at Pilot Plant Scale&lt;/title&gt;&lt;secondary-title&gt;ACS Sustain Chem Eng&lt;/secondary-title&gt;&lt;/titles&gt;&lt;periodical&gt;&lt;full-title&gt;ACS Sustain Chem Eng&lt;/full-title&gt;&lt;/periodical&gt;&lt;pages&gt;2989-3000&lt;/pages&gt;&lt;volume&gt;11&lt;/volume&gt;&lt;number&gt;7&lt;/number&gt;&lt;edition&gt;2023/02/28&lt;/edition&gt;&lt;dates&gt;&lt;year&gt;2023&lt;/year&gt;&lt;pub-dates&gt;&lt;date&gt;Feb 20&lt;/date&gt;&lt;/pub-dates&gt;&lt;/dates&gt;&lt;isbn&gt;2168-0485 (Print)&amp;#xD;2168-0485 (Electronic)&amp;#xD;2168-0485 (Linking)&lt;/isbn&gt;&lt;accession-num&gt;36844752&lt;/accession-num&gt;&lt;urls&gt;&lt;related-urls&gt;&lt;url&gt;https://www.ncbi.nlm.nih.gov/pubmed/36844752&lt;/url&gt;&lt;/related-urls&gt;&lt;/urls&gt;&lt;custom2&gt;PMC9945178&lt;/custom2&gt;&lt;electronic-resource-num&gt;10.1021/acssuschemeng.2c06636&lt;/electronic-resource-num&gt;&lt;/record&gt;&lt;/Cite&gt;&lt;/EndNote&gt;</w:instrText>
        </w:r>
        <w:r>
          <w:rPr>
            <w:rFonts w:ascii="Times New Roman" w:hAnsi="Times New Roman" w:cs="Times New Roman"/>
            <w:color w:val="000000"/>
            <w:sz w:val="24"/>
          </w:rPr>
          <w:fldChar w:fldCharType="separate"/>
        </w:r>
        <w:r w:rsidRPr="00075553">
          <w:rPr>
            <w:rFonts w:ascii="Times New Roman" w:hAnsi="Times New Roman" w:cs="Times New Roman"/>
            <w:noProof/>
            <w:color w:val="000000"/>
            <w:sz w:val="24"/>
            <w:vertAlign w:val="superscript"/>
          </w:rPr>
          <w:t>4</w:t>
        </w:r>
        <w:r>
          <w:rPr>
            <w:rFonts w:ascii="Times New Roman" w:hAnsi="Times New Roman" w:cs="Times New Roman"/>
            <w:color w:val="000000"/>
            <w:sz w:val="24"/>
          </w:rPr>
          <w:fldChar w:fldCharType="end"/>
        </w:r>
      </w:ins>
    </w:p>
    <w:p w14:paraId="164BA978" w14:textId="77777777" w:rsidR="00BD516A" w:rsidRPr="009639D5" w:rsidRDefault="00BD516A" w:rsidP="00BD516A">
      <w:pPr>
        <w:spacing w:line="480" w:lineRule="auto"/>
        <w:ind w:right="-11"/>
        <w:rPr>
          <w:ins w:id="321" w:author="#NI YUQIN#" w:date="2025-08-01T12:00:00Z" w16du:dateUtc="2025-08-01T04:00:00Z"/>
          <w:rFonts w:ascii="Times New Roman" w:hAnsi="Times New Roman" w:cs="Times New Roman"/>
          <w:color w:val="000000"/>
          <w:sz w:val="24"/>
        </w:rPr>
      </w:pPr>
      <m:oMathPara>
        <m:oMath>
          <m:eqArr>
            <m:eqArrPr>
              <m:maxDist m:val="1"/>
              <m:ctrlPr>
                <w:ins w:id="322" w:author="#NI YUQIN#" w:date="2025-08-01T12:00:00Z" w16du:dateUtc="2025-08-01T04:00:00Z">
                  <w:rPr>
                    <w:rFonts w:ascii="Cambria Math" w:hAnsi="Cambria Math" w:cs="Times New Roman"/>
                    <w:i/>
                    <w:color w:val="000000"/>
                    <w:sz w:val="24"/>
                  </w:rPr>
                </w:ins>
              </m:ctrlPr>
            </m:eqArrPr>
            <m:e>
              <m:sSup>
                <m:sSupPr>
                  <m:ctrlPr>
                    <w:ins w:id="323" w:author="#NI YUQIN#" w:date="2025-08-01T12:00:00Z" w16du:dateUtc="2025-08-01T04:00:00Z"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</w:rPr>
                    </w:ins>
                  </m:ctrlPr>
                </m:sSupPr>
                <m:e>
                  <m:r>
                    <w:ins w:id="324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SEC</m:t>
                    </w:ins>
                  </m:r>
                </m:e>
                <m:sup>
                  <m:r>
                    <w:ins w:id="325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i</m:t>
                    </w:ins>
                  </m:r>
                </m:sup>
              </m:sSup>
              <m:r>
                <w:ins w:id="326" w:author="#NI YUQIN#" w:date="2025-08-01T12:00:00Z" w16du:dateUtc="2025-08-01T04:00:00Z">
                  <w:rPr>
                    <w:rFonts w:ascii="Cambria Math" w:hAnsi="Cambria Math" w:cs="Times New Roman"/>
                    <w:color w:val="000000"/>
                    <w:sz w:val="24"/>
                  </w:rPr>
                  <m:t>=</m:t>
                </w:ins>
              </m:r>
              <m:f>
                <m:fPr>
                  <m:ctrlPr>
                    <w:ins w:id="327" w:author="#NI YUQIN#" w:date="2025-08-01T12:00:00Z" w16du:dateUtc="2025-08-01T04:00:00Z"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  <w14:ligatures w14:val="none"/>
                      </w:rPr>
                    </w:ins>
                  </m:ctrlPr>
                </m:fPr>
                <m:num>
                  <m:nary>
                    <m:naryPr>
                      <m:limLoc m:val="subSup"/>
                      <m:ctrlPr>
                        <w:ins w:id="328" w:author="#NI YUQIN#" w:date="2025-08-01T12:00:00Z" w16du:dateUtc="2025-08-01T04:00:00Z"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  <w14:ligatures w14:val="none"/>
                          </w:rPr>
                        </w:ins>
                      </m:ctrlPr>
                    </m:naryPr>
                    <m:sub>
                      <m:r>
                        <w:ins w:id="329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</w:rPr>
                          <m:t>0</m:t>
                        </w:ins>
                      </m:r>
                    </m:sub>
                    <m:sup>
                      <m:r>
                        <w:ins w:id="330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</w:rPr>
                          <m:t>t</m:t>
                        </w:ins>
                      </m:r>
                    </m:sup>
                    <m:e>
                      <m:sSub>
                        <m:sSubPr>
                          <m:ctrlPr>
                            <w:ins w:id="331" w:author="#NI YUQIN#" w:date="2025-08-01T12:00:00Z" w16du:dateUtc="2025-08-01T04:00:00Z">
                              <w:rPr>
                                <w:rFonts w:ascii="Cambria Math" w:hAnsi="Cambria Math" w:cs="Times New Roman"/>
                                <w:i/>
                                <w:color w:val="000000"/>
                                <w:sz w:val="24"/>
                                <w:szCs w:val="24"/>
                                <w14:ligatures w14:val="none"/>
                              </w:rPr>
                            </w:ins>
                          </m:ctrlPr>
                        </m:sSubPr>
                        <m:e>
                          <m:r>
                            <w:ins w:id="332" w:author="#NI YUQIN#" w:date="2025-08-01T12:00:00Z" w16du:dateUtc="2025-08-01T04:00:00Z">
                              <w:rPr>
                                <w:rFonts w:ascii="Cambria Math" w:hAnsi="Cambria Math" w:cs="Times New Roman"/>
                                <w:color w:val="000000"/>
                                <w:sz w:val="24"/>
                              </w:rPr>
                              <m:t>U</m:t>
                            </w:ins>
                          </m:r>
                        </m:e>
                        <m:sub>
                          <m:r>
                            <w:ins w:id="333" w:author="#NI YUQIN#" w:date="2025-08-01T12:00:00Z" w16du:dateUtc="2025-08-01T04:00:00Z">
                              <w:rPr>
                                <w:rFonts w:ascii="Cambria Math" w:hAnsi="Cambria Math" w:cs="Times New Roman"/>
                                <w:color w:val="000000"/>
                                <w:sz w:val="24"/>
                              </w:rPr>
                              <m:t>t</m:t>
                            </w:ins>
                          </m:r>
                        </m:sub>
                      </m:sSub>
                      <m:sSub>
                        <m:sSubPr>
                          <m:ctrlPr>
                            <w:ins w:id="334" w:author="#NI YUQIN#" w:date="2025-08-01T12:00:00Z" w16du:dateUtc="2025-08-01T04:00:00Z">
                              <w:rPr>
                                <w:rFonts w:ascii="Cambria Math" w:hAnsi="Cambria Math" w:cs="Times New Roman"/>
                                <w:i/>
                                <w:color w:val="000000"/>
                                <w:sz w:val="24"/>
                                <w:szCs w:val="24"/>
                                <w14:ligatures w14:val="none"/>
                              </w:rPr>
                            </w:ins>
                          </m:ctrlPr>
                        </m:sSubPr>
                        <m:e>
                          <m:r>
                            <w:ins w:id="335" w:author="#NI YUQIN#" w:date="2025-08-01T12:00:00Z" w16du:dateUtc="2025-08-01T04:00:00Z">
                              <w:rPr>
                                <w:rFonts w:ascii="Cambria Math" w:hAnsi="Cambria Math" w:cs="Times New Roman"/>
                                <w:color w:val="000000"/>
                                <w:sz w:val="24"/>
                              </w:rPr>
                              <m:t>I</m:t>
                            </w:ins>
                          </m:r>
                        </m:e>
                        <m:sub>
                          <m:r>
                            <w:ins w:id="336" w:author="#NI YUQIN#" w:date="2025-08-01T12:00:00Z" w16du:dateUtc="2025-08-01T04:00:00Z">
                              <w:rPr>
                                <w:rFonts w:ascii="Cambria Math" w:hAnsi="Cambria Math" w:cs="Times New Roman"/>
                                <w:color w:val="000000"/>
                                <w:sz w:val="24"/>
                              </w:rPr>
                              <m:t>t</m:t>
                            </w:ins>
                          </m:r>
                        </m:sub>
                      </m:sSub>
                      <m:r>
                        <w:ins w:id="337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</w:rPr>
                          <m:t>dt</m:t>
                        </w:ins>
                      </m:r>
                    </m:e>
                  </m:nary>
                </m:num>
                <m:den>
                  <m:r>
                    <w:ins w:id="338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(</m:t>
                    </w:ins>
                  </m:r>
                  <m:sSubSup>
                    <m:sSubSupPr>
                      <m:ctrlPr>
                        <w:ins w:id="339" w:author="#NI YUQIN#" w:date="2025-08-01T12:00:00Z" w16du:dateUtc="2025-08-01T04:00:00Z"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  <w14:ligatures w14:val="none"/>
                          </w:rPr>
                        </w:ins>
                      </m:ctrlPr>
                    </m:sSubSupPr>
                    <m:e>
                      <m:r>
                        <w:ins w:id="340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C</m:t>
                        </w:ins>
                      </m:r>
                    </m:e>
                    <m:sub>
                      <m:r>
                        <w:ins w:id="341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t</m:t>
                        </w:ins>
                      </m:r>
                    </m:sub>
                    <m:sup>
                      <m:r>
                        <w:ins w:id="342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i</m:t>
                        </w:ins>
                      </m:r>
                    </m:sup>
                  </m:sSubSup>
                  <m:r>
                    <w:ins w:id="343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-</m:t>
                    </w:ins>
                  </m:r>
                  <m:sSubSup>
                    <m:sSubSupPr>
                      <m:ctrlPr>
                        <w:ins w:id="344" w:author="#NI YUQIN#" w:date="2025-08-01T12:00:00Z" w16du:dateUtc="2025-08-01T04:00:00Z"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  <w14:ligatures w14:val="none"/>
                          </w:rPr>
                        </w:ins>
                      </m:ctrlPr>
                    </m:sSubSupPr>
                    <m:e>
                      <m:r>
                        <w:ins w:id="345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C</m:t>
                        </w:ins>
                      </m:r>
                    </m:e>
                    <m:sub>
                      <m:r>
                        <w:ins w:id="346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0</m:t>
                        </w:ins>
                      </m:r>
                    </m:sub>
                    <m:sup>
                      <m:r>
                        <w:ins w:id="347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i</m:t>
                        </w:ins>
                      </m:r>
                    </m:sup>
                  </m:sSubSup>
                  <m:r>
                    <w:ins w:id="348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)V</m:t>
                    </w:ins>
                  </m:r>
                  <m:sSup>
                    <m:sSupPr>
                      <m:ctrlPr>
                        <w:ins w:id="349" w:author="#NI YUQIN#" w:date="2025-08-01T12:00:00Z" w16du:dateUtc="2025-08-01T04:00:00Z"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</w:rPr>
                        </w:ins>
                      </m:ctrlPr>
                    </m:sSupPr>
                    <m:e>
                      <m:r>
                        <w:ins w:id="350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</w:rPr>
                          <m:t>M</m:t>
                        </w:ins>
                      </m:r>
                    </m:e>
                    <m:sup>
                      <m:r>
                        <w:ins w:id="351" w:author="#NI YUQIN#" w:date="2025-08-01T12:00:00Z" w16du:dateUtc="2025-08-01T04:00:00Z">
                          <w:rPr>
                            <w:rFonts w:ascii="Cambria Math" w:hAnsi="Cambria Math" w:cs="Times New Roman" w:hint="eastAsia"/>
                            <w:color w:val="000000"/>
                            <w:sz w:val="24"/>
                          </w:rPr>
                          <m:t>i</m:t>
                        </w:ins>
                      </m:r>
                    </m:sup>
                  </m:sSup>
                </m:den>
              </m:f>
              <m:r>
                <w:ins w:id="352" w:author="#NI YUQIN#" w:date="2025-08-01T12:00:00Z" w16du:dateUtc="2025-08-01T04:00:00Z">
                  <w:rPr>
                    <w:rFonts w:ascii="Cambria Math" w:hAnsi="Cambria Math" w:cs="Times New Roman"/>
                    <w:color w:val="000000"/>
                    <w:sz w:val="24"/>
                  </w:rPr>
                  <m:t>#</m:t>
                </w:ins>
              </m:r>
              <m:d>
                <m:dPr>
                  <m:ctrlPr>
                    <w:ins w:id="353" w:author="#NI YUQIN#" w:date="2025-08-01T12:00:00Z" w16du:dateUtc="2025-08-01T04:00:00Z"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</w:rPr>
                    </w:ins>
                  </m:ctrlPr>
                </m:dPr>
                <m:e>
                  <m:r>
                    <w:ins w:id="354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12</m:t>
                    </w:ins>
                  </m:r>
                </m:e>
              </m:d>
            </m:e>
          </m:eqArr>
        </m:oMath>
      </m:oMathPara>
    </w:p>
    <w:p w14:paraId="6FB11078" w14:textId="77777777" w:rsidR="00BD516A" w:rsidRPr="00DB4085" w:rsidRDefault="00BD516A" w:rsidP="00BD516A">
      <w:pPr>
        <w:spacing w:line="480" w:lineRule="auto"/>
        <w:ind w:right="-11"/>
        <w:rPr>
          <w:ins w:id="355" w:author="#NI YUQIN#" w:date="2025-08-01T12:00:00Z" w16du:dateUtc="2025-08-01T04:00:00Z"/>
          <w:rFonts w:ascii="Times New Roman" w:hAnsi="Times New Roman" w:cs="Times New Roman"/>
          <w:color w:val="000000"/>
          <w:sz w:val="24"/>
        </w:rPr>
      </w:pPr>
      <w:ins w:id="356" w:author="#NI YUQIN#" w:date="2025-08-01T12:00:00Z" w16du:dateUtc="2025-08-01T04:00:00Z">
        <w:r w:rsidRPr="009639D5">
          <w:rPr>
            <w:rFonts w:ascii="Times New Roman" w:hAnsi="Times New Roman" w:cs="Times New Roman"/>
            <w:color w:val="000000"/>
            <w:sz w:val="24"/>
          </w:rPr>
          <w:t xml:space="preserve">Where </w:t>
        </w:r>
      </w:ins>
      <m:oMath>
        <m:sSub>
          <m:sSubPr>
            <m:ctrlPr>
              <w:ins w:id="357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</w:rPr>
              </w:ins>
            </m:ctrlPr>
          </m:sSubPr>
          <m:e>
            <m:r>
              <w:ins w:id="358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U</m:t>
              </w:ins>
            </m:r>
          </m:e>
          <m:sub>
            <m:r>
              <w:ins w:id="359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t</m:t>
              </w:ins>
            </m:r>
          </m:sub>
        </m:sSub>
      </m:oMath>
      <w:ins w:id="360" w:author="#NI YUQIN#" w:date="2025-08-01T12:00:00Z" w16du:dateUtc="2025-08-01T04:00:00Z">
        <w:r w:rsidRPr="009639D5">
          <w:rPr>
            <w:rFonts w:ascii="Times New Roman" w:hAnsi="Times New Roman" w:cs="Times New Roman"/>
            <w:color w:val="000000"/>
            <w:sz w:val="24"/>
          </w:rPr>
          <w:t xml:space="preserve"> is the voltage (V) and </w:t>
        </w:r>
      </w:ins>
      <m:oMath>
        <m:sSub>
          <m:sSubPr>
            <m:ctrlPr>
              <w:ins w:id="361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</w:rPr>
              </w:ins>
            </m:ctrlPr>
          </m:sSubPr>
          <m:e>
            <m:r>
              <w:ins w:id="362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I</m:t>
              </w:ins>
            </m:r>
          </m:e>
          <m:sub>
            <m:r>
              <w:ins w:id="363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t</m:t>
              </w:ins>
            </m:r>
          </m:sub>
        </m:sSub>
      </m:oMath>
      <w:ins w:id="364" w:author="#NI YUQIN#" w:date="2025-08-01T12:00:00Z" w16du:dateUtc="2025-08-01T04:00:00Z">
        <w:r w:rsidRPr="009639D5">
          <w:rPr>
            <w:rFonts w:ascii="Times New Roman" w:hAnsi="Times New Roman" w:cs="Times New Roman"/>
            <w:color w:val="000000"/>
            <w:sz w:val="24"/>
          </w:rPr>
          <w:t xml:space="preserve"> is the current (A) at time </w:t>
        </w:r>
      </w:ins>
      <m:oMath>
        <m:r>
          <w:ins w:id="365" w:author="#NI YUQIN#" w:date="2025-08-01T12:00:00Z" w16du:dateUtc="2025-08-01T04:00:00Z">
            <w:rPr>
              <w:rFonts w:ascii="Cambria Math" w:hAnsi="Cambria Math" w:cs="Times New Roman"/>
              <w:color w:val="000000"/>
              <w:sz w:val="24"/>
            </w:rPr>
            <m:t>t</m:t>
          </w:ins>
        </m:r>
      </m:oMath>
      <w:ins w:id="366" w:author="#NI YUQIN#" w:date="2025-08-01T12:00:00Z" w16du:dateUtc="2025-08-01T04:00:00Z">
        <w:r w:rsidRPr="009639D5">
          <w:rPr>
            <w:rFonts w:ascii="Times New Roman" w:hAnsi="Times New Roman" w:cs="Times New Roman"/>
            <w:color w:val="000000"/>
            <w:sz w:val="24"/>
          </w:rPr>
          <w:t xml:space="preserve">. </w:t>
        </w:r>
      </w:ins>
      <m:oMath>
        <m:sSubSup>
          <m:sSubSupPr>
            <m:ctrlPr>
              <w:ins w:id="367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  <w:szCs w:val="24"/>
                  <w14:ligatures w14:val="none"/>
                </w:rPr>
              </w:ins>
            </m:ctrlPr>
          </m:sSubSupPr>
          <m:e>
            <m:r>
              <w:ins w:id="368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C</m:t>
              </w:ins>
            </m:r>
          </m:e>
          <m:sub>
            <m:r>
              <w:ins w:id="369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t</m:t>
              </w:ins>
            </m:r>
          </m:sub>
          <m:sup>
            <m:r>
              <w:ins w:id="370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i</m:t>
              </w:ins>
            </m:r>
          </m:sup>
        </m:sSubSup>
      </m:oMath>
      <w:ins w:id="371" w:author="#NI YUQIN#" w:date="2025-08-01T12:00:00Z" w16du:dateUtc="2025-08-01T04:00:00Z">
        <w:r w:rsidRPr="009639D5">
          <w:rPr>
            <w:rFonts w:ascii="Times New Roman" w:hAnsi="Times New Roman" w:cs="Times New Roman"/>
            <w:color w:val="000000"/>
            <w:sz w:val="24"/>
          </w:rPr>
          <w:t xml:space="preserve"> </w:t>
        </w:r>
        <w:r>
          <w:rPr>
            <w:rFonts w:ascii="Times New Roman" w:hAnsi="Times New Roman" w:cs="Times New Roman" w:hint="eastAsia"/>
            <w:color w:val="000000"/>
            <w:sz w:val="24"/>
          </w:rPr>
          <w:t xml:space="preserve">and </w:t>
        </w:r>
      </w:ins>
      <m:oMath>
        <m:sSubSup>
          <m:sSubSupPr>
            <m:ctrlPr>
              <w:ins w:id="372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  <w:szCs w:val="24"/>
                  <w14:ligatures w14:val="none"/>
                </w:rPr>
              </w:ins>
            </m:ctrlPr>
          </m:sSubSupPr>
          <m:e>
            <m:r>
              <w:ins w:id="373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C</m:t>
              </w:ins>
            </m:r>
          </m:e>
          <m:sub>
            <m:r>
              <w:ins w:id="374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0</m:t>
              </w:ins>
            </m:r>
          </m:sub>
          <m:sup>
            <m:r>
              <w:ins w:id="375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i</m:t>
              </w:ins>
            </m:r>
          </m:sup>
        </m:sSubSup>
      </m:oMath>
      <w:ins w:id="376" w:author="#NI YUQIN#" w:date="2025-08-01T12:00:00Z" w16du:dateUtc="2025-08-01T04:00:00Z">
        <w:r>
          <w:rPr>
            <w:rFonts w:ascii="Times New Roman" w:hAnsi="Times New Roman" w:cs="Times New Roman" w:hint="eastAsia"/>
            <w:color w:val="000000"/>
            <w:sz w:val="24"/>
          </w:rPr>
          <w:t xml:space="preserve"> were</w:t>
        </w:r>
        <w:r w:rsidRPr="009639D5">
          <w:rPr>
            <w:rFonts w:ascii="Times New Roman" w:hAnsi="Times New Roman" w:cs="Times New Roman"/>
            <w:color w:val="000000"/>
            <w:sz w:val="24"/>
          </w:rPr>
          <w:t xml:space="preserve"> the concentration of </w:t>
        </w:r>
        <w:r>
          <w:rPr>
            <w:rFonts w:ascii="Times New Roman" w:hAnsi="Times New Roman" w:cs="Times New Roman" w:hint="eastAsia"/>
            <w:color w:val="000000"/>
            <w:sz w:val="24"/>
          </w:rPr>
          <w:t xml:space="preserve">solution </w:t>
        </w:r>
      </w:ins>
      <m:oMath>
        <m:r>
          <w:ins w:id="377" w:author="#NI YUQIN#" w:date="2025-08-01T12:00:00Z" w16du:dateUtc="2025-08-01T04:00:00Z">
            <w:rPr>
              <w:rFonts w:ascii="Cambria Math" w:hAnsi="Cambria Math" w:cs="Times New Roman"/>
              <w:color w:val="000000"/>
              <w:sz w:val="24"/>
            </w:rPr>
            <m:t>i</m:t>
          </w:ins>
        </m:r>
      </m:oMath>
      <w:ins w:id="378" w:author="#NI YUQIN#" w:date="2025-08-01T12:00:00Z" w16du:dateUtc="2025-08-01T04:00:00Z">
        <w:r>
          <w:rPr>
            <w:rFonts w:ascii="Times New Roman" w:hAnsi="Times New Roman" w:cs="Times New Roman" w:hint="eastAsia"/>
            <w:color w:val="000000"/>
            <w:sz w:val="24"/>
          </w:rPr>
          <w:t xml:space="preserve"> (i.e., b</w:t>
        </w:r>
        <w:r w:rsidRPr="009639D5">
          <w:rPr>
            <w:rFonts w:ascii="Times New Roman" w:hAnsi="Times New Roman" w:cs="Times New Roman"/>
            <w:color w:val="000000"/>
            <w:sz w:val="24"/>
          </w:rPr>
          <w:t>ase or acid</w:t>
        </w:r>
        <w:r>
          <w:rPr>
            <w:rFonts w:ascii="Times New Roman" w:hAnsi="Times New Roman" w:cs="Times New Roman" w:hint="eastAsia"/>
            <w:color w:val="000000"/>
            <w:sz w:val="24"/>
          </w:rPr>
          <w:t>)</w:t>
        </w:r>
        <w:r w:rsidRPr="009639D5">
          <w:rPr>
            <w:rFonts w:ascii="Times New Roman" w:hAnsi="Times New Roman" w:cs="Times New Roman"/>
            <w:color w:val="000000"/>
            <w:sz w:val="24"/>
          </w:rPr>
          <w:t xml:space="preserve"> at time </w:t>
        </w:r>
      </w:ins>
      <m:oMath>
        <m:r>
          <w:ins w:id="379" w:author="#NI YUQIN#" w:date="2025-08-01T12:00:00Z" w16du:dateUtc="2025-08-01T04:00:00Z">
            <w:rPr>
              <w:rFonts w:ascii="Cambria Math" w:hAnsi="Cambria Math" w:cs="Times New Roman"/>
              <w:color w:val="000000"/>
              <w:sz w:val="24"/>
            </w:rPr>
            <m:t>t</m:t>
          </w:ins>
        </m:r>
      </m:oMath>
      <w:ins w:id="380" w:author="#NI YUQIN#" w:date="2025-08-01T12:00:00Z" w16du:dateUtc="2025-08-01T04:00:00Z">
        <w:r w:rsidRPr="009639D5">
          <w:rPr>
            <w:rFonts w:ascii="Times New Roman" w:hAnsi="Times New Roman" w:cs="Times New Roman"/>
            <w:color w:val="000000"/>
            <w:sz w:val="24"/>
          </w:rPr>
          <w:t xml:space="preserve"> </w:t>
        </w:r>
        <w:r>
          <w:rPr>
            <w:rFonts w:ascii="Times New Roman" w:hAnsi="Times New Roman" w:cs="Times New Roman" w:hint="eastAsia"/>
            <w:color w:val="000000"/>
            <w:sz w:val="24"/>
          </w:rPr>
          <w:t xml:space="preserve">and 0 </w:t>
        </w:r>
        <w:r w:rsidRPr="009639D5">
          <w:rPr>
            <w:rFonts w:ascii="Times New Roman" w:hAnsi="Times New Roman" w:cs="Times New Roman"/>
            <w:color w:val="000000"/>
            <w:sz w:val="24"/>
          </w:rPr>
          <w:t xml:space="preserve">(mol/L) </w:t>
        </w:r>
      </w:ins>
      <m:oMath>
        <m:r>
          <w:ins w:id="381" w:author="#NI YUQIN#" w:date="2025-08-01T12:00:00Z" w16du:dateUtc="2025-08-01T04:00:00Z">
            <w:rPr>
              <w:rFonts w:ascii="Cambria Math" w:hAnsi="Cambria Math" w:cs="Times New Roman"/>
              <w:color w:val="000000"/>
              <w:sz w:val="24"/>
            </w:rPr>
            <m:t>V</m:t>
          </w:ins>
        </m:r>
      </m:oMath>
      <w:ins w:id="382" w:author="#NI YUQIN#" w:date="2025-08-01T12:00:00Z" w16du:dateUtc="2025-08-01T04:00:00Z">
        <w:r w:rsidRPr="009639D5">
          <w:rPr>
            <w:rFonts w:ascii="Times New Roman" w:hAnsi="Times New Roman" w:cs="Times New Roman"/>
            <w:color w:val="000000"/>
            <w:sz w:val="24"/>
          </w:rPr>
          <w:t xml:space="preserve"> is the volume of circulated volume of acid or base solution (L). </w:t>
        </w:r>
      </w:ins>
      <m:oMath>
        <m:sSup>
          <m:sSupPr>
            <m:ctrlPr>
              <w:ins w:id="383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</w:rPr>
              </w:ins>
            </m:ctrlPr>
          </m:sSupPr>
          <m:e>
            <m:r>
              <w:ins w:id="384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M</m:t>
              </w:ins>
            </m:r>
          </m:e>
          <m:sup>
            <m:r>
              <w:ins w:id="385" w:author="#NI YUQIN#" w:date="2025-08-01T12:00:00Z" w16du:dateUtc="2025-08-01T04:00:00Z">
                <w:rPr>
                  <w:rFonts w:ascii="Cambria Math" w:hAnsi="Cambria Math" w:cs="Times New Roman" w:hint="eastAsia"/>
                  <w:color w:val="000000"/>
                  <w:sz w:val="24"/>
                </w:rPr>
                <m:t>i</m:t>
              </w:ins>
            </m:r>
          </m:sup>
        </m:sSup>
      </m:oMath>
      <w:ins w:id="386" w:author="#NI YUQIN#" w:date="2025-08-01T12:00:00Z" w16du:dateUtc="2025-08-01T04:00:00Z">
        <w:r w:rsidRPr="009639D5">
          <w:rPr>
            <w:rFonts w:ascii="Times New Roman" w:hAnsi="Times New Roman" w:cs="Times New Roman"/>
            <w:color w:val="000000"/>
            <w:sz w:val="24"/>
          </w:rPr>
          <w:t xml:space="preserve"> is the molar weight of base or acid (g/mol).</w:t>
        </w:r>
      </w:ins>
    </w:p>
    <w:p w14:paraId="76D1CE6A" w14:textId="77777777" w:rsidR="00BD516A" w:rsidRDefault="00BD516A" w:rsidP="00BD516A">
      <w:pPr>
        <w:spacing w:line="480" w:lineRule="auto"/>
        <w:ind w:firstLine="360"/>
        <w:rPr>
          <w:ins w:id="387" w:author="#NI YUQIN#" w:date="2025-08-01T12:00:00Z" w16du:dateUtc="2025-08-01T04:00:00Z"/>
          <w:rFonts w:ascii="Times New Roman" w:eastAsia="黑体" w:hAnsi="Times New Roman" w:cs="Times New Roman"/>
          <w:sz w:val="24"/>
        </w:rPr>
      </w:pPr>
      <w:ins w:id="388" w:author="#NI YUQIN#" w:date="2025-08-01T12:00:00Z" w16du:dateUtc="2025-08-01T04:00:00Z">
        <w:r>
          <w:rPr>
            <w:rFonts w:ascii="Times New Roman" w:hAnsi="Times New Roman" w:cs="Times New Roman"/>
            <w:sz w:val="24"/>
            <w:szCs w:val="24"/>
          </w:rPr>
          <w:tab/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When BMED </w:t>
        </w:r>
        <w:r>
          <w:rPr>
            <w:rFonts w:ascii="Times New Roman" w:hAnsi="Times New Roman" w:cs="Times New Roman"/>
            <w:sz w:val="24"/>
            <w:szCs w:val="24"/>
          </w:rPr>
          <w:t>treats</w:t>
        </w:r>
        <w:r>
          <w:rPr>
            <w:rFonts w:ascii="Times New Roman" w:hAnsi="Times New Roman" w:cs="Times New Roman" w:hint="eastAsia"/>
            <w:sz w:val="24"/>
            <w:szCs w:val="24"/>
          </w:rPr>
          <w:t xml:space="preserve"> SWB, scaling </w:t>
        </w:r>
        <w:proofErr w:type="gramStart"/>
        <w:r>
          <w:rPr>
            <w:rFonts w:ascii="Times New Roman" w:eastAsia="黑体" w:hAnsi="Times New Roman" w:cs="Times New Roman" w:hint="eastAsia"/>
            <w:sz w:val="24"/>
          </w:rPr>
          <w:t>increased</w:t>
        </w:r>
        <w:proofErr w:type="gramEnd"/>
        <w:r>
          <w:rPr>
            <w:rFonts w:ascii="Times New Roman" w:eastAsia="黑体" w:hAnsi="Times New Roman" w:cs="Times New Roman" w:hint="eastAsia"/>
            <w:sz w:val="24"/>
          </w:rPr>
          <w:t xml:space="preserve"> the resistance of the stack (</w:t>
        </w:r>
        <w:r w:rsidRPr="009F4E4A">
          <w:rPr>
            <w:rFonts w:ascii="Times New Roman" w:eastAsia="黑体" w:hAnsi="Times New Roman" w:cs="Times New Roman" w:hint="eastAsia"/>
            <w:b/>
            <w:bCs/>
            <w:sz w:val="24"/>
          </w:rPr>
          <w:t xml:space="preserve">Fig. </w:t>
        </w:r>
        <w:r>
          <w:rPr>
            <w:rFonts w:ascii="Times New Roman" w:eastAsia="黑体" w:hAnsi="Times New Roman" w:cs="Times New Roman" w:hint="eastAsia"/>
            <w:b/>
            <w:bCs/>
            <w:sz w:val="24"/>
          </w:rPr>
          <w:t>5 c</w:t>
        </w:r>
        <w:r>
          <w:rPr>
            <w:rFonts w:ascii="Times New Roman" w:eastAsia="黑体" w:hAnsi="Times New Roman" w:cs="Times New Roman" w:hint="eastAsia"/>
            <w:sz w:val="24"/>
          </w:rPr>
          <w:t xml:space="preserve">). Under </w:t>
        </w:r>
        <w:r>
          <w:rPr>
            <w:rFonts w:ascii="Times New Roman" w:eastAsia="黑体" w:hAnsi="Times New Roman" w:cs="Times New Roman"/>
            <w:sz w:val="24"/>
          </w:rPr>
          <w:t>the</w:t>
        </w:r>
        <w:r>
          <w:rPr>
            <w:rFonts w:ascii="Times New Roman" w:eastAsia="黑体" w:hAnsi="Times New Roman" w:cs="Times New Roman" w:hint="eastAsia"/>
            <w:sz w:val="24"/>
          </w:rPr>
          <w:t xml:space="preserve"> constant current, </w:t>
        </w:r>
        <w:r w:rsidRPr="0066766C">
          <w:rPr>
            <w:rFonts w:ascii="Times New Roman" w:eastAsia="黑体" w:hAnsi="Times New Roman" w:cs="Times New Roman"/>
            <w:sz w:val="24"/>
          </w:rPr>
          <w:t xml:space="preserve">the voltage </w:t>
        </w:r>
        <w:r>
          <w:rPr>
            <w:rFonts w:ascii="Times New Roman" w:eastAsia="黑体" w:hAnsi="Times New Roman" w:cs="Times New Roman" w:hint="eastAsia"/>
            <w:sz w:val="24"/>
          </w:rPr>
          <w:t>across</w:t>
        </w:r>
        <w:r w:rsidRPr="0066766C">
          <w:rPr>
            <w:rFonts w:ascii="Times New Roman" w:eastAsia="黑体" w:hAnsi="Times New Roman" w:cs="Times New Roman"/>
            <w:sz w:val="24"/>
          </w:rPr>
          <w:t xml:space="preserve"> the BMED system remained elevated throughout the experimen</w:t>
        </w:r>
        <w:r>
          <w:rPr>
            <w:rFonts w:ascii="Times New Roman" w:eastAsia="黑体" w:hAnsi="Times New Roman" w:cs="Times New Roman" w:hint="eastAsia"/>
            <w:sz w:val="24"/>
          </w:rPr>
          <w:t>t</w:t>
        </w:r>
        <w:r w:rsidRPr="0016180F">
          <w:rPr>
            <w:rFonts w:ascii="Times New Roman" w:eastAsia="黑体" w:hAnsi="Times New Roman" w:cs="Times New Roman" w:hint="eastAsia"/>
            <w:sz w:val="24"/>
          </w:rPr>
          <w:t xml:space="preserve"> (</w:t>
        </w:r>
        <w:r w:rsidRPr="0016180F">
          <w:rPr>
            <w:rFonts w:ascii="Times New Roman" w:eastAsia="黑体" w:hAnsi="Times New Roman" w:cs="Times New Roman" w:hint="eastAsia"/>
            <w:b/>
            <w:bCs/>
            <w:sz w:val="24"/>
          </w:rPr>
          <w:t xml:space="preserve">Fig. </w:t>
        </w:r>
        <w:r>
          <w:rPr>
            <w:rFonts w:ascii="Times New Roman" w:eastAsia="黑体" w:hAnsi="Times New Roman" w:cs="Times New Roman" w:hint="eastAsia"/>
            <w:b/>
            <w:bCs/>
            <w:sz w:val="24"/>
          </w:rPr>
          <w:t>S10</w:t>
        </w:r>
        <w:r w:rsidRPr="0016180F">
          <w:rPr>
            <w:rFonts w:ascii="Times New Roman" w:eastAsia="黑体" w:hAnsi="Times New Roman" w:cs="Times New Roman" w:hint="eastAsia"/>
            <w:sz w:val="24"/>
          </w:rPr>
          <w:t>)</w:t>
        </w:r>
        <w:r>
          <w:rPr>
            <w:rFonts w:ascii="Times New Roman" w:eastAsia="黑体" w:hAnsi="Times New Roman" w:cs="Times New Roman" w:hint="eastAsia"/>
            <w:sz w:val="24"/>
          </w:rPr>
          <w:t>. Since</w:t>
        </w:r>
        <w:r w:rsidRPr="0016180F">
          <w:rPr>
            <w:rFonts w:ascii="Times New Roman" w:eastAsia="黑体" w:hAnsi="Times New Roman" w:cs="Times New Roman" w:hint="eastAsia"/>
            <w:sz w:val="24"/>
          </w:rPr>
          <w:t xml:space="preserve"> </w:t>
        </w:r>
        <w:r>
          <w:rPr>
            <w:rFonts w:ascii="Times New Roman" w:eastAsia="黑体" w:hAnsi="Times New Roman" w:cs="Times New Roman" w:hint="eastAsia"/>
            <w:sz w:val="24"/>
          </w:rPr>
          <w:t>SEC</w:t>
        </w:r>
        <w:r w:rsidRPr="0016180F">
          <w:rPr>
            <w:rFonts w:ascii="Times New Roman" w:eastAsia="黑体" w:hAnsi="Times New Roman" w:cs="Times New Roman" w:hint="eastAsia"/>
            <w:sz w:val="24"/>
          </w:rPr>
          <w:t xml:space="preserve"> was proportional to the voltage (</w:t>
        </w:r>
        <w:r w:rsidRPr="0016180F">
          <w:rPr>
            <w:rFonts w:ascii="Times New Roman" w:eastAsia="黑体" w:hAnsi="Times New Roman" w:cs="Times New Roman" w:hint="eastAsia"/>
            <w:b/>
            <w:bCs/>
            <w:sz w:val="24"/>
          </w:rPr>
          <w:t xml:space="preserve">Eq. </w:t>
        </w:r>
        <w:r>
          <w:rPr>
            <w:rFonts w:ascii="Times New Roman" w:eastAsia="黑体" w:hAnsi="Times New Roman" w:cs="Times New Roman" w:hint="eastAsia"/>
            <w:b/>
            <w:bCs/>
            <w:sz w:val="24"/>
          </w:rPr>
          <w:t>12</w:t>
        </w:r>
        <w:r w:rsidRPr="0016180F">
          <w:rPr>
            <w:rFonts w:ascii="Times New Roman" w:eastAsia="黑体" w:hAnsi="Times New Roman" w:cs="Times New Roman" w:hint="eastAsia"/>
            <w:sz w:val="24"/>
          </w:rPr>
          <w:t xml:space="preserve">), </w:t>
        </w:r>
        <w:r w:rsidRPr="0066766C">
          <w:rPr>
            <w:rFonts w:ascii="Times New Roman" w:eastAsia="黑体" w:hAnsi="Times New Roman" w:cs="Times New Roman"/>
            <w:sz w:val="24"/>
          </w:rPr>
          <w:t xml:space="preserve">it naturally led to higher </w:t>
        </w:r>
        <w:r>
          <w:rPr>
            <w:rFonts w:ascii="Times New Roman" w:eastAsia="黑体" w:hAnsi="Times New Roman" w:cs="Times New Roman" w:hint="eastAsia"/>
            <w:sz w:val="24"/>
          </w:rPr>
          <w:t>SEC</w:t>
        </w:r>
        <w:r w:rsidRPr="0066766C">
          <w:rPr>
            <w:rFonts w:ascii="Times New Roman" w:eastAsia="黑体" w:hAnsi="Times New Roman" w:cs="Times New Roman"/>
            <w:sz w:val="24"/>
          </w:rPr>
          <w:t xml:space="preserve"> compared to NaCl.</w:t>
        </w:r>
        <w:r>
          <w:rPr>
            <w:rFonts w:ascii="Times New Roman" w:eastAsia="黑体" w:hAnsi="Times New Roman" w:cs="Times New Roman" w:hint="eastAsia"/>
            <w:sz w:val="24"/>
          </w:rPr>
          <w:t xml:space="preserve"> </w:t>
        </w:r>
      </w:ins>
    </w:p>
    <w:p w14:paraId="69E8BE67" w14:textId="77777777" w:rsidR="00BD516A" w:rsidRDefault="00BD516A" w:rsidP="00BD516A">
      <w:pPr>
        <w:keepNext/>
        <w:spacing w:line="480" w:lineRule="auto"/>
        <w:ind w:firstLine="360"/>
        <w:jc w:val="center"/>
        <w:rPr>
          <w:ins w:id="389" w:author="#NI YUQIN#" w:date="2025-08-01T12:00:00Z" w16du:dateUtc="2025-08-01T04:00:00Z"/>
          <w:rFonts w:hint="eastAsia"/>
        </w:rPr>
      </w:pPr>
      <w:ins w:id="390" w:author="#NI YUQIN#" w:date="2025-08-01T12:00:00Z" w16du:dateUtc="2025-08-01T04:00:00Z">
        <w:r>
          <w:rPr>
            <w:rFonts w:hint="eastAsia"/>
            <w:noProof/>
          </w:rPr>
          <w:drawing>
            <wp:inline distT="0" distB="0" distL="0" distR="0" wp14:anchorId="33CE24C6" wp14:editId="3806A862">
              <wp:extent cx="3845487" cy="2945130"/>
              <wp:effectExtent l="0" t="0" r="0" b="0"/>
              <wp:docPr id="2012594042" name="图片 1" descr="图片包含 图示&#10;&#10;AI 生成的内容可能不正确。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12594042" name="图片 1" descr="图片包含 图示&#10;&#10;AI 生成的内容可能不正确。"/>
                      <pic:cNvPicPr>
                        <a:picLocks noChangeAspect="1" noChangeArrowheads="1"/>
                      </pic:cNvPicPr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56440" cy="2953518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ins>
    </w:p>
    <w:p w14:paraId="20DD660A" w14:textId="283BAA77" w:rsidR="00BD516A" w:rsidRDefault="00BD516A" w:rsidP="00BD516A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ins w:id="391" w:author="#NI YUQIN#" w:date="2025-08-01T12:00:00Z" w16du:dateUtc="2025-08-01T04:00:00Z">
        <w:r w:rsidRPr="003438B3">
          <w:rPr>
            <w:rFonts w:ascii="Times New Roman" w:hAnsi="Times New Roman" w:cs="Times New Roman"/>
            <w:sz w:val="24"/>
            <w:szCs w:val="24"/>
          </w:rPr>
          <w:t>Figu</w:t>
        </w:r>
      </w:ins>
      <w:r w:rsidRPr="003438B3">
        <w:rPr>
          <w:rFonts w:ascii="Times New Roman" w:hAnsi="Times New Roman" w:cs="Times New Roman"/>
          <w:sz w:val="24"/>
          <w:szCs w:val="24"/>
        </w:rPr>
        <w:t>re S</w:t>
      </w:r>
      <w:r w:rsidRPr="003438B3">
        <w:rPr>
          <w:rFonts w:ascii="Times New Roman" w:hAnsi="Times New Roman" w:cs="Times New Roman"/>
          <w:sz w:val="24"/>
          <w:szCs w:val="24"/>
        </w:rPr>
        <w:fldChar w:fldCharType="begin"/>
      </w:r>
      <w:r w:rsidRPr="003438B3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3438B3">
        <w:rPr>
          <w:rFonts w:ascii="Times New Roman" w:hAnsi="Times New Roman" w:cs="Times New Roman"/>
          <w:sz w:val="24"/>
          <w:szCs w:val="24"/>
        </w:rPr>
        <w:fldChar w:fldCharType="separate"/>
      </w:r>
      <w:ins w:id="392" w:author="#NI YUQIN#" w:date="2025-08-01T12:01:00Z" w16du:dateUtc="2025-08-01T04:01:00Z">
        <w:r>
          <w:rPr>
            <w:rFonts w:ascii="Times New Roman" w:hAnsi="Times New Roman" w:cs="Times New Roman"/>
            <w:noProof/>
            <w:sz w:val="24"/>
            <w:szCs w:val="24"/>
          </w:rPr>
          <w:t>11</w:t>
        </w:r>
      </w:ins>
      <w:r w:rsidRPr="003438B3">
        <w:rPr>
          <w:rFonts w:ascii="Times New Roman" w:hAnsi="Times New Roman" w:cs="Times New Roman"/>
          <w:sz w:val="24"/>
          <w:szCs w:val="24"/>
        </w:rPr>
        <w:fldChar w:fldCharType="end"/>
      </w:r>
      <w:r w:rsidRPr="003438B3">
        <w:rPr>
          <w:rFonts w:ascii="Times New Roman" w:hAnsi="Times New Roman" w:cs="Times New Roman"/>
          <w:sz w:val="24"/>
          <w:szCs w:val="24"/>
        </w:rPr>
        <w:t xml:space="preserve"> The </w:t>
      </w:r>
      <w:r>
        <w:rPr>
          <w:rFonts w:ascii="Times New Roman" w:hAnsi="Times New Roman" w:cs="Times New Roman" w:hint="eastAsia"/>
          <w:sz w:val="24"/>
          <w:szCs w:val="24"/>
        </w:rPr>
        <w:t xml:space="preserve">specific </w:t>
      </w:r>
      <w:r w:rsidRPr="003438B3">
        <w:rPr>
          <w:rFonts w:ascii="Times New Roman" w:hAnsi="Times New Roman" w:cs="Times New Roman"/>
          <w:sz w:val="24"/>
          <w:szCs w:val="24"/>
        </w:rPr>
        <w:t>energy consumption</w:t>
      </w:r>
      <w:r>
        <w:rPr>
          <w:rFonts w:ascii="Times New Roman" w:hAnsi="Times New Roman" w:cs="Times New Roman" w:hint="eastAsia"/>
          <w:sz w:val="24"/>
          <w:szCs w:val="24"/>
        </w:rPr>
        <w:t xml:space="preserve"> (SEC)</w:t>
      </w:r>
      <w:r w:rsidRPr="003438B3">
        <w:rPr>
          <w:rFonts w:ascii="Times New Roman" w:hAnsi="Times New Roman" w:cs="Times New Roman"/>
          <w:sz w:val="24"/>
          <w:szCs w:val="24"/>
        </w:rPr>
        <w:t xml:space="preserve"> of the entire process to produce acid and base.</w:t>
      </w:r>
    </w:p>
    <w:p w14:paraId="68A04155" w14:textId="77777777" w:rsidR="00BD516A" w:rsidDel="00BD516A" w:rsidRDefault="00BD516A" w:rsidP="00BD516A">
      <w:pPr>
        <w:jc w:val="center"/>
        <w:rPr>
          <w:del w:id="393" w:author="#NI YUQIN#" w:date="2025-08-01T12:01:00Z" w16du:dateUtc="2025-08-01T04:01:00Z"/>
          <w:rFonts w:hint="eastAsia"/>
        </w:rPr>
      </w:pPr>
    </w:p>
    <w:p w14:paraId="66F74074" w14:textId="76FD45A0" w:rsidR="00BD516A" w:rsidRPr="004C22DF" w:rsidDel="00BD516A" w:rsidRDefault="00BD516A" w:rsidP="00BD516A">
      <w:pPr>
        <w:rPr>
          <w:del w:id="394" w:author="#NI YUQIN#" w:date="2025-08-01T12:01:00Z" w16du:dateUtc="2025-08-01T04:01:00Z"/>
          <w:rFonts w:hint="eastAsia"/>
        </w:rPr>
      </w:pPr>
    </w:p>
    <w:p w14:paraId="22A03F93" w14:textId="62F0E897" w:rsidR="00BD516A" w:rsidRDefault="00BD516A" w:rsidP="00BD516A">
      <w:pPr>
        <w:widowControl/>
        <w:outlineLvl w:val="0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>Section S1</w:t>
      </w: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>3</w:t>
      </w:r>
      <w:r>
        <w:rPr>
          <w:rFonts w:ascii="Times New Roman" w:eastAsia="黑体" w:hAnsi="Times New Roman" w:cs="Times New Roman" w:hint="eastAsia"/>
          <w:sz w:val="24"/>
          <w:szCs w:val="24"/>
          <w14:ligatures w14:val="none"/>
        </w:rPr>
        <w:t>. The conductivity changes in acid, base and salt chambers</w:t>
      </w:r>
    </w:p>
    <w:p w14:paraId="78B3A7B1" w14:textId="77777777" w:rsidR="00BD516A" w:rsidRDefault="00BD516A" w:rsidP="00BD516A">
      <w:pPr>
        <w:widowControl/>
        <w:jc w:val="center"/>
        <w:rPr>
          <w:rFonts w:ascii="Times New Roman" w:eastAsia="黑体" w:hAnsi="Times New Roman" w:cs="Times New Roman"/>
          <w:sz w:val="24"/>
          <w:szCs w:val="24"/>
          <w14:ligatures w14:val="none"/>
        </w:rPr>
      </w:pPr>
      <w:commentRangeStart w:id="395"/>
      <w:r>
        <w:rPr>
          <w:rFonts w:hint="eastAsia"/>
          <w:noProof/>
        </w:rPr>
        <w:drawing>
          <wp:inline distT="0" distB="0" distL="0" distR="0" wp14:anchorId="00C3F196" wp14:editId="7817A5AF">
            <wp:extent cx="5192202" cy="2153680"/>
            <wp:effectExtent l="0" t="0" r="0" b="0"/>
            <wp:docPr id="2071878887" name="图片 1" descr="电脑游戏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9533" name="图片 1" descr="电脑游戏的截图&#10;&#10;AI 生成的内容可能不正确。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14" cy="216724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commentRangeEnd w:id="395"/>
      <w:r>
        <w:rPr>
          <w:rStyle w:val="af7"/>
        </w:rPr>
        <w:commentReference w:id="395"/>
      </w:r>
    </w:p>
    <w:p w14:paraId="1F352CF9" w14:textId="171F9120" w:rsidR="00BD516A" w:rsidRDefault="00BD516A" w:rsidP="00BD516A">
      <w:pPr>
        <w:pStyle w:val="af"/>
        <w:spacing w:after="240"/>
        <w:rPr>
          <w:rFonts w:ascii="Times New Roman" w:hAnsi="Times New Roman" w:cs="Times New Roman"/>
          <w:sz w:val="24"/>
          <w:szCs w:val="24"/>
        </w:rPr>
      </w:pPr>
      <w:r w:rsidRPr="004C55BF">
        <w:rPr>
          <w:rFonts w:ascii="Times New Roman" w:hAnsi="Times New Roman" w:cs="Times New Roman"/>
          <w:sz w:val="24"/>
          <w:szCs w:val="24"/>
        </w:rPr>
        <w:t>Figure S</w:t>
      </w:r>
      <w:r w:rsidRPr="004C55BF">
        <w:rPr>
          <w:rFonts w:ascii="Times New Roman" w:hAnsi="Times New Roman" w:cs="Times New Roman"/>
          <w:sz w:val="24"/>
          <w:szCs w:val="24"/>
        </w:rPr>
        <w:fldChar w:fldCharType="begin"/>
      </w:r>
      <w:r w:rsidRPr="004C55BF">
        <w:rPr>
          <w:rFonts w:ascii="Times New Roman" w:hAnsi="Times New Roman" w:cs="Times New Roman"/>
          <w:sz w:val="24"/>
          <w:szCs w:val="24"/>
        </w:rPr>
        <w:instrText xml:space="preserve"> SEQ Figure_S \* ARABIC </w:instrText>
      </w:r>
      <w:r w:rsidRPr="004C55BF">
        <w:rPr>
          <w:rFonts w:ascii="Times New Roman" w:hAnsi="Times New Roman" w:cs="Times New Roman"/>
          <w:sz w:val="24"/>
          <w:szCs w:val="24"/>
        </w:rPr>
        <w:fldChar w:fldCharType="separate"/>
      </w:r>
      <w:ins w:id="396" w:author="#NI YUQIN#" w:date="2025-08-01T12:01:00Z" w16du:dateUtc="2025-08-01T04:01:00Z">
        <w:r>
          <w:rPr>
            <w:rFonts w:ascii="Times New Roman" w:hAnsi="Times New Roman" w:cs="Times New Roman"/>
            <w:noProof/>
            <w:sz w:val="24"/>
            <w:szCs w:val="24"/>
          </w:rPr>
          <w:t>12</w:t>
        </w:r>
      </w:ins>
      <w:r w:rsidRPr="004C55BF">
        <w:rPr>
          <w:rFonts w:ascii="Times New Roman" w:hAnsi="Times New Roman" w:cs="Times New Roman"/>
          <w:sz w:val="24"/>
          <w:szCs w:val="24"/>
        </w:rPr>
        <w:fldChar w:fldCharType="end"/>
      </w:r>
      <w:r w:rsidRPr="004C55BF">
        <w:rPr>
          <w:rFonts w:ascii="Times New Roman" w:hAnsi="Times New Roman" w:cs="Times New Roman"/>
          <w:sz w:val="24"/>
          <w:szCs w:val="24"/>
        </w:rPr>
        <w:t xml:space="preserve"> The conductivity change of acid chamber and base chamber (AC: acid chamber; BC: base chamber)</w:t>
      </w:r>
      <w:r>
        <w:rPr>
          <w:rFonts w:ascii="Times New Roman" w:hAnsi="Times New Roman" w:cs="Times New Roman" w:hint="eastAsia"/>
          <w:sz w:val="24"/>
          <w:szCs w:val="24"/>
        </w:rPr>
        <w:t>.</w:t>
      </w:r>
    </w:p>
    <w:p w14:paraId="560B0B79" w14:textId="77777777" w:rsidR="00BD516A" w:rsidRDefault="00BD516A" w:rsidP="00BD516A">
      <w:pPr>
        <w:widowControl/>
        <w:rPr>
          <w:rFonts w:ascii="Times New Roman" w:eastAsia="黑体" w:hAnsi="Times New Roman" w:cs="Times New Roman"/>
          <w:sz w:val="24"/>
          <w:szCs w:val="24"/>
          <w14:ligatures w14:val="none"/>
        </w:rPr>
      </w:pPr>
    </w:p>
    <w:p w14:paraId="7B4EB767" w14:textId="008FAB03" w:rsidR="00BD516A" w:rsidRDefault="00BD516A" w:rsidP="00BD516A">
      <w:pPr>
        <w:widowControl/>
        <w:outlineLvl w:val="0"/>
        <w:rPr>
          <w:rFonts w:ascii="Times New Roman" w:eastAsia="黑体" w:hAnsi="Times New Roman" w:cs="Times New Roman"/>
          <w:sz w:val="24"/>
          <w:szCs w:val="24"/>
          <w14:ligatures w14:val="none"/>
        </w:rPr>
        <w:pPrChange w:id="397" w:author="#NI YUQIN#" w:date="2025-08-01T12:00:00Z" w16du:dateUtc="2025-08-01T04:00:00Z">
          <w:pPr>
            <w:widowControl/>
          </w:pPr>
        </w:pPrChange>
      </w:pPr>
      <w:r>
        <w:rPr>
          <w:rFonts w:hint="eastAsia"/>
        </w:rPr>
        <w:br w:type="page"/>
      </w:r>
    </w:p>
    <w:p w14:paraId="36709588" w14:textId="09C09480" w:rsidR="00BD516A" w:rsidRPr="00BD516A" w:rsidRDefault="00BD516A" w:rsidP="00BD516A">
      <w:pPr>
        <w:widowControl/>
        <w:jc w:val="left"/>
        <w:outlineLvl w:val="0"/>
        <w:rPr>
          <w:rFonts w:hint="eastAsia"/>
          <w:b/>
          <w:bCs/>
          <w:rPrChange w:id="398" w:author="#NI YUQIN#" w:date="2025-08-01T12:01:00Z" w16du:dateUtc="2025-08-01T04:01:00Z">
            <w:rPr>
              <w:rFonts w:hint="eastAsia"/>
            </w:rPr>
          </w:rPrChange>
        </w:rPr>
        <w:pPrChange w:id="399" w:author="#NI YUQIN#" w:date="2025-08-01T12:01:00Z" w16du:dateUtc="2025-08-01T04:01:00Z">
          <w:pPr>
            <w:widowControl/>
            <w:jc w:val="left"/>
          </w:pPr>
        </w:pPrChange>
      </w:pPr>
      <w:r w:rsidRPr="00BD516A">
        <w:rPr>
          <w:rFonts w:hint="eastAsia"/>
          <w:b/>
          <w:bCs/>
          <w:rPrChange w:id="400" w:author="#NI YUQIN#" w:date="2025-08-01T12:01:00Z" w16du:dateUtc="2025-08-01T04:01:00Z">
            <w:rPr>
              <w:rFonts w:hint="eastAsia"/>
            </w:rPr>
          </w:rPrChange>
        </w:rPr>
        <w:lastRenderedPageBreak/>
        <w:t>Reference</w:t>
      </w:r>
    </w:p>
    <w:p w14:paraId="182551C2" w14:textId="77777777" w:rsidR="00BD516A" w:rsidRDefault="00BD516A" w:rsidP="00BD516A">
      <w:pPr>
        <w:widowControl/>
        <w:jc w:val="left"/>
        <w:rPr>
          <w:rFonts w:hint="eastAsia"/>
        </w:rPr>
      </w:pPr>
    </w:p>
    <w:p w14:paraId="6ABE40A9" w14:textId="77777777" w:rsidR="00BD516A" w:rsidRPr="00075553" w:rsidRDefault="00BD516A" w:rsidP="00BD516A">
      <w:pPr>
        <w:pStyle w:val="EndNoteBibliography"/>
        <w:rPr>
          <w:rFonts w:hint="eastAsia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ADDIN EN.REFLIST </w:instrText>
      </w:r>
      <w:r>
        <w:rPr>
          <w:rFonts w:hint="eastAsia"/>
        </w:rPr>
        <w:fldChar w:fldCharType="separate"/>
      </w:r>
      <w:r w:rsidRPr="00075553">
        <w:rPr>
          <w:rFonts w:hint="eastAsia"/>
        </w:rPr>
        <w:t>1.</w:t>
      </w:r>
      <w:r w:rsidRPr="00075553">
        <w:rPr>
          <w:rFonts w:hint="eastAsia"/>
        </w:rPr>
        <w:tab/>
        <w:t xml:space="preserve">Liu, H.; She, Q., Scaling-Enhanced Scaling during Electrodialysis Desalination. </w:t>
      </w:r>
      <w:r w:rsidRPr="00075553">
        <w:rPr>
          <w:rFonts w:hint="eastAsia"/>
          <w:i/>
        </w:rPr>
        <w:t xml:space="preserve">ACS ES&amp;T Engineering </w:t>
      </w:r>
      <w:r w:rsidRPr="00075553">
        <w:rPr>
          <w:rFonts w:hint="eastAsia"/>
          <w:b/>
        </w:rPr>
        <w:t>2024,</w:t>
      </w:r>
      <w:r w:rsidRPr="00075553">
        <w:rPr>
          <w:rFonts w:hint="eastAsia"/>
        </w:rPr>
        <w:t xml:space="preserve"> </w:t>
      </w:r>
      <w:r w:rsidRPr="00075553">
        <w:rPr>
          <w:rFonts w:hint="eastAsia"/>
          <w:i/>
        </w:rPr>
        <w:t>4</w:t>
      </w:r>
      <w:r w:rsidRPr="00075553">
        <w:rPr>
          <w:rFonts w:hint="eastAsia"/>
        </w:rPr>
        <w:t>, (5), 1063-1072.</w:t>
      </w:r>
    </w:p>
    <w:p w14:paraId="1FC394A6" w14:textId="77777777" w:rsidR="00BD516A" w:rsidRPr="00075553" w:rsidRDefault="00BD516A" w:rsidP="00BD516A">
      <w:pPr>
        <w:pStyle w:val="EndNoteBibliography"/>
        <w:rPr>
          <w:rFonts w:hint="eastAsia"/>
        </w:rPr>
      </w:pPr>
      <w:r w:rsidRPr="00075553">
        <w:rPr>
          <w:rFonts w:hint="eastAsia"/>
        </w:rPr>
        <w:t>2.</w:t>
      </w:r>
      <w:r w:rsidRPr="00075553">
        <w:rPr>
          <w:rFonts w:hint="eastAsia"/>
        </w:rPr>
        <w:tab/>
        <w:t xml:space="preserve">Dlugolecki, P.; Nymeijer, K.; Metz, S.; Wessling, M., Current status of ion exchange membranes for power generation from salinity gradients. </w:t>
      </w:r>
      <w:r w:rsidRPr="00075553">
        <w:rPr>
          <w:rFonts w:hint="eastAsia"/>
          <w:i/>
        </w:rPr>
        <w:t xml:space="preserve">Journal of Membrane Science </w:t>
      </w:r>
      <w:r w:rsidRPr="00075553">
        <w:rPr>
          <w:rFonts w:hint="eastAsia"/>
          <w:b/>
        </w:rPr>
        <w:t>2008,</w:t>
      </w:r>
      <w:r w:rsidRPr="00075553">
        <w:rPr>
          <w:rFonts w:hint="eastAsia"/>
        </w:rPr>
        <w:t xml:space="preserve"> </w:t>
      </w:r>
      <w:r w:rsidRPr="00075553">
        <w:rPr>
          <w:rFonts w:hint="eastAsia"/>
          <w:i/>
        </w:rPr>
        <w:t>319</w:t>
      </w:r>
      <w:r w:rsidRPr="00075553">
        <w:rPr>
          <w:rFonts w:hint="eastAsia"/>
        </w:rPr>
        <w:t>, (1-2), 214-222.</w:t>
      </w:r>
    </w:p>
    <w:p w14:paraId="2D2A6472" w14:textId="77777777" w:rsidR="00BD516A" w:rsidRPr="00075553" w:rsidRDefault="00BD516A" w:rsidP="00BD516A">
      <w:pPr>
        <w:pStyle w:val="EndNoteBibliography"/>
        <w:rPr>
          <w:rFonts w:hint="eastAsia"/>
        </w:rPr>
      </w:pPr>
      <w:r w:rsidRPr="00075553">
        <w:rPr>
          <w:rFonts w:hint="eastAsia"/>
        </w:rPr>
        <w:t>3.</w:t>
      </w:r>
      <w:r w:rsidRPr="00075553">
        <w:rPr>
          <w:rFonts w:hint="eastAsia"/>
        </w:rPr>
        <w:tab/>
        <w:t xml:space="preserve">Liu, H.; Ruan, H.; Zhao, Y.; Pan, J.; Sotto, A.; Gao, C.; Van der Bruggen, B.; Shen, J., A facile avenue to modify polyelectrolyte multilayers on anion exchange membranes to enhance monovalent selectivity and durability simultaneously. </w:t>
      </w:r>
      <w:r w:rsidRPr="00075553">
        <w:rPr>
          <w:rFonts w:hint="eastAsia"/>
          <w:i/>
        </w:rPr>
        <w:t xml:space="preserve">Journal of Membrane Science </w:t>
      </w:r>
      <w:r w:rsidRPr="00075553">
        <w:rPr>
          <w:rFonts w:hint="eastAsia"/>
          <w:b/>
        </w:rPr>
        <w:t>2017,</w:t>
      </w:r>
      <w:r w:rsidRPr="00075553">
        <w:rPr>
          <w:rFonts w:hint="eastAsia"/>
        </w:rPr>
        <w:t xml:space="preserve"> </w:t>
      </w:r>
      <w:r w:rsidRPr="00075553">
        <w:rPr>
          <w:rFonts w:hint="eastAsia"/>
          <w:i/>
        </w:rPr>
        <w:t>543</w:t>
      </w:r>
      <w:r w:rsidRPr="00075553">
        <w:rPr>
          <w:rFonts w:hint="eastAsia"/>
        </w:rPr>
        <w:t>, 310-318.</w:t>
      </w:r>
    </w:p>
    <w:p w14:paraId="4E5C2F79" w14:textId="77777777" w:rsidR="00BD516A" w:rsidRPr="00075553" w:rsidRDefault="00BD516A" w:rsidP="00BD516A">
      <w:pPr>
        <w:pStyle w:val="EndNoteBibliography"/>
        <w:rPr>
          <w:rFonts w:hint="eastAsia"/>
        </w:rPr>
      </w:pPr>
      <w:r w:rsidRPr="00075553">
        <w:rPr>
          <w:rFonts w:hint="eastAsia"/>
        </w:rPr>
        <w:t>4.</w:t>
      </w:r>
      <w:r w:rsidRPr="00075553">
        <w:rPr>
          <w:rFonts w:hint="eastAsia"/>
        </w:rPr>
        <w:tab/>
        <w:t xml:space="preserve">Cassaro, C.; Virruso, G.; Culcasi, A.; Cipollina, A.; Tamburini, A.; Micale, G., Electrodialysis with Bipolar Membranes for the Sustainable Production of Chemicals from Seawater Brines at Pilot Plant Scale. </w:t>
      </w:r>
      <w:r w:rsidRPr="00075553">
        <w:rPr>
          <w:rFonts w:hint="eastAsia"/>
          <w:i/>
        </w:rPr>
        <w:t xml:space="preserve">ACS Sustain Chem Eng </w:t>
      </w:r>
      <w:r w:rsidRPr="00075553">
        <w:rPr>
          <w:rFonts w:hint="eastAsia"/>
          <w:b/>
        </w:rPr>
        <w:t>2023,</w:t>
      </w:r>
      <w:r w:rsidRPr="00075553">
        <w:rPr>
          <w:rFonts w:hint="eastAsia"/>
        </w:rPr>
        <w:t xml:space="preserve"> </w:t>
      </w:r>
      <w:r w:rsidRPr="00075553">
        <w:rPr>
          <w:rFonts w:hint="eastAsia"/>
          <w:i/>
        </w:rPr>
        <w:t>11</w:t>
      </w:r>
      <w:r w:rsidRPr="00075553">
        <w:rPr>
          <w:rFonts w:hint="eastAsia"/>
        </w:rPr>
        <w:t>, (7), 2989-3000.</w:t>
      </w:r>
    </w:p>
    <w:p w14:paraId="4196086D" w14:textId="77777777" w:rsidR="00BD516A" w:rsidRPr="004C301A" w:rsidRDefault="00BD516A" w:rsidP="00BD516A">
      <w:pPr>
        <w:widowControl/>
        <w:jc w:val="left"/>
        <w:rPr>
          <w:rFonts w:hint="eastAsia"/>
        </w:rPr>
      </w:pPr>
      <w:r>
        <w:rPr>
          <w:rFonts w:hint="eastAsia"/>
        </w:rPr>
        <w:fldChar w:fldCharType="end"/>
      </w:r>
    </w:p>
    <w:p w14:paraId="5FA0DFCE" w14:textId="77CB51CD" w:rsidR="00FA77E3" w:rsidRPr="004C301A" w:rsidRDefault="00FA77E3" w:rsidP="00FA77E3">
      <w:pPr>
        <w:widowControl/>
        <w:jc w:val="left"/>
        <w:rPr>
          <w:ins w:id="401" w:author="#NI YUQIN#" w:date="2025-07-28T15:08:00Z" w16du:dateUtc="2025-07-28T07:08:00Z"/>
          <w:rFonts w:hint="eastAsia"/>
        </w:rPr>
      </w:pPr>
      <w:del w:id="402" w:author="#NI YUQIN#" w:date="2025-08-01T12:00:00Z" w16du:dateUtc="2025-08-01T04:00:00Z">
        <w:r w:rsidRPr="004C55BF" w:rsidDel="00BD516A">
          <w:rPr>
            <w:rFonts w:ascii="Times New Roman" w:hAnsi="Times New Roman" w:cs="Times New Roman"/>
            <w:sz w:val="24"/>
            <w:szCs w:val="24"/>
          </w:rPr>
          <w:delText>gure S</w:delText>
        </w:r>
        <w:r w:rsidRPr="004C55BF" w:rsidDel="00BD516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C55BF" w:rsidDel="00BD516A">
          <w:rPr>
            <w:rFonts w:ascii="Times New Roman" w:hAnsi="Times New Roman" w:cs="Times New Roman"/>
            <w:sz w:val="24"/>
            <w:szCs w:val="24"/>
          </w:rPr>
          <w:delInstrText xml:space="preserve"> SEQ Figure_S \* ARABIC </w:delInstrText>
        </w:r>
        <w:r w:rsidRPr="004C55BF" w:rsidDel="00BD516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4C55BF" w:rsidDel="00BD516A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Pr="004C55BF" w:rsidDel="00BD516A">
          <w:rPr>
            <w:rFonts w:ascii="Times New Roman" w:hAnsi="Times New Roman" w:cs="Times New Roman"/>
            <w:sz w:val="24"/>
            <w:szCs w:val="24"/>
          </w:rPr>
          <w:delText xml:space="preserve"> The con</w:delText>
        </w:r>
      </w:del>
    </w:p>
    <w:p w14:paraId="6B1C9594" w14:textId="77777777" w:rsidR="00FA77E3" w:rsidRDefault="00FA77E3">
      <w:pPr>
        <w:widowControl/>
        <w:jc w:val="left"/>
        <w:rPr>
          <w:ins w:id="403" w:author="#NI YUQIN#" w:date="2025-07-28T15:08:00Z" w16du:dateUtc="2025-07-28T07:08:00Z"/>
          <w:rFonts w:ascii="Times New Roman" w:hAnsi="Times New Roman" w:cs="Times New Roman"/>
          <w:b/>
          <w:bCs/>
          <w:sz w:val="24"/>
          <w:szCs w:val="24"/>
        </w:rPr>
      </w:pPr>
      <w:ins w:id="404" w:author="#NI YUQIN#" w:date="2025-07-28T15:08:00Z" w16du:dateUtc="2025-07-28T07:08:00Z">
        <w:r>
          <w:rPr>
            <w:rFonts w:ascii="Times New Roman" w:hAnsi="Times New Roman" w:cs="Times New Roman"/>
            <w:b/>
            <w:bCs/>
            <w:sz w:val="24"/>
            <w:szCs w:val="24"/>
          </w:rPr>
          <w:br w:type="page"/>
        </w:r>
      </w:ins>
    </w:p>
    <w:p w14:paraId="3F1676D3" w14:textId="7F105C17" w:rsidR="004850D1" w:rsidRPr="004C22DF" w:rsidDel="00BD516A" w:rsidRDefault="004850D1" w:rsidP="00BD516A">
      <w:pPr>
        <w:spacing w:line="480" w:lineRule="auto"/>
        <w:outlineLvl w:val="0"/>
        <w:rPr>
          <w:del w:id="405" w:author="#NI YUQIN#" w:date="2025-08-01T12:00:00Z" w16du:dateUtc="2025-08-01T04:00:00Z"/>
          <w:rFonts w:ascii="Times New Roman" w:hAnsi="Times New Roman" w:cs="Times New Roman"/>
          <w:b/>
          <w:bCs/>
          <w:sz w:val="24"/>
          <w:szCs w:val="24"/>
        </w:rPr>
      </w:pPr>
      <w:del w:id="406" w:author="#NI YUQIN#" w:date="2025-08-01T12:00:00Z" w16du:dateUtc="2025-08-01T04:00:00Z">
        <w:r w:rsidRPr="008E6AD0" w:rsidDel="00BD516A">
          <w:rPr>
            <w:rFonts w:ascii="Times New Roman" w:hAnsi="Times New Roman" w:cs="Times New Roman" w:hint="eastAsia"/>
            <w:b/>
            <w:bCs/>
            <w:sz w:val="24"/>
            <w:szCs w:val="24"/>
          </w:rPr>
          <w:lastRenderedPageBreak/>
          <w:delText>Section S</w:delText>
        </w:r>
        <w:r w:rsidDel="00BD516A">
          <w:rPr>
            <w:rFonts w:ascii="Times New Roman" w:hAnsi="Times New Roman" w:cs="Times New Roman" w:hint="eastAsia"/>
            <w:b/>
            <w:bCs/>
            <w:sz w:val="24"/>
            <w:szCs w:val="24"/>
          </w:rPr>
          <w:delText xml:space="preserve">. Specific energy </w:delText>
        </w:r>
        <w:r w:rsidDel="00BD516A">
          <w:rPr>
            <w:rFonts w:ascii="Times New Roman" w:hAnsi="Times New Roman" w:cs="Times New Roman"/>
            <w:b/>
            <w:bCs/>
            <w:sz w:val="24"/>
            <w:szCs w:val="24"/>
          </w:rPr>
          <w:delText>consumption</w:delText>
        </w:r>
        <w:r w:rsidDel="00BD516A">
          <w:rPr>
            <w:rFonts w:ascii="Times New Roman" w:hAnsi="Times New Roman" w:cs="Times New Roman" w:hint="eastAsia"/>
            <w:b/>
            <w:bCs/>
            <w:sz w:val="24"/>
            <w:szCs w:val="24"/>
          </w:rPr>
          <w:delText xml:space="preserve"> during BMED tests</w:delText>
        </w:r>
      </w:del>
    </w:p>
    <w:p w14:paraId="5BD94A47" w14:textId="298625FA" w:rsidR="004850D1" w:rsidRPr="009639D5" w:rsidDel="00BD516A" w:rsidRDefault="004850D1" w:rsidP="00BD516A">
      <w:pPr>
        <w:spacing w:line="480" w:lineRule="auto"/>
        <w:outlineLvl w:val="0"/>
        <w:rPr>
          <w:del w:id="407" w:author="#NI YUQIN#" w:date="2025-08-01T12:00:00Z" w16du:dateUtc="2025-08-01T04:00:00Z"/>
          <w:rFonts w:ascii="Times New Roman" w:hAnsi="Times New Roman" w:cs="Times New Roman"/>
          <w:color w:val="000000"/>
          <w:sz w:val="24"/>
        </w:rPr>
        <w:pPrChange w:id="408" w:author="#NI YUQIN#" w:date="2025-08-01T12:00:00Z" w16du:dateUtc="2025-08-01T04:00:00Z">
          <w:pPr>
            <w:spacing w:line="480" w:lineRule="auto"/>
            <w:ind w:firstLine="420"/>
          </w:pPr>
        </w:pPrChange>
      </w:pPr>
      <w:del w:id="409" w:author="#NI YUQIN#" w:date="2025-08-01T12:00:00Z" w16du:dateUtc="2025-08-01T04:00:00Z"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 xml:space="preserve">Specific </w:delText>
        </w:r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>Energy consumption</w:delText>
        </w:r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 xml:space="preserve"> of produced acid and base</w:delText>
        </w:r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 (</w:delText>
        </w:r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>S</w:delText>
        </w:r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EC, kWh/kg) was calculated </w:delText>
        </w:r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>as follows</w:delText>
        </w:r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>:</w:delText>
        </w:r>
        <w:r w:rsidR="00075553" w:rsidDel="00BD516A">
          <w:rPr>
            <w:rFonts w:ascii="Times New Roman" w:hAnsi="Times New Roman" w:cs="Times New Roman"/>
            <w:color w:val="000000"/>
            <w:sz w:val="24"/>
          </w:rPr>
          <w:fldChar w:fldCharType="begin"/>
        </w:r>
        <w:r w:rsidR="00075553" w:rsidDel="00BD516A">
          <w:rPr>
            <w:rFonts w:ascii="Times New Roman" w:hAnsi="Times New Roman" w:cs="Times New Roman"/>
            <w:color w:val="000000"/>
            <w:sz w:val="24"/>
          </w:rPr>
          <w:delInstrText xml:space="preserve"> ADDIN EN.CITE &lt;EndNote&gt;&lt;Cite&gt;&lt;Author&gt;Cassaro&lt;/Author&gt;&lt;Year&gt;2023&lt;/Year&gt;&lt;RecNum&gt;250&lt;/RecNum&gt;&lt;DisplayText&gt;&lt;style face="superscript"&gt;4&lt;/style&gt;&lt;/DisplayText&gt;&lt;record&gt;&lt;rec-number&gt;250&lt;/rec-number&gt;&lt;foreign-keys&gt;&lt;key app="EN" db-id="5rxe5dxf7vvddgev2wn5at0deare50advddr" timestamp="1721288728"&gt;250&lt;/key&gt;&lt;/foreign-keys&gt;&lt;ref-type name="Journal Article"&gt;17&lt;/ref-type&gt;&lt;contributors&gt;&lt;authors&gt;&lt;author&gt;Cassaro, C.&lt;/author&gt;&lt;author&gt;Virruso, G.&lt;/author&gt;&lt;author&gt;Culcasi, A.&lt;/author&gt;&lt;author&gt;Cipollina, A.&lt;/author&gt;&lt;author&gt;Tamburini, A.&lt;/author&gt;&lt;author&gt;Micale, G.&lt;/author&gt;&lt;/authors&gt;&lt;/contributors&gt;&lt;auth-address&gt;Dipartimento di ingegneria, Universita degli studi di Palermo, Viale delle scienze Ed. 6, Palermo 90128, Italia.&lt;/auth-address&gt;&lt;titles&gt;&lt;title&gt;Electrodialysis with Bipolar Membranes for the Sustainable Production of Chemicals from Seawater Brines at Pilot Plant Scale&lt;/title&gt;&lt;secondary-title&gt;ACS Sustain Chem Eng&lt;/secondary-title&gt;&lt;/titles&gt;&lt;periodical&gt;&lt;full-title&gt;ACS Sustain Chem Eng&lt;/full-title&gt;&lt;/periodical&gt;&lt;pages&gt;2989-3000&lt;/pages&gt;&lt;volume&gt;11&lt;/volume&gt;&lt;number&gt;7&lt;/number&gt;&lt;edition&gt;2023/02/28&lt;/edition&gt;&lt;dates&gt;&lt;year&gt;2023&lt;/year&gt;&lt;pub-dates&gt;&lt;date&gt;Feb 20&lt;/date&gt;&lt;/pub-dates&gt;&lt;/dates&gt;&lt;isbn&gt;2168-0485 (Print)&amp;#xD;2168-0485 (Electronic)&amp;#xD;2168-0485 (Linking)&lt;/isbn&gt;&lt;accession-num&gt;36844752&lt;/accession-num&gt;&lt;urls&gt;&lt;related-urls&gt;&lt;url&gt;https://www.ncbi.nlm.nih.gov/pubmed/36844752&lt;/url&gt;&lt;/related-urls&gt;&lt;/urls&gt;&lt;custom2&gt;PMC9945178&lt;/custom2&gt;&lt;electronic-resource-num&gt;10.1021/acssuschemeng.2c06636&lt;/electronic-resource-num&gt;&lt;/record&gt;&lt;/Cite&gt;&lt;/EndNote&gt;</w:delInstrText>
        </w:r>
        <w:r w:rsidR="00075553" w:rsidDel="00BD516A">
          <w:rPr>
            <w:rFonts w:ascii="Times New Roman" w:hAnsi="Times New Roman" w:cs="Times New Roman"/>
            <w:color w:val="000000"/>
            <w:sz w:val="24"/>
          </w:rPr>
          <w:fldChar w:fldCharType="separate"/>
        </w:r>
        <w:r w:rsidR="00075553" w:rsidRPr="00075553" w:rsidDel="00BD516A">
          <w:rPr>
            <w:rFonts w:ascii="Times New Roman" w:hAnsi="Times New Roman" w:cs="Times New Roman"/>
            <w:noProof/>
            <w:color w:val="000000"/>
            <w:sz w:val="24"/>
            <w:vertAlign w:val="superscript"/>
          </w:rPr>
          <w:delText>4</w:delText>
        </w:r>
        <w:r w:rsidR="00075553" w:rsidDel="00BD516A">
          <w:rPr>
            <w:rFonts w:ascii="Times New Roman" w:hAnsi="Times New Roman" w:cs="Times New Roman"/>
            <w:color w:val="000000"/>
            <w:sz w:val="24"/>
          </w:rPr>
          <w:fldChar w:fldCharType="end"/>
        </w:r>
      </w:del>
    </w:p>
    <w:p w14:paraId="3A036687" w14:textId="21354AE9" w:rsidR="004850D1" w:rsidRPr="009639D5" w:rsidDel="00BD516A" w:rsidRDefault="00000000" w:rsidP="00BD516A">
      <w:pPr>
        <w:spacing w:line="480" w:lineRule="auto"/>
        <w:outlineLvl w:val="0"/>
        <w:rPr>
          <w:del w:id="410" w:author="#NI YUQIN#" w:date="2025-08-01T12:00:00Z" w16du:dateUtc="2025-08-01T04:00:00Z"/>
          <w:rFonts w:ascii="Times New Roman" w:hAnsi="Times New Roman" w:cs="Times New Roman"/>
          <w:color w:val="000000"/>
          <w:sz w:val="24"/>
        </w:rPr>
        <w:pPrChange w:id="411" w:author="#NI YUQIN#" w:date="2025-08-01T12:00:00Z" w16du:dateUtc="2025-08-01T04:00:00Z">
          <w:pPr>
            <w:spacing w:line="480" w:lineRule="auto"/>
            <w:ind w:right="-11"/>
          </w:pPr>
        </w:pPrChange>
      </w:pPr>
      <m:oMathPara>
        <m:oMath>
          <m:eqArr>
            <m:eqArrPr>
              <m:maxDist m:val="1"/>
              <m:ctrlPr>
                <w:del w:id="412" w:author="#NI YUQIN#" w:date="2025-08-01T12:00:00Z" w16du:dateUtc="2025-08-01T04:00:00Z">
                  <w:rPr>
                    <w:rFonts w:ascii="Cambria Math" w:hAnsi="Cambria Math" w:cs="Times New Roman"/>
                    <w:i/>
                    <w:color w:val="000000"/>
                    <w:sz w:val="24"/>
                  </w:rPr>
                </w:del>
              </m:ctrlPr>
            </m:eqArrPr>
            <m:e>
              <m:sSup>
                <m:sSupPr>
                  <m:ctrlPr>
                    <w:del w:id="413" w:author="#NI YUQIN#" w:date="2025-08-01T12:00:00Z" w16du:dateUtc="2025-08-01T04:00:00Z"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</w:rPr>
                    </w:del>
                  </m:ctrlPr>
                </m:sSupPr>
                <m:e>
                  <m:r>
                    <w:del w:id="414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SEC</m:t>
                    </w:del>
                  </m:r>
                </m:e>
                <m:sup>
                  <m:r>
                    <w:del w:id="415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i</m:t>
                    </w:del>
                  </m:r>
                </m:sup>
              </m:sSup>
              <m:r>
                <w:del w:id="416" w:author="#NI YUQIN#" w:date="2025-08-01T12:00:00Z" w16du:dateUtc="2025-08-01T04:00:00Z">
                  <w:rPr>
                    <w:rFonts w:ascii="Cambria Math" w:hAnsi="Cambria Math" w:cs="Times New Roman"/>
                    <w:color w:val="000000"/>
                    <w:sz w:val="24"/>
                  </w:rPr>
                  <m:t>=</m:t>
                </w:del>
              </m:r>
              <m:f>
                <m:fPr>
                  <m:ctrlPr>
                    <w:del w:id="417" w:author="#NI YUQIN#" w:date="2025-08-01T12:00:00Z" w16du:dateUtc="2025-08-01T04:00:00Z"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  <w:szCs w:val="24"/>
                        <w14:ligatures w14:val="none"/>
                      </w:rPr>
                    </w:del>
                  </m:ctrlPr>
                </m:fPr>
                <m:num>
                  <m:nary>
                    <m:naryPr>
                      <m:limLoc m:val="subSup"/>
                      <m:ctrlPr>
                        <w:del w:id="418" w:author="#NI YUQIN#" w:date="2025-08-01T12:00:00Z" w16du:dateUtc="2025-08-01T04:00:00Z"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  <w14:ligatures w14:val="none"/>
                          </w:rPr>
                        </w:del>
                      </m:ctrlPr>
                    </m:naryPr>
                    <m:sub>
                      <m:r>
                        <w:del w:id="419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</w:rPr>
                          <m:t>0</m:t>
                        </w:del>
                      </m:r>
                    </m:sub>
                    <m:sup>
                      <m:r>
                        <w:del w:id="420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</w:rPr>
                          <m:t>t</m:t>
                        </w:del>
                      </m:r>
                    </m:sup>
                    <m:e>
                      <m:sSub>
                        <m:sSubPr>
                          <m:ctrlPr>
                            <w:del w:id="421" w:author="#NI YUQIN#" w:date="2025-08-01T12:00:00Z" w16du:dateUtc="2025-08-01T04:00:00Z">
                              <w:rPr>
                                <w:rFonts w:ascii="Cambria Math" w:hAnsi="Cambria Math" w:cs="Times New Roman"/>
                                <w:i/>
                                <w:color w:val="000000"/>
                                <w:sz w:val="24"/>
                                <w:szCs w:val="24"/>
                                <w14:ligatures w14:val="none"/>
                              </w:rPr>
                            </w:del>
                          </m:ctrlPr>
                        </m:sSubPr>
                        <m:e>
                          <m:r>
                            <w:del w:id="422" w:author="#NI YUQIN#" w:date="2025-08-01T12:00:00Z" w16du:dateUtc="2025-08-01T04:00:00Z">
                              <w:rPr>
                                <w:rFonts w:ascii="Cambria Math" w:hAnsi="Cambria Math" w:cs="Times New Roman"/>
                                <w:color w:val="000000"/>
                                <w:sz w:val="24"/>
                              </w:rPr>
                              <m:t>U</m:t>
                            </w:del>
                          </m:r>
                        </m:e>
                        <m:sub>
                          <m:r>
                            <w:del w:id="423" w:author="#NI YUQIN#" w:date="2025-08-01T12:00:00Z" w16du:dateUtc="2025-08-01T04:00:00Z">
                              <w:rPr>
                                <w:rFonts w:ascii="Cambria Math" w:hAnsi="Cambria Math" w:cs="Times New Roman"/>
                                <w:color w:val="000000"/>
                                <w:sz w:val="24"/>
                              </w:rPr>
                              <m:t>t</m:t>
                            </w:del>
                          </m:r>
                        </m:sub>
                      </m:sSub>
                      <m:sSub>
                        <m:sSubPr>
                          <m:ctrlPr>
                            <w:del w:id="424" w:author="#NI YUQIN#" w:date="2025-08-01T12:00:00Z" w16du:dateUtc="2025-08-01T04:00:00Z">
                              <w:rPr>
                                <w:rFonts w:ascii="Cambria Math" w:hAnsi="Cambria Math" w:cs="Times New Roman"/>
                                <w:i/>
                                <w:color w:val="000000"/>
                                <w:sz w:val="24"/>
                                <w:szCs w:val="24"/>
                                <w14:ligatures w14:val="none"/>
                              </w:rPr>
                            </w:del>
                          </m:ctrlPr>
                        </m:sSubPr>
                        <m:e>
                          <m:r>
                            <w:del w:id="425" w:author="#NI YUQIN#" w:date="2025-08-01T12:00:00Z" w16du:dateUtc="2025-08-01T04:00:00Z">
                              <w:rPr>
                                <w:rFonts w:ascii="Cambria Math" w:hAnsi="Cambria Math" w:cs="Times New Roman"/>
                                <w:color w:val="000000"/>
                                <w:sz w:val="24"/>
                              </w:rPr>
                              <m:t>I</m:t>
                            </w:del>
                          </m:r>
                        </m:e>
                        <m:sub>
                          <m:r>
                            <w:del w:id="426" w:author="#NI YUQIN#" w:date="2025-08-01T12:00:00Z" w16du:dateUtc="2025-08-01T04:00:00Z">
                              <w:rPr>
                                <w:rFonts w:ascii="Cambria Math" w:hAnsi="Cambria Math" w:cs="Times New Roman"/>
                                <w:color w:val="000000"/>
                                <w:sz w:val="24"/>
                              </w:rPr>
                              <m:t>t</m:t>
                            </w:del>
                          </m:r>
                        </m:sub>
                      </m:sSub>
                      <m:r>
                        <w:del w:id="427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</w:rPr>
                          <m:t>dt</m:t>
                        </w:del>
                      </m:r>
                    </m:e>
                  </m:nary>
                </m:num>
                <m:den>
                  <m:r>
                    <w:del w:id="428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(</m:t>
                    </w:del>
                  </m:r>
                  <m:sSubSup>
                    <m:sSubSupPr>
                      <m:ctrlPr>
                        <w:del w:id="429" w:author="#NI YUQIN#" w:date="2025-08-01T12:00:00Z" w16du:dateUtc="2025-08-01T04:00:00Z"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  <w14:ligatures w14:val="none"/>
                          </w:rPr>
                        </w:del>
                      </m:ctrlPr>
                    </m:sSubSupPr>
                    <m:e>
                      <m:r>
                        <w:del w:id="430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C</m:t>
                        </w:del>
                      </m:r>
                    </m:e>
                    <m:sub>
                      <m:r>
                        <w:del w:id="431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t</m:t>
                        </w:del>
                      </m:r>
                    </m:sub>
                    <m:sup>
                      <m:r>
                        <w:del w:id="432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i</m:t>
                        </w:del>
                      </m:r>
                    </m:sup>
                  </m:sSubSup>
                  <m:r>
                    <w:del w:id="433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-</m:t>
                    </w:del>
                  </m:r>
                  <m:sSubSup>
                    <m:sSubSupPr>
                      <m:ctrlPr>
                        <w:del w:id="434" w:author="#NI YUQIN#" w:date="2025-08-01T12:00:00Z" w16du:dateUtc="2025-08-01T04:00:00Z"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  <w:szCs w:val="24"/>
                            <w14:ligatures w14:val="none"/>
                          </w:rPr>
                        </w:del>
                      </m:ctrlPr>
                    </m:sSubSupPr>
                    <m:e>
                      <m:r>
                        <w:del w:id="435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C</m:t>
                        </w:del>
                      </m:r>
                    </m:e>
                    <m:sub>
                      <m:r>
                        <w:del w:id="436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0</m:t>
                        </w:del>
                      </m:r>
                    </m:sub>
                    <m:sup>
                      <m:r>
                        <w:del w:id="437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  <w:szCs w:val="24"/>
                            <w14:ligatures w14:val="none"/>
                          </w:rPr>
                          <m:t>i</m:t>
                        </w:del>
                      </m:r>
                    </m:sup>
                  </m:sSubSup>
                  <m:r>
                    <w:del w:id="438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)V</m:t>
                    </w:del>
                  </m:r>
                  <m:sSup>
                    <m:sSupPr>
                      <m:ctrlPr>
                        <w:del w:id="439" w:author="#NI YUQIN#" w:date="2025-08-01T12:00:00Z" w16du:dateUtc="2025-08-01T04:00:00Z">
                          <w:rPr>
                            <w:rFonts w:ascii="Cambria Math" w:hAnsi="Cambria Math" w:cs="Times New Roman"/>
                            <w:i/>
                            <w:color w:val="000000"/>
                            <w:sz w:val="24"/>
                          </w:rPr>
                        </w:del>
                      </m:ctrlPr>
                    </m:sSupPr>
                    <m:e>
                      <m:r>
                        <w:del w:id="440" w:author="#NI YUQIN#" w:date="2025-08-01T12:00:00Z" w16du:dateUtc="2025-08-01T04:00:00Z">
                          <w:rPr>
                            <w:rFonts w:ascii="Cambria Math" w:hAnsi="Cambria Math" w:cs="Times New Roman"/>
                            <w:color w:val="000000"/>
                            <w:sz w:val="24"/>
                          </w:rPr>
                          <m:t>M</m:t>
                        </w:del>
                      </m:r>
                    </m:e>
                    <m:sup>
                      <m:r>
                        <w:del w:id="441" w:author="#NI YUQIN#" w:date="2025-08-01T12:00:00Z" w16du:dateUtc="2025-08-01T04:00:00Z">
                          <w:rPr>
                            <w:rFonts w:ascii="Cambria Math" w:hAnsi="Cambria Math" w:cs="Times New Roman" w:hint="eastAsia"/>
                            <w:color w:val="000000"/>
                            <w:sz w:val="24"/>
                          </w:rPr>
                          <m:t>i</m:t>
                        </w:del>
                      </m:r>
                    </m:sup>
                  </m:sSup>
                </m:den>
              </m:f>
              <m:r>
                <w:del w:id="442" w:author="#NI YUQIN#" w:date="2025-08-01T12:00:00Z" w16du:dateUtc="2025-08-01T04:00:00Z">
                  <w:rPr>
                    <w:rFonts w:ascii="Cambria Math" w:hAnsi="Cambria Math" w:cs="Times New Roman"/>
                    <w:color w:val="000000"/>
                    <w:sz w:val="24"/>
                  </w:rPr>
                  <m:t>#</m:t>
                </w:del>
              </m:r>
              <m:d>
                <m:dPr>
                  <m:ctrlPr>
                    <w:del w:id="443" w:author="#NI YUQIN#" w:date="2025-08-01T12:00:00Z" w16du:dateUtc="2025-08-01T04:00:00Z">
                      <w:rPr>
                        <w:rFonts w:ascii="Cambria Math" w:hAnsi="Cambria Math" w:cs="Times New Roman"/>
                        <w:i/>
                        <w:color w:val="000000"/>
                        <w:sz w:val="24"/>
                      </w:rPr>
                    </w:del>
                  </m:ctrlPr>
                </m:dPr>
                <m:e>
                  <m:r>
                    <w:del w:id="444" w:author="#NI YUQIN#" w:date="2025-08-01T12:00:00Z" w16du:dateUtc="2025-08-01T04:00:00Z">
                      <w:rPr>
                        <w:rFonts w:ascii="Cambria Math" w:hAnsi="Cambria Math" w:cs="Times New Roman"/>
                        <w:color w:val="000000"/>
                        <w:sz w:val="24"/>
                      </w:rPr>
                      <m:t>12</m:t>
                    </w:del>
                  </m:r>
                </m:e>
              </m:d>
            </m:e>
          </m:eqArr>
        </m:oMath>
      </m:oMathPara>
    </w:p>
    <w:p w14:paraId="2F810FA0" w14:textId="675CC2A7" w:rsidR="004850D1" w:rsidRPr="00DB4085" w:rsidDel="00BD516A" w:rsidRDefault="004850D1" w:rsidP="00BD516A">
      <w:pPr>
        <w:spacing w:line="480" w:lineRule="auto"/>
        <w:outlineLvl w:val="0"/>
        <w:rPr>
          <w:del w:id="445" w:author="#NI YUQIN#" w:date="2025-08-01T12:00:00Z" w16du:dateUtc="2025-08-01T04:00:00Z"/>
          <w:rFonts w:ascii="Times New Roman" w:hAnsi="Times New Roman" w:cs="Times New Roman"/>
          <w:color w:val="000000"/>
          <w:sz w:val="24"/>
        </w:rPr>
        <w:pPrChange w:id="446" w:author="#NI YUQIN#" w:date="2025-08-01T12:00:00Z" w16du:dateUtc="2025-08-01T04:00:00Z">
          <w:pPr>
            <w:spacing w:line="480" w:lineRule="auto"/>
            <w:ind w:right="-11"/>
          </w:pPr>
        </w:pPrChange>
      </w:pPr>
      <w:del w:id="447" w:author="#NI YUQIN#" w:date="2025-08-01T12:00:00Z" w16du:dateUtc="2025-08-01T04:00:00Z"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Where </w:delText>
        </w:r>
      </w:del>
      <m:oMath>
        <m:sSub>
          <m:sSubPr>
            <m:ctrlPr>
              <w:del w:id="448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</w:rPr>
              </w:del>
            </m:ctrlPr>
          </m:sSubPr>
          <m:e>
            <m:r>
              <w:del w:id="449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U</m:t>
              </w:del>
            </m:r>
          </m:e>
          <m:sub>
            <m:r>
              <w:del w:id="450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t</m:t>
              </w:del>
            </m:r>
          </m:sub>
        </m:sSub>
      </m:oMath>
      <w:del w:id="451" w:author="#NI YUQIN#" w:date="2025-08-01T12:00:00Z" w16du:dateUtc="2025-08-01T04:00:00Z"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 is the voltage (V) and </w:delText>
        </w:r>
      </w:del>
      <m:oMath>
        <m:sSub>
          <m:sSubPr>
            <m:ctrlPr>
              <w:del w:id="452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</w:rPr>
              </w:del>
            </m:ctrlPr>
          </m:sSubPr>
          <m:e>
            <m:r>
              <w:del w:id="453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I</m:t>
              </w:del>
            </m:r>
          </m:e>
          <m:sub>
            <m:r>
              <w:del w:id="454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t</m:t>
              </w:del>
            </m:r>
          </m:sub>
        </m:sSub>
      </m:oMath>
      <w:del w:id="455" w:author="#NI YUQIN#" w:date="2025-08-01T12:00:00Z" w16du:dateUtc="2025-08-01T04:00:00Z"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 is the current (A) at time </w:delText>
        </w:r>
      </w:del>
      <m:oMath>
        <m:r>
          <w:del w:id="456" w:author="#NI YUQIN#" w:date="2025-08-01T12:00:00Z" w16du:dateUtc="2025-08-01T04:00:00Z">
            <w:rPr>
              <w:rFonts w:ascii="Cambria Math" w:hAnsi="Cambria Math" w:cs="Times New Roman"/>
              <w:color w:val="000000"/>
              <w:sz w:val="24"/>
            </w:rPr>
            <m:t>t</m:t>
          </w:del>
        </m:r>
      </m:oMath>
      <w:del w:id="457" w:author="#NI YUQIN#" w:date="2025-08-01T12:00:00Z" w16du:dateUtc="2025-08-01T04:00:00Z"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. </w:delText>
        </w:r>
      </w:del>
      <m:oMath>
        <m:sSubSup>
          <m:sSubSupPr>
            <m:ctrlPr>
              <w:del w:id="458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  <w:szCs w:val="24"/>
                  <w14:ligatures w14:val="none"/>
                </w:rPr>
              </w:del>
            </m:ctrlPr>
          </m:sSubSupPr>
          <m:e>
            <m:r>
              <w:del w:id="459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C</m:t>
              </w:del>
            </m:r>
          </m:e>
          <m:sub>
            <m:r>
              <w:del w:id="460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t</m:t>
              </w:del>
            </m:r>
          </m:sub>
          <m:sup>
            <m:r>
              <w:del w:id="461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i</m:t>
              </w:del>
            </m:r>
          </m:sup>
        </m:sSubSup>
      </m:oMath>
      <w:del w:id="462" w:author="#NI YUQIN#" w:date="2025-08-01T12:00:00Z" w16du:dateUtc="2025-08-01T04:00:00Z"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 </w:delText>
        </w:r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 xml:space="preserve">and </w:delText>
        </w:r>
      </w:del>
      <m:oMath>
        <m:sSubSup>
          <m:sSubSupPr>
            <m:ctrlPr>
              <w:del w:id="463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  <w:szCs w:val="24"/>
                  <w14:ligatures w14:val="none"/>
                </w:rPr>
              </w:del>
            </m:ctrlPr>
          </m:sSubSupPr>
          <m:e>
            <m:r>
              <w:del w:id="464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C</m:t>
              </w:del>
            </m:r>
          </m:e>
          <m:sub>
            <m:r>
              <w:del w:id="465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0</m:t>
              </w:del>
            </m:r>
          </m:sub>
          <m:sup>
            <m:r>
              <w:del w:id="466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  <w:szCs w:val="24"/>
                  <w14:ligatures w14:val="none"/>
                </w:rPr>
                <m:t>i</m:t>
              </w:del>
            </m:r>
          </m:sup>
        </m:sSubSup>
      </m:oMath>
      <w:del w:id="467" w:author="#NI YUQIN#" w:date="2025-08-01T12:00:00Z" w16du:dateUtc="2025-08-01T04:00:00Z"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 xml:space="preserve"> were</w:delText>
        </w:r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 the concentration of </w:delText>
        </w:r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 xml:space="preserve">solution </w:delText>
        </w:r>
      </w:del>
      <m:oMath>
        <m:r>
          <w:del w:id="468" w:author="#NI YUQIN#" w:date="2025-08-01T12:00:00Z" w16du:dateUtc="2025-08-01T04:00:00Z">
            <w:rPr>
              <w:rFonts w:ascii="Cambria Math" w:hAnsi="Cambria Math" w:cs="Times New Roman"/>
              <w:color w:val="000000"/>
              <w:sz w:val="24"/>
            </w:rPr>
            <m:t>i</m:t>
          </w:del>
        </m:r>
      </m:oMath>
      <w:del w:id="469" w:author="#NI YUQIN#" w:date="2025-08-01T12:00:00Z" w16du:dateUtc="2025-08-01T04:00:00Z"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 xml:space="preserve"> (i.e., b</w:delText>
        </w:r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>ase or acid</w:delText>
        </w:r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>)</w:delText>
        </w:r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 at time </w:delText>
        </w:r>
      </w:del>
      <m:oMath>
        <m:r>
          <w:del w:id="470" w:author="#NI YUQIN#" w:date="2025-08-01T12:00:00Z" w16du:dateUtc="2025-08-01T04:00:00Z">
            <w:rPr>
              <w:rFonts w:ascii="Cambria Math" w:hAnsi="Cambria Math" w:cs="Times New Roman"/>
              <w:color w:val="000000"/>
              <w:sz w:val="24"/>
            </w:rPr>
            <m:t>t</m:t>
          </w:del>
        </m:r>
      </m:oMath>
      <w:del w:id="471" w:author="#NI YUQIN#" w:date="2025-08-01T12:00:00Z" w16du:dateUtc="2025-08-01T04:00:00Z"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 </w:delText>
        </w:r>
        <w:r w:rsidDel="00BD516A">
          <w:rPr>
            <w:rFonts w:ascii="Times New Roman" w:hAnsi="Times New Roman" w:cs="Times New Roman" w:hint="eastAsia"/>
            <w:color w:val="000000"/>
            <w:sz w:val="24"/>
          </w:rPr>
          <w:delText xml:space="preserve">and 0 </w:delText>
        </w:r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(mol/L) </w:delText>
        </w:r>
      </w:del>
      <m:oMath>
        <m:r>
          <w:del w:id="472" w:author="#NI YUQIN#" w:date="2025-08-01T12:00:00Z" w16du:dateUtc="2025-08-01T04:00:00Z">
            <w:rPr>
              <w:rFonts w:ascii="Cambria Math" w:hAnsi="Cambria Math" w:cs="Times New Roman"/>
              <w:color w:val="000000"/>
              <w:sz w:val="24"/>
            </w:rPr>
            <m:t>V</m:t>
          </w:del>
        </m:r>
      </m:oMath>
      <w:del w:id="473" w:author="#NI YUQIN#" w:date="2025-08-01T12:00:00Z" w16du:dateUtc="2025-08-01T04:00:00Z"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 is the volume of circulated volume of acid or base solution (L). </w:delText>
        </w:r>
      </w:del>
      <m:oMath>
        <m:sSup>
          <m:sSupPr>
            <m:ctrlPr>
              <w:del w:id="474" w:author="#NI YUQIN#" w:date="2025-08-01T12:00:00Z" w16du:dateUtc="2025-08-01T04:00:00Z">
                <w:rPr>
                  <w:rFonts w:ascii="Cambria Math" w:hAnsi="Cambria Math" w:cs="Times New Roman"/>
                  <w:i/>
                  <w:color w:val="000000"/>
                  <w:sz w:val="24"/>
                </w:rPr>
              </w:del>
            </m:ctrlPr>
          </m:sSupPr>
          <m:e>
            <m:r>
              <w:del w:id="475" w:author="#NI YUQIN#" w:date="2025-08-01T12:00:00Z" w16du:dateUtc="2025-08-01T04:00:00Z">
                <w:rPr>
                  <w:rFonts w:ascii="Cambria Math" w:hAnsi="Cambria Math" w:cs="Times New Roman"/>
                  <w:color w:val="000000"/>
                  <w:sz w:val="24"/>
                </w:rPr>
                <m:t>M</m:t>
              </w:del>
            </m:r>
          </m:e>
          <m:sup>
            <m:r>
              <w:del w:id="476" w:author="#NI YUQIN#" w:date="2025-08-01T12:00:00Z" w16du:dateUtc="2025-08-01T04:00:00Z">
                <w:rPr>
                  <w:rFonts w:ascii="Cambria Math" w:hAnsi="Cambria Math" w:cs="Times New Roman" w:hint="eastAsia"/>
                  <w:color w:val="000000"/>
                  <w:sz w:val="24"/>
                </w:rPr>
                <m:t>i</m:t>
              </w:del>
            </m:r>
          </m:sup>
        </m:sSup>
      </m:oMath>
      <w:del w:id="477" w:author="#NI YUQIN#" w:date="2025-08-01T12:00:00Z" w16du:dateUtc="2025-08-01T04:00:00Z">
        <w:r w:rsidRPr="009639D5" w:rsidDel="00BD516A">
          <w:rPr>
            <w:rFonts w:ascii="Times New Roman" w:hAnsi="Times New Roman" w:cs="Times New Roman"/>
            <w:color w:val="000000"/>
            <w:sz w:val="24"/>
          </w:rPr>
          <w:delText xml:space="preserve"> is the molar weight of base or acid (g/mol).</w:delText>
        </w:r>
      </w:del>
    </w:p>
    <w:p w14:paraId="05414B04" w14:textId="1817F1E3" w:rsidR="004850D1" w:rsidDel="00BD516A" w:rsidRDefault="004850D1" w:rsidP="00BD516A">
      <w:pPr>
        <w:spacing w:line="480" w:lineRule="auto"/>
        <w:outlineLvl w:val="0"/>
        <w:rPr>
          <w:del w:id="478" w:author="#NI YUQIN#" w:date="2025-08-01T12:00:00Z" w16du:dateUtc="2025-08-01T04:00:00Z"/>
          <w:rFonts w:ascii="Times New Roman" w:eastAsia="黑体" w:hAnsi="Times New Roman" w:cs="Times New Roman"/>
          <w:sz w:val="24"/>
        </w:rPr>
        <w:pPrChange w:id="479" w:author="#NI YUQIN#" w:date="2025-08-01T12:00:00Z" w16du:dateUtc="2025-08-01T04:00:00Z">
          <w:pPr>
            <w:spacing w:line="480" w:lineRule="auto"/>
            <w:ind w:firstLine="360"/>
          </w:pPr>
        </w:pPrChange>
      </w:pPr>
      <w:del w:id="480" w:author="#NI YUQIN#" w:date="2025-08-01T12:00:00Z" w16du:dateUtc="2025-08-01T04:00:00Z">
        <w:r w:rsidDel="00BD516A">
          <w:rPr>
            <w:rFonts w:ascii="Times New Roman" w:hAnsi="Times New Roman" w:cs="Times New Roman"/>
            <w:sz w:val="24"/>
            <w:szCs w:val="24"/>
          </w:rPr>
          <w:tab/>
        </w:r>
        <w:r w:rsidDel="00BD516A">
          <w:rPr>
            <w:rFonts w:ascii="Times New Roman" w:hAnsi="Times New Roman" w:cs="Times New Roman" w:hint="eastAsia"/>
            <w:sz w:val="24"/>
            <w:szCs w:val="24"/>
          </w:rPr>
          <w:delText xml:space="preserve">When BMED  SWB, scaling </w:delText>
        </w:r>
        <w:r w:rsidDel="00BD516A">
          <w:rPr>
            <w:rFonts w:ascii="Times New Roman" w:eastAsia="黑体" w:hAnsi="Times New Roman" w:cs="Times New Roman" w:hint="eastAsia"/>
            <w:sz w:val="24"/>
          </w:rPr>
          <w:delText>increased the resistance of the stack (</w:delText>
        </w:r>
        <w:r w:rsidRPr="009F4E4A" w:rsidDel="00BD516A">
          <w:rPr>
            <w:rFonts w:ascii="Times New Roman" w:eastAsia="黑体" w:hAnsi="Times New Roman" w:cs="Times New Roman" w:hint="eastAsia"/>
            <w:b/>
            <w:bCs/>
            <w:sz w:val="24"/>
          </w:rPr>
          <w:delText xml:space="preserve">Fig. </w:delText>
        </w:r>
        <w:r w:rsidDel="00BD516A">
          <w:rPr>
            <w:rFonts w:ascii="Times New Roman" w:eastAsia="黑体" w:hAnsi="Times New Roman" w:cs="Times New Roman" w:hint="eastAsia"/>
            <w:sz w:val="24"/>
          </w:rPr>
          <w:delText xml:space="preserve">). Under </w:delText>
        </w:r>
        <w:r w:rsidDel="00BD516A">
          <w:rPr>
            <w:rFonts w:ascii="Times New Roman" w:eastAsia="黑体" w:hAnsi="Times New Roman" w:cs="Times New Roman"/>
            <w:sz w:val="24"/>
          </w:rPr>
          <w:delText>the</w:delText>
        </w:r>
        <w:r w:rsidDel="00BD516A">
          <w:rPr>
            <w:rFonts w:ascii="Times New Roman" w:eastAsia="黑体" w:hAnsi="Times New Roman" w:cs="Times New Roman" w:hint="eastAsia"/>
            <w:sz w:val="24"/>
          </w:rPr>
          <w:delText xml:space="preserve"> constant current, </w:delText>
        </w:r>
        <w:r w:rsidRPr="0066766C" w:rsidDel="00BD516A">
          <w:rPr>
            <w:rFonts w:ascii="Times New Roman" w:eastAsia="黑体" w:hAnsi="Times New Roman" w:cs="Times New Roman"/>
            <w:sz w:val="24"/>
          </w:rPr>
          <w:delText xml:space="preserve">the voltage </w:delText>
        </w:r>
        <w:r w:rsidDel="00BD516A">
          <w:rPr>
            <w:rFonts w:ascii="Times New Roman" w:eastAsia="黑体" w:hAnsi="Times New Roman" w:cs="Times New Roman" w:hint="eastAsia"/>
            <w:sz w:val="24"/>
          </w:rPr>
          <w:delText>across</w:delText>
        </w:r>
        <w:r w:rsidRPr="0066766C" w:rsidDel="00BD516A">
          <w:rPr>
            <w:rFonts w:ascii="Times New Roman" w:eastAsia="黑体" w:hAnsi="Times New Roman" w:cs="Times New Roman"/>
            <w:sz w:val="24"/>
          </w:rPr>
          <w:delText xml:space="preserve"> the BMED system remained elevated throughout the experimen</w:delText>
        </w:r>
        <w:r w:rsidDel="00BD516A">
          <w:rPr>
            <w:rFonts w:ascii="Times New Roman" w:eastAsia="黑体" w:hAnsi="Times New Roman" w:cs="Times New Roman" w:hint="eastAsia"/>
            <w:sz w:val="24"/>
          </w:rPr>
          <w:delText>t</w:delText>
        </w:r>
        <w:r w:rsidRPr="0016180F" w:rsidDel="00BD516A">
          <w:rPr>
            <w:rFonts w:ascii="Times New Roman" w:eastAsia="黑体" w:hAnsi="Times New Roman" w:cs="Times New Roman" w:hint="eastAsia"/>
            <w:sz w:val="24"/>
          </w:rPr>
          <w:delText xml:space="preserve"> (</w:delText>
        </w:r>
        <w:r w:rsidRPr="0016180F" w:rsidDel="00BD516A">
          <w:rPr>
            <w:rFonts w:ascii="Times New Roman" w:eastAsia="黑体" w:hAnsi="Times New Roman" w:cs="Times New Roman" w:hint="eastAsia"/>
            <w:b/>
            <w:bCs/>
            <w:sz w:val="24"/>
          </w:rPr>
          <w:delText xml:space="preserve">Fig. </w:delText>
        </w:r>
        <w:r w:rsidDel="00BD516A">
          <w:rPr>
            <w:rFonts w:ascii="Times New Roman" w:eastAsia="黑体" w:hAnsi="Times New Roman" w:cs="Times New Roman" w:hint="eastAsia"/>
            <w:b/>
            <w:bCs/>
            <w:sz w:val="24"/>
          </w:rPr>
          <w:delText>S</w:delText>
        </w:r>
        <w:r w:rsidR="00323D7B" w:rsidDel="00BD516A">
          <w:rPr>
            <w:rFonts w:ascii="Times New Roman" w:eastAsia="黑体" w:hAnsi="Times New Roman" w:cs="Times New Roman" w:hint="eastAsia"/>
            <w:b/>
            <w:bCs/>
            <w:sz w:val="24"/>
          </w:rPr>
          <w:delText>10</w:delText>
        </w:r>
        <w:r w:rsidRPr="0016180F" w:rsidDel="00BD516A">
          <w:rPr>
            <w:rFonts w:ascii="Times New Roman" w:eastAsia="黑体" w:hAnsi="Times New Roman" w:cs="Times New Roman" w:hint="eastAsia"/>
            <w:sz w:val="24"/>
          </w:rPr>
          <w:delText>)</w:delText>
        </w:r>
        <w:r w:rsidDel="00BD516A">
          <w:rPr>
            <w:rFonts w:ascii="Times New Roman" w:eastAsia="黑体" w:hAnsi="Times New Roman" w:cs="Times New Roman" w:hint="eastAsia"/>
            <w:sz w:val="24"/>
          </w:rPr>
          <w:delText>. Since</w:delText>
        </w:r>
        <w:r w:rsidRPr="0016180F" w:rsidDel="00BD516A">
          <w:rPr>
            <w:rFonts w:ascii="Times New Roman" w:eastAsia="黑体" w:hAnsi="Times New Roman" w:cs="Times New Roman" w:hint="eastAsia"/>
            <w:sz w:val="24"/>
          </w:rPr>
          <w:delText xml:space="preserve"> </w:delText>
        </w:r>
        <w:r w:rsidDel="00BD516A">
          <w:rPr>
            <w:rFonts w:ascii="Times New Roman" w:eastAsia="黑体" w:hAnsi="Times New Roman" w:cs="Times New Roman" w:hint="eastAsia"/>
            <w:sz w:val="24"/>
          </w:rPr>
          <w:delText>EC</w:delText>
        </w:r>
        <w:r w:rsidRPr="0016180F" w:rsidDel="00BD516A">
          <w:rPr>
            <w:rFonts w:ascii="Times New Roman" w:eastAsia="黑体" w:hAnsi="Times New Roman" w:cs="Times New Roman" w:hint="eastAsia"/>
            <w:sz w:val="24"/>
          </w:rPr>
          <w:delText xml:space="preserve"> was proportional to the voltage (</w:delText>
        </w:r>
        <w:r w:rsidRPr="0016180F" w:rsidDel="00BD516A">
          <w:rPr>
            <w:rFonts w:ascii="Times New Roman" w:eastAsia="黑体" w:hAnsi="Times New Roman" w:cs="Times New Roman" w:hint="eastAsia"/>
            <w:b/>
            <w:bCs/>
            <w:sz w:val="24"/>
          </w:rPr>
          <w:delText xml:space="preserve">Eq. </w:delText>
        </w:r>
        <w:r w:rsidR="00CB0379" w:rsidDel="00BD516A">
          <w:rPr>
            <w:rFonts w:ascii="Times New Roman" w:eastAsia="黑体" w:hAnsi="Times New Roman" w:cs="Times New Roman" w:hint="eastAsia"/>
            <w:b/>
            <w:bCs/>
            <w:sz w:val="24"/>
          </w:rPr>
          <w:delText>12</w:delText>
        </w:r>
        <w:r w:rsidRPr="0016180F" w:rsidDel="00BD516A">
          <w:rPr>
            <w:rFonts w:ascii="Times New Roman" w:eastAsia="黑体" w:hAnsi="Times New Roman" w:cs="Times New Roman" w:hint="eastAsia"/>
            <w:sz w:val="24"/>
          </w:rPr>
          <w:delText xml:space="preserve">), </w:delText>
        </w:r>
        <w:r w:rsidRPr="0066766C" w:rsidDel="00BD516A">
          <w:rPr>
            <w:rFonts w:ascii="Times New Roman" w:eastAsia="黑体" w:hAnsi="Times New Roman" w:cs="Times New Roman"/>
            <w:sz w:val="24"/>
          </w:rPr>
          <w:delText xml:space="preserve">it naturally led to higher </w:delText>
        </w:r>
        <w:r w:rsidR="00615F5D" w:rsidDel="00BD516A">
          <w:rPr>
            <w:rFonts w:ascii="Times New Roman" w:eastAsia="黑体" w:hAnsi="Times New Roman" w:cs="Times New Roman" w:hint="eastAsia"/>
            <w:sz w:val="24"/>
          </w:rPr>
          <w:delText>S</w:delText>
        </w:r>
        <w:r w:rsidDel="00BD516A">
          <w:rPr>
            <w:rFonts w:ascii="Times New Roman" w:eastAsia="黑体" w:hAnsi="Times New Roman" w:cs="Times New Roman" w:hint="eastAsia"/>
            <w:sz w:val="24"/>
          </w:rPr>
          <w:delText>EC</w:delText>
        </w:r>
        <w:r w:rsidRPr="0066766C" w:rsidDel="00BD516A">
          <w:rPr>
            <w:rFonts w:ascii="Times New Roman" w:eastAsia="黑体" w:hAnsi="Times New Roman" w:cs="Times New Roman"/>
            <w:sz w:val="24"/>
          </w:rPr>
          <w:delText xml:space="preserve"> compared to NaCl.</w:delText>
        </w:r>
        <w:r w:rsidDel="00BD516A">
          <w:rPr>
            <w:rFonts w:ascii="Times New Roman" w:eastAsia="黑体" w:hAnsi="Times New Roman" w:cs="Times New Roman" w:hint="eastAsia"/>
            <w:sz w:val="24"/>
          </w:rPr>
          <w:delText xml:space="preserve"> </w:delText>
        </w:r>
      </w:del>
    </w:p>
    <w:p w14:paraId="34E77C6B" w14:textId="2201C227" w:rsidR="004850D1" w:rsidDel="00BD516A" w:rsidRDefault="00870252" w:rsidP="00BD516A">
      <w:pPr>
        <w:spacing w:line="480" w:lineRule="auto"/>
        <w:outlineLvl w:val="0"/>
        <w:rPr>
          <w:del w:id="481" w:author="#NI YUQIN#" w:date="2025-08-01T12:00:00Z" w16du:dateUtc="2025-08-01T04:00:00Z"/>
          <w:rFonts w:hint="eastAsia"/>
        </w:rPr>
        <w:pPrChange w:id="482" w:author="#NI YUQIN#" w:date="2025-08-01T12:00:00Z" w16du:dateUtc="2025-08-01T04:00:00Z">
          <w:pPr>
            <w:keepNext/>
            <w:spacing w:line="480" w:lineRule="auto"/>
            <w:ind w:firstLine="360"/>
            <w:jc w:val="center"/>
          </w:pPr>
        </w:pPrChange>
      </w:pPr>
      <w:del w:id="483" w:author="#NI YUQIN#" w:date="2025-08-01T12:00:00Z" w16du:dateUtc="2025-08-01T04:00:00Z">
        <w:r w:rsidDel="00BD516A">
          <w:rPr>
            <w:rFonts w:hint="eastAsia"/>
            <w:noProof/>
          </w:rPr>
          <w:drawing>
            <wp:inline distT="0" distB="0" distL="0" distR="0" wp14:anchorId="595B6BAB" wp14:editId="06885117">
              <wp:extent cx="3845487" cy="2945130"/>
              <wp:effectExtent l="0" t="0" r="0" b="0"/>
              <wp:docPr id="543306566" name="图片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2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56440" cy="2953518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w:r>
      </w:del>
    </w:p>
    <w:p w14:paraId="2F9CF5E8" w14:textId="00AB1E39" w:rsidR="004850D1" w:rsidDel="00BD516A" w:rsidRDefault="004850D1" w:rsidP="00BD516A">
      <w:pPr>
        <w:spacing w:line="480" w:lineRule="auto"/>
        <w:outlineLvl w:val="0"/>
        <w:rPr>
          <w:del w:id="484" w:author="#NI YUQIN#" w:date="2025-08-01T12:00:00Z" w16du:dateUtc="2025-08-01T04:00:00Z"/>
          <w:rFonts w:ascii="Times New Roman" w:hAnsi="Times New Roman" w:cs="Times New Roman"/>
          <w:sz w:val="24"/>
          <w:szCs w:val="24"/>
        </w:rPr>
        <w:pPrChange w:id="485" w:author="#NI YUQIN#" w:date="2025-08-01T12:00:00Z" w16du:dateUtc="2025-08-01T04:00:00Z">
          <w:pPr>
            <w:pStyle w:val="af"/>
            <w:spacing w:after="240"/>
          </w:pPr>
        </w:pPrChange>
      </w:pPr>
      <w:del w:id="486" w:author="#NI YUQIN#" w:date="2025-08-01T12:00:00Z" w16du:dateUtc="2025-08-01T04:00:00Z">
        <w:r w:rsidRPr="003438B3" w:rsidDel="00BD516A">
          <w:rPr>
            <w:rFonts w:ascii="Times New Roman" w:hAnsi="Times New Roman" w:cs="Times New Roman"/>
            <w:sz w:val="24"/>
            <w:szCs w:val="24"/>
          </w:rPr>
          <w:delText>Figure S</w:delText>
        </w:r>
        <w:r w:rsidRPr="003438B3" w:rsidDel="00BD516A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438B3" w:rsidDel="00BD516A">
          <w:rPr>
            <w:rFonts w:ascii="Times New Roman" w:hAnsi="Times New Roman" w:cs="Times New Roman"/>
            <w:sz w:val="24"/>
            <w:szCs w:val="24"/>
          </w:rPr>
          <w:delInstrText xml:space="preserve"> SEQ Figure_S \* ARABIC </w:delInstrText>
        </w:r>
        <w:r w:rsidRPr="003438B3" w:rsidDel="00BD516A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3438B3" w:rsidDel="00BD516A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Pr="003438B3" w:rsidDel="00BD516A">
          <w:rPr>
            <w:rFonts w:ascii="Times New Roman" w:hAnsi="Times New Roman" w:cs="Times New Roman"/>
            <w:sz w:val="24"/>
            <w:szCs w:val="24"/>
          </w:rPr>
          <w:delText xml:space="preserve"> The </w:delText>
        </w:r>
        <w:r w:rsidR="00615F5D" w:rsidDel="00BD516A">
          <w:rPr>
            <w:rFonts w:ascii="Times New Roman" w:hAnsi="Times New Roman" w:cs="Times New Roman" w:hint="eastAsia"/>
            <w:sz w:val="24"/>
            <w:szCs w:val="24"/>
          </w:rPr>
          <w:delText xml:space="preserve">specific </w:delText>
        </w:r>
        <w:r w:rsidRPr="003438B3" w:rsidDel="00BD516A">
          <w:rPr>
            <w:rFonts w:ascii="Times New Roman" w:hAnsi="Times New Roman" w:cs="Times New Roman"/>
            <w:sz w:val="24"/>
            <w:szCs w:val="24"/>
          </w:rPr>
          <w:delText>energy consumption</w:delText>
        </w:r>
        <w:r w:rsidR="00615F5D" w:rsidDel="00BD516A">
          <w:rPr>
            <w:rFonts w:ascii="Times New Roman" w:hAnsi="Times New Roman" w:cs="Times New Roman" w:hint="eastAsia"/>
            <w:sz w:val="24"/>
            <w:szCs w:val="24"/>
          </w:rPr>
          <w:delText xml:space="preserve"> (SEC)</w:delText>
        </w:r>
        <w:r w:rsidRPr="003438B3" w:rsidDel="00BD516A">
          <w:rPr>
            <w:rFonts w:ascii="Times New Roman" w:hAnsi="Times New Roman" w:cs="Times New Roman"/>
            <w:sz w:val="24"/>
            <w:szCs w:val="24"/>
          </w:rPr>
          <w:delText xml:space="preserve"> of the entire process to produce acid and base.</w:delText>
        </w:r>
      </w:del>
    </w:p>
    <w:p w14:paraId="33928160" w14:textId="3FB332DE" w:rsidR="004850D1" w:rsidDel="00BD516A" w:rsidRDefault="004850D1" w:rsidP="00BD516A">
      <w:pPr>
        <w:spacing w:line="480" w:lineRule="auto"/>
        <w:outlineLvl w:val="0"/>
        <w:rPr>
          <w:del w:id="487" w:author="#NI YUQIN#" w:date="2025-08-01T12:00:00Z" w16du:dateUtc="2025-08-01T04:00:00Z"/>
          <w:rFonts w:hint="eastAsia"/>
        </w:rPr>
        <w:pPrChange w:id="488" w:author="#NI YUQIN#" w:date="2025-08-01T12:00:00Z" w16du:dateUtc="2025-08-01T04:00:00Z">
          <w:pPr>
            <w:jc w:val="center"/>
          </w:pPr>
        </w:pPrChange>
      </w:pPr>
    </w:p>
    <w:p w14:paraId="635C289E" w14:textId="58B35766" w:rsidR="004850D1" w:rsidRPr="004C22DF" w:rsidDel="00BD516A" w:rsidRDefault="004850D1" w:rsidP="00BD516A">
      <w:pPr>
        <w:spacing w:line="480" w:lineRule="auto"/>
        <w:outlineLvl w:val="0"/>
        <w:rPr>
          <w:del w:id="489" w:author="#NI YUQIN#" w:date="2025-08-01T12:00:00Z" w16du:dateUtc="2025-08-01T04:00:00Z"/>
          <w:rFonts w:hint="eastAsia"/>
        </w:rPr>
        <w:pPrChange w:id="490" w:author="#NI YUQIN#" w:date="2025-08-01T12:00:00Z" w16du:dateUtc="2025-08-01T04:00:00Z">
          <w:pPr/>
        </w:pPrChange>
      </w:pPr>
    </w:p>
    <w:p w14:paraId="3EF26512" w14:textId="2671AFD1" w:rsidR="00867FDF" w:rsidDel="00FA77E3" w:rsidRDefault="00867FDF" w:rsidP="00BD516A">
      <w:pPr>
        <w:spacing w:line="480" w:lineRule="auto"/>
        <w:outlineLvl w:val="0"/>
        <w:rPr>
          <w:del w:id="491" w:author="#NI YUQIN#" w:date="2025-07-28T15:08:00Z" w16du:dateUtc="2025-07-28T07:08:00Z"/>
          <w:rFonts w:ascii="Times New Roman" w:eastAsia="黑体" w:hAnsi="Times New Roman" w:cs="Times New Roman"/>
          <w:sz w:val="24"/>
          <w:szCs w:val="24"/>
          <w14:ligatures w14:val="none"/>
        </w:rPr>
        <w:pPrChange w:id="492" w:author="#NI YUQIN#" w:date="2025-08-01T12:00:00Z" w16du:dateUtc="2025-08-01T04:00:00Z">
          <w:pPr>
            <w:widowControl/>
          </w:pPr>
        </w:pPrChange>
      </w:pPr>
    </w:p>
    <w:p w14:paraId="14B8C31F" w14:textId="7CEB2EBF" w:rsidR="00A12E93" w:rsidRPr="0006666F" w:rsidDel="00B6225E" w:rsidRDefault="0045435F" w:rsidP="00BD516A">
      <w:pPr>
        <w:spacing w:line="480" w:lineRule="auto"/>
        <w:outlineLvl w:val="0"/>
        <w:rPr>
          <w:del w:id="493" w:author="#NI YUQIN#" w:date="2025-07-28T13:54:00Z" w16du:dateUtc="2025-07-28T05:54:00Z"/>
          <w:rFonts w:ascii="Times New Roman" w:eastAsia="黑体" w:hAnsi="Times New Roman" w:cs="Times New Roman"/>
          <w:sz w:val="24"/>
          <w:szCs w:val="24"/>
          <w14:ligatures w14:val="none"/>
        </w:rPr>
        <w:pPrChange w:id="494" w:author="#NI YUQIN#" w:date="2025-08-01T12:00:00Z" w16du:dateUtc="2025-08-01T04:00:00Z">
          <w:pPr>
            <w:widowControl/>
            <w:jc w:val="left"/>
          </w:pPr>
        </w:pPrChange>
      </w:pPr>
      <w:del w:id="495" w:author="#NI YUQIN#" w:date="2025-07-28T13:54:00Z" w16du:dateUtc="2025-07-28T05:54:00Z">
        <w:r w:rsidDel="00A964F6">
          <w:rPr>
            <w:rFonts w:ascii="Times New Roman" w:hAnsi="Times New Roman" w:cs="Times New Roman"/>
            <w:sz w:val="24"/>
            <w:szCs w:val="24"/>
          </w:rPr>
          <w:br w:type="page"/>
        </w:r>
      </w:del>
    </w:p>
    <w:p w14:paraId="71B378B9" w14:textId="17D3DC7A" w:rsidR="00FF22B7" w:rsidDel="00BD516A" w:rsidRDefault="00FF22B7" w:rsidP="00BD516A">
      <w:pPr>
        <w:spacing w:line="480" w:lineRule="auto"/>
        <w:outlineLvl w:val="0"/>
        <w:rPr>
          <w:del w:id="496" w:author="#NI YUQIN#" w:date="2025-08-01T12:00:00Z" w16du:dateUtc="2025-08-01T04:00:00Z"/>
          <w:rFonts w:hint="eastAsia"/>
        </w:rPr>
        <w:pPrChange w:id="497" w:author="#NI YUQIN#" w:date="2025-08-01T12:00:00Z" w16du:dateUtc="2025-08-01T04:00:00Z">
          <w:pPr>
            <w:widowControl/>
            <w:jc w:val="left"/>
          </w:pPr>
        </w:pPrChange>
      </w:pPr>
    </w:p>
    <w:p w14:paraId="4EBFDED8" w14:textId="35BDEFBD" w:rsidR="00FF22B7" w:rsidDel="00BD516A" w:rsidRDefault="00FF22B7" w:rsidP="00BD516A">
      <w:pPr>
        <w:spacing w:line="480" w:lineRule="auto"/>
        <w:outlineLvl w:val="0"/>
        <w:rPr>
          <w:del w:id="498" w:author="#NI YUQIN#" w:date="2025-08-01T12:00:00Z" w16du:dateUtc="2025-08-01T04:00:00Z"/>
          <w:rFonts w:hint="eastAsia"/>
        </w:rPr>
        <w:pPrChange w:id="499" w:author="#NI YUQIN#" w:date="2025-08-01T12:00:00Z" w16du:dateUtc="2025-08-01T04:00:00Z">
          <w:pPr>
            <w:widowControl/>
            <w:jc w:val="left"/>
          </w:pPr>
        </w:pPrChange>
      </w:pPr>
    </w:p>
    <w:p w14:paraId="57955CB4" w14:textId="77777777" w:rsidR="00BD516A" w:rsidRPr="00BD516A" w:rsidRDefault="00FF22B7" w:rsidP="00BD516A">
      <w:pPr>
        <w:pStyle w:val="EndNoteBibliography"/>
        <w:rPr>
          <w:rFonts w:hint="eastAsia"/>
        </w:rPr>
      </w:pPr>
      <w:del w:id="500" w:author="#NI YUQIN#" w:date="2025-08-01T12:00:00Z" w16du:dateUtc="2025-08-01T04:00:00Z">
        <w:r w:rsidDel="00BD516A">
          <w:rPr>
            <w:rFonts w:hint="eastAsia"/>
          </w:rPr>
          <w:fldChar w:fldCharType="begin"/>
        </w:r>
        <w:r w:rsidDel="00BD516A">
          <w:rPr>
            <w:rFonts w:hint="eastAsia"/>
          </w:rPr>
          <w:delInstrText xml:space="preserve"> ADDIN EN.REFLIST </w:delInstrText>
        </w:r>
        <w:r w:rsidDel="00BD516A">
          <w:rPr>
            <w:rFonts w:hint="eastAsia"/>
          </w:rPr>
          <w:fldChar w:fldCharType="separate"/>
        </w:r>
      </w:del>
      <w:r w:rsidR="00BD516A" w:rsidRPr="00BD516A">
        <w:rPr>
          <w:rFonts w:hint="eastAsia"/>
        </w:rPr>
        <w:t>1.</w:t>
      </w:r>
      <w:r w:rsidR="00BD516A" w:rsidRPr="00BD516A">
        <w:rPr>
          <w:rFonts w:hint="eastAsia"/>
        </w:rPr>
        <w:tab/>
        <w:t xml:space="preserve">Liu, H.; She, Q., Scaling-Enhanced Scaling during Electrodialysis Desalination. </w:t>
      </w:r>
      <w:r w:rsidR="00BD516A" w:rsidRPr="00BD516A">
        <w:rPr>
          <w:rFonts w:hint="eastAsia"/>
          <w:i/>
        </w:rPr>
        <w:t xml:space="preserve">ACS ES&amp;T Engineering </w:t>
      </w:r>
      <w:r w:rsidR="00BD516A" w:rsidRPr="00BD516A">
        <w:rPr>
          <w:rFonts w:hint="eastAsia"/>
          <w:b/>
        </w:rPr>
        <w:t>2024,</w:t>
      </w:r>
      <w:r w:rsidR="00BD516A" w:rsidRPr="00BD516A">
        <w:rPr>
          <w:rFonts w:hint="eastAsia"/>
        </w:rPr>
        <w:t xml:space="preserve"> </w:t>
      </w:r>
      <w:r w:rsidR="00BD516A" w:rsidRPr="00BD516A">
        <w:rPr>
          <w:rFonts w:hint="eastAsia"/>
          <w:i/>
        </w:rPr>
        <w:t>4</w:t>
      </w:r>
      <w:r w:rsidR="00BD516A" w:rsidRPr="00BD516A">
        <w:rPr>
          <w:rFonts w:hint="eastAsia"/>
        </w:rPr>
        <w:t>, (5), 1063-1072.</w:t>
      </w:r>
    </w:p>
    <w:p w14:paraId="0E7357C7" w14:textId="77777777" w:rsidR="00BD516A" w:rsidRPr="00BD516A" w:rsidRDefault="00BD516A" w:rsidP="00BD516A">
      <w:pPr>
        <w:pStyle w:val="EndNoteBibliography"/>
        <w:rPr>
          <w:rFonts w:hint="eastAsia"/>
        </w:rPr>
      </w:pPr>
      <w:r w:rsidRPr="00BD516A">
        <w:rPr>
          <w:rFonts w:hint="eastAsia"/>
        </w:rPr>
        <w:t>2.</w:t>
      </w:r>
      <w:r w:rsidRPr="00BD516A">
        <w:rPr>
          <w:rFonts w:hint="eastAsia"/>
        </w:rPr>
        <w:tab/>
        <w:t xml:space="preserve">Dlugolecki, P.; Nymeijer, K.; Metz, S.; Wessling, M., Current status of ion exchange membranes for power generation from salinity gradients. </w:t>
      </w:r>
      <w:r w:rsidRPr="00BD516A">
        <w:rPr>
          <w:rFonts w:hint="eastAsia"/>
          <w:i/>
        </w:rPr>
        <w:t xml:space="preserve">Journal of Membrane Science </w:t>
      </w:r>
      <w:r w:rsidRPr="00BD516A">
        <w:rPr>
          <w:rFonts w:hint="eastAsia"/>
          <w:b/>
        </w:rPr>
        <w:t>2008,</w:t>
      </w:r>
      <w:r w:rsidRPr="00BD516A">
        <w:rPr>
          <w:rFonts w:hint="eastAsia"/>
        </w:rPr>
        <w:t xml:space="preserve"> </w:t>
      </w:r>
      <w:r w:rsidRPr="00BD516A">
        <w:rPr>
          <w:rFonts w:hint="eastAsia"/>
          <w:i/>
        </w:rPr>
        <w:t>319</w:t>
      </w:r>
      <w:r w:rsidRPr="00BD516A">
        <w:rPr>
          <w:rFonts w:hint="eastAsia"/>
        </w:rPr>
        <w:t>, (1-2), 214-222.</w:t>
      </w:r>
    </w:p>
    <w:p w14:paraId="5F1F87B3" w14:textId="77777777" w:rsidR="00BD516A" w:rsidRPr="00BD516A" w:rsidRDefault="00BD516A" w:rsidP="00BD516A">
      <w:pPr>
        <w:pStyle w:val="EndNoteBibliography"/>
        <w:rPr>
          <w:rFonts w:hint="eastAsia"/>
        </w:rPr>
      </w:pPr>
      <w:r w:rsidRPr="00BD516A">
        <w:rPr>
          <w:rFonts w:hint="eastAsia"/>
        </w:rPr>
        <w:t>3.</w:t>
      </w:r>
      <w:r w:rsidRPr="00BD516A">
        <w:rPr>
          <w:rFonts w:hint="eastAsia"/>
        </w:rPr>
        <w:tab/>
        <w:t xml:space="preserve">Liu, H.; Ruan, H.; Zhao, Y.; Pan, J.; Sotto, A.; Gao, C.; Van der Bruggen, B.; Shen, J., A facile avenue to modify polyelectrolyte multilayers on anion exchange membranes to enhance monovalent selectivity and durability simultaneously. </w:t>
      </w:r>
      <w:r w:rsidRPr="00BD516A">
        <w:rPr>
          <w:rFonts w:hint="eastAsia"/>
          <w:i/>
        </w:rPr>
        <w:t xml:space="preserve">Journal of Membrane Science </w:t>
      </w:r>
      <w:r w:rsidRPr="00BD516A">
        <w:rPr>
          <w:rFonts w:hint="eastAsia"/>
          <w:b/>
        </w:rPr>
        <w:t>2017,</w:t>
      </w:r>
      <w:r w:rsidRPr="00BD516A">
        <w:rPr>
          <w:rFonts w:hint="eastAsia"/>
        </w:rPr>
        <w:t xml:space="preserve"> </w:t>
      </w:r>
      <w:r w:rsidRPr="00BD516A">
        <w:rPr>
          <w:rFonts w:hint="eastAsia"/>
          <w:i/>
        </w:rPr>
        <w:t>543</w:t>
      </w:r>
      <w:r w:rsidRPr="00BD516A">
        <w:rPr>
          <w:rFonts w:hint="eastAsia"/>
        </w:rPr>
        <w:t>, 310-318.</w:t>
      </w:r>
    </w:p>
    <w:p w14:paraId="29114EEE" w14:textId="77777777" w:rsidR="00BD516A" w:rsidRPr="00BD516A" w:rsidRDefault="00BD516A" w:rsidP="00BD516A">
      <w:pPr>
        <w:pStyle w:val="EndNoteBibliography"/>
        <w:rPr>
          <w:rFonts w:hint="eastAsia"/>
        </w:rPr>
      </w:pPr>
      <w:r w:rsidRPr="00BD516A">
        <w:rPr>
          <w:rFonts w:hint="eastAsia"/>
        </w:rPr>
        <w:t>4.</w:t>
      </w:r>
      <w:r w:rsidRPr="00BD516A">
        <w:rPr>
          <w:rFonts w:hint="eastAsia"/>
        </w:rPr>
        <w:tab/>
        <w:t xml:space="preserve">Cassaro, C.; Virruso, G.; Culcasi, A.; Cipollina, A.; Tamburini, A.; Micale, G., Electrodialysis with Bipolar Membranes for the Sustainable Production of Chemicals from Seawater Brines at Pilot Plant Scale. </w:t>
      </w:r>
      <w:r w:rsidRPr="00BD516A">
        <w:rPr>
          <w:rFonts w:hint="eastAsia"/>
          <w:i/>
        </w:rPr>
        <w:t xml:space="preserve">ACS Sustain Chem Eng </w:t>
      </w:r>
      <w:r w:rsidRPr="00BD516A">
        <w:rPr>
          <w:rFonts w:hint="eastAsia"/>
          <w:b/>
        </w:rPr>
        <w:t>2023,</w:t>
      </w:r>
      <w:r w:rsidRPr="00BD516A">
        <w:rPr>
          <w:rFonts w:hint="eastAsia"/>
        </w:rPr>
        <w:t xml:space="preserve"> </w:t>
      </w:r>
      <w:r w:rsidRPr="00BD516A">
        <w:rPr>
          <w:rFonts w:hint="eastAsia"/>
          <w:i/>
        </w:rPr>
        <w:t>11</w:t>
      </w:r>
      <w:r w:rsidRPr="00BD516A">
        <w:rPr>
          <w:rFonts w:hint="eastAsia"/>
        </w:rPr>
        <w:t>, (7), 2989-3000.</w:t>
      </w:r>
    </w:p>
    <w:p w14:paraId="74E7EC50" w14:textId="0F9382E5" w:rsidR="00FB08F8" w:rsidRPr="004C301A" w:rsidRDefault="00FF22B7" w:rsidP="00BD516A">
      <w:pPr>
        <w:spacing w:line="480" w:lineRule="auto"/>
        <w:outlineLvl w:val="0"/>
        <w:rPr>
          <w:rFonts w:hint="eastAsia"/>
        </w:rPr>
        <w:pPrChange w:id="501" w:author="#NI YUQIN#" w:date="2025-08-01T12:00:00Z" w16du:dateUtc="2025-08-01T04:00:00Z">
          <w:pPr>
            <w:widowControl/>
            <w:jc w:val="left"/>
          </w:pPr>
        </w:pPrChange>
      </w:pPr>
      <w:del w:id="502" w:author="#NI YUQIN#" w:date="2025-08-01T12:00:00Z" w16du:dateUtc="2025-08-01T04:00:00Z">
        <w:r w:rsidDel="00BD516A">
          <w:rPr>
            <w:rFonts w:hint="eastAsia"/>
          </w:rPr>
          <w:fldChar w:fldCharType="end"/>
        </w:r>
      </w:del>
    </w:p>
    <w:sectPr w:rsidR="00FB08F8" w:rsidRPr="004C301A">
      <w:footerReference w:type="default" r:id="rId2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9" w:author="She Qianhong (Asst Prof)" w:date="2025-07-22T22:05:00Z" w:initials="QS">
    <w:p w14:paraId="459AB071" w14:textId="77777777" w:rsidR="00602CC4" w:rsidRDefault="00602CC4" w:rsidP="00602CC4">
      <w:pPr>
        <w:pStyle w:val="af8"/>
        <w:jc w:val="left"/>
        <w:rPr>
          <w:rFonts w:hint="eastAsia"/>
        </w:rPr>
      </w:pPr>
      <w:r>
        <w:rPr>
          <w:rStyle w:val="af7"/>
        </w:rPr>
        <w:annotationRef/>
      </w:r>
      <w:r>
        <w:t>You can put a photo of the bench scale BMED stack you used in your experiments</w:t>
      </w:r>
    </w:p>
  </w:comment>
  <w:comment w:id="395" w:author="She Qianhong (Asst Prof)" w:date="2025-07-22T22:44:00Z" w:initials="QS">
    <w:p w14:paraId="3E3C327F" w14:textId="77777777" w:rsidR="00BD516A" w:rsidRDefault="00BD516A" w:rsidP="00BD516A">
      <w:pPr>
        <w:pStyle w:val="af8"/>
        <w:jc w:val="left"/>
        <w:rPr>
          <w:rFonts w:hint="eastAsia"/>
        </w:rPr>
      </w:pPr>
      <w:r>
        <w:rPr>
          <w:rStyle w:val="af7"/>
        </w:rPr>
        <w:annotationRef/>
      </w:r>
      <w:r>
        <w:t>For a, plot the y axis from 0 to 100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459AB071" w15:done="0"/>
  <w15:commentEx w15:paraId="3E3C327F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3D9FFE6E" w16cex:dateUtc="2025-07-22T14:05:00Z"/>
  <w16cex:commentExtensible w16cex:durableId="5544F900" w16cex:dateUtc="2025-07-22T14:44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459AB071" w16cid:durableId="3D9FFE6E"/>
  <w16cid:commentId w16cid:paraId="3E3C327F" w16cid:durableId="5544F90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EC01DA" w14:textId="77777777" w:rsidR="00BB093C" w:rsidRDefault="00BB093C" w:rsidP="00763BA9">
      <w:pPr>
        <w:rPr>
          <w:rFonts w:hint="eastAsia"/>
        </w:rPr>
      </w:pPr>
      <w:r>
        <w:separator/>
      </w:r>
    </w:p>
  </w:endnote>
  <w:endnote w:type="continuationSeparator" w:id="0">
    <w:p w14:paraId="3220B5D4" w14:textId="77777777" w:rsidR="00BB093C" w:rsidRDefault="00BB093C" w:rsidP="00763BA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B92E3B" w14:textId="4DB8888E" w:rsidR="00BB4747" w:rsidRDefault="00BB4747" w:rsidP="00BB4747">
    <w:pPr>
      <w:pStyle w:val="af3"/>
      <w:ind w:firstLineChars="50" w:firstLine="90"/>
      <w:rPr>
        <w:rFonts w:hint="eastAsia"/>
      </w:rPr>
    </w:pPr>
    <w:r>
      <w:ptab w:relativeTo="margin" w:alignment="center" w:leader="none"/>
    </w:r>
    <w:r w:rsidR="00D54F9B" w:rsidRPr="001247C8">
      <w:rPr>
        <w:rFonts w:ascii="Times New Roman" w:hAnsi="Times New Roman" w:cs="Times New Roman"/>
        <w:sz w:val="24"/>
        <w:szCs w:val="24"/>
      </w:rPr>
      <w:t>Page S</w:t>
    </w:r>
    <w:sdt>
      <w:sdtPr>
        <w:rPr>
          <w:rFonts w:ascii="Times New Roman" w:hAnsi="Times New Roman" w:cs="Times New Roman"/>
          <w:sz w:val="24"/>
          <w:szCs w:val="24"/>
        </w:rPr>
        <w:id w:val="-322437658"/>
        <w:docPartObj>
          <w:docPartGallery w:val="Page Numbers (Bottom of Page)"/>
          <w:docPartUnique/>
        </w:docPartObj>
      </w:sdtPr>
      <w:sdtEndPr>
        <w:rPr>
          <w:rFonts w:asciiTheme="minorHAnsi" w:hAnsiTheme="minorHAnsi" w:cstheme="minorBidi"/>
          <w:sz w:val="18"/>
          <w:szCs w:val="18"/>
        </w:rPr>
      </w:sdtEndPr>
      <w:sdtContent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1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of S</w: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instrText xml:space="preserve"> NUMPAGES  \* MERGEFORMAT </w:instrText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>26</w:t>
        </w:r>
        <w:r w:rsidR="00D54F9B" w:rsidRPr="001247C8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  <w:r w:rsidR="00D54F9B" w:rsidRPr="001247C8">
          <w:rPr>
            <w:rFonts w:ascii="Times New Roman" w:hAnsi="Times New Roman" w:cs="Times New Roman"/>
            <w:sz w:val="24"/>
            <w:szCs w:val="24"/>
          </w:rPr>
          <w:t xml:space="preserve"> </w:t>
        </w:r>
      </w:sdtContent>
    </w:sdt>
    <w:r w:rsidR="00D54F9B">
      <w:rPr>
        <w:rFonts w:hint="eastAsia"/>
      </w:rPr>
      <w:t xml:space="preserve"> </w:t>
    </w:r>
    <w:r>
      <w:ptab w:relativeTo="margin" w:alignment="right" w:leader="none"/>
    </w:r>
    <w:r>
      <w:rPr>
        <w:rFonts w:hint="eastAsia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DA16EC4" w14:textId="77777777" w:rsidR="00BB093C" w:rsidRDefault="00BB093C" w:rsidP="00763BA9">
      <w:pPr>
        <w:rPr>
          <w:rFonts w:hint="eastAsia"/>
        </w:rPr>
      </w:pPr>
      <w:r>
        <w:separator/>
      </w:r>
    </w:p>
  </w:footnote>
  <w:footnote w:type="continuationSeparator" w:id="0">
    <w:p w14:paraId="1334FAB6" w14:textId="77777777" w:rsidR="00BB093C" w:rsidRDefault="00BB093C" w:rsidP="00763BA9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46A7A"/>
    <w:multiLevelType w:val="hybridMultilevel"/>
    <w:tmpl w:val="E1F8A474"/>
    <w:lvl w:ilvl="0" w:tplc="EAD80DD4">
      <w:start w:val="1"/>
      <w:numFmt w:val="low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56657223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#NI YUQIN#">
    <w15:presenceInfo w15:providerId="AD" w15:userId="S::YUQIN001@e.ntu.edu.sg::edf0547c-0190-4036-855d-43e773c42b6a"/>
  </w15:person>
  <w15:person w15:author="She Qianhong (Asst Prof)">
    <w15:presenceInfo w15:providerId="AD" w15:userId="S::QHSHE@staff.main.ntu.edu.sg::62441d5d-deed-4ae5-bce2-2356c582254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trackRevisions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Environ Science Tech&lt;/Style&gt;&lt;LeftDelim&gt;{&lt;/LeftDelim&gt;&lt;RightDelim&gt;}&lt;/RightDelim&gt;&lt;FontName&gt;等线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5rxe5dxf7vvddgev2wn5at0deare50advddr&quot;&gt;Membrane technology-Converted&lt;record-ids&gt;&lt;item&gt;250&lt;/item&gt;&lt;item&gt;285&lt;/item&gt;&lt;item&gt;291&lt;/item&gt;&lt;item&gt;412&lt;/item&gt;&lt;/record-ids&gt;&lt;/item&gt;&lt;/Libraries&gt;"/>
  </w:docVars>
  <w:rsids>
    <w:rsidRoot w:val="00B7103A"/>
    <w:rsid w:val="00001E72"/>
    <w:rsid w:val="000030C1"/>
    <w:rsid w:val="00015A39"/>
    <w:rsid w:val="000168B0"/>
    <w:rsid w:val="0002358B"/>
    <w:rsid w:val="00023CF5"/>
    <w:rsid w:val="00027279"/>
    <w:rsid w:val="00030450"/>
    <w:rsid w:val="00055E0C"/>
    <w:rsid w:val="000636B1"/>
    <w:rsid w:val="0006666F"/>
    <w:rsid w:val="00075553"/>
    <w:rsid w:val="0007745D"/>
    <w:rsid w:val="000871F6"/>
    <w:rsid w:val="000A1FFC"/>
    <w:rsid w:val="000A77D9"/>
    <w:rsid w:val="000B7C87"/>
    <w:rsid w:val="000D78F3"/>
    <w:rsid w:val="000D7EE0"/>
    <w:rsid w:val="000F5C01"/>
    <w:rsid w:val="000F72EF"/>
    <w:rsid w:val="00103E55"/>
    <w:rsid w:val="001247C8"/>
    <w:rsid w:val="00136155"/>
    <w:rsid w:val="00137BE7"/>
    <w:rsid w:val="00142053"/>
    <w:rsid w:val="0014764F"/>
    <w:rsid w:val="00153DEE"/>
    <w:rsid w:val="001556E0"/>
    <w:rsid w:val="00167CB6"/>
    <w:rsid w:val="00195C1D"/>
    <w:rsid w:val="001A45E0"/>
    <w:rsid w:val="001A629B"/>
    <w:rsid w:val="001B1512"/>
    <w:rsid w:val="001B3269"/>
    <w:rsid w:val="001B4010"/>
    <w:rsid w:val="001C1A32"/>
    <w:rsid w:val="001C3F64"/>
    <w:rsid w:val="001D1188"/>
    <w:rsid w:val="001D499D"/>
    <w:rsid w:val="001F1C52"/>
    <w:rsid w:val="001F46F2"/>
    <w:rsid w:val="001F7F9B"/>
    <w:rsid w:val="00200FB1"/>
    <w:rsid w:val="00201B5E"/>
    <w:rsid w:val="00222FD6"/>
    <w:rsid w:val="00225069"/>
    <w:rsid w:val="00241420"/>
    <w:rsid w:val="0024252B"/>
    <w:rsid w:val="00242BA2"/>
    <w:rsid w:val="0024324D"/>
    <w:rsid w:val="002500C5"/>
    <w:rsid w:val="00267A52"/>
    <w:rsid w:val="00270C26"/>
    <w:rsid w:val="00275364"/>
    <w:rsid w:val="00283D28"/>
    <w:rsid w:val="002A1E71"/>
    <w:rsid w:val="002B7B43"/>
    <w:rsid w:val="002D3331"/>
    <w:rsid w:val="002D5B15"/>
    <w:rsid w:val="002F39CC"/>
    <w:rsid w:val="002F6579"/>
    <w:rsid w:val="003009D2"/>
    <w:rsid w:val="00314C9C"/>
    <w:rsid w:val="00322519"/>
    <w:rsid w:val="00323D7B"/>
    <w:rsid w:val="00325D8D"/>
    <w:rsid w:val="00335789"/>
    <w:rsid w:val="00343620"/>
    <w:rsid w:val="003438B3"/>
    <w:rsid w:val="003701EB"/>
    <w:rsid w:val="00372271"/>
    <w:rsid w:val="00372903"/>
    <w:rsid w:val="003730E2"/>
    <w:rsid w:val="003A0662"/>
    <w:rsid w:val="003A2233"/>
    <w:rsid w:val="003A5CFF"/>
    <w:rsid w:val="003B4399"/>
    <w:rsid w:val="003E236B"/>
    <w:rsid w:val="003F5D26"/>
    <w:rsid w:val="00406088"/>
    <w:rsid w:val="00420985"/>
    <w:rsid w:val="004320C0"/>
    <w:rsid w:val="00440CC8"/>
    <w:rsid w:val="0045435F"/>
    <w:rsid w:val="004608BF"/>
    <w:rsid w:val="00461831"/>
    <w:rsid w:val="00473795"/>
    <w:rsid w:val="004771A2"/>
    <w:rsid w:val="00480859"/>
    <w:rsid w:val="004850D1"/>
    <w:rsid w:val="00490439"/>
    <w:rsid w:val="00491FB5"/>
    <w:rsid w:val="00496DC1"/>
    <w:rsid w:val="004C1A18"/>
    <w:rsid w:val="004C22DF"/>
    <w:rsid w:val="004C301A"/>
    <w:rsid w:val="004C55BF"/>
    <w:rsid w:val="004E0A4D"/>
    <w:rsid w:val="004E610F"/>
    <w:rsid w:val="004E63DD"/>
    <w:rsid w:val="00514090"/>
    <w:rsid w:val="00514B90"/>
    <w:rsid w:val="005162C1"/>
    <w:rsid w:val="00520995"/>
    <w:rsid w:val="00522A77"/>
    <w:rsid w:val="00533E70"/>
    <w:rsid w:val="0053748D"/>
    <w:rsid w:val="0054113E"/>
    <w:rsid w:val="00565637"/>
    <w:rsid w:val="0056621C"/>
    <w:rsid w:val="00567102"/>
    <w:rsid w:val="00573FE3"/>
    <w:rsid w:val="00587F21"/>
    <w:rsid w:val="00590717"/>
    <w:rsid w:val="00596985"/>
    <w:rsid w:val="005A38FE"/>
    <w:rsid w:val="005B0DDA"/>
    <w:rsid w:val="005B4644"/>
    <w:rsid w:val="005E0969"/>
    <w:rsid w:val="005E459B"/>
    <w:rsid w:val="005F2105"/>
    <w:rsid w:val="005F5440"/>
    <w:rsid w:val="005F5A65"/>
    <w:rsid w:val="005F67A7"/>
    <w:rsid w:val="00602CC4"/>
    <w:rsid w:val="006077E9"/>
    <w:rsid w:val="00613CF4"/>
    <w:rsid w:val="00615F5D"/>
    <w:rsid w:val="0062100F"/>
    <w:rsid w:val="00623B8D"/>
    <w:rsid w:val="00625408"/>
    <w:rsid w:val="006310CD"/>
    <w:rsid w:val="006344E6"/>
    <w:rsid w:val="00634BEC"/>
    <w:rsid w:val="00636D9A"/>
    <w:rsid w:val="00640485"/>
    <w:rsid w:val="00640EF8"/>
    <w:rsid w:val="00647EEB"/>
    <w:rsid w:val="006544A7"/>
    <w:rsid w:val="006544B5"/>
    <w:rsid w:val="00665151"/>
    <w:rsid w:val="0067465A"/>
    <w:rsid w:val="0067517C"/>
    <w:rsid w:val="00677A1F"/>
    <w:rsid w:val="00691BD7"/>
    <w:rsid w:val="00697A9C"/>
    <w:rsid w:val="006A57B1"/>
    <w:rsid w:val="006B0465"/>
    <w:rsid w:val="006D2FBB"/>
    <w:rsid w:val="006F0055"/>
    <w:rsid w:val="006F2FC7"/>
    <w:rsid w:val="006F3A3B"/>
    <w:rsid w:val="0070271F"/>
    <w:rsid w:val="0073062D"/>
    <w:rsid w:val="007427D9"/>
    <w:rsid w:val="0075025F"/>
    <w:rsid w:val="00757A78"/>
    <w:rsid w:val="00760F24"/>
    <w:rsid w:val="00763BA9"/>
    <w:rsid w:val="00776ACF"/>
    <w:rsid w:val="007C31EF"/>
    <w:rsid w:val="007C6D3B"/>
    <w:rsid w:val="007D47C6"/>
    <w:rsid w:val="007D483B"/>
    <w:rsid w:val="007F70B5"/>
    <w:rsid w:val="00807E12"/>
    <w:rsid w:val="00837BD9"/>
    <w:rsid w:val="00841DE9"/>
    <w:rsid w:val="00851E3F"/>
    <w:rsid w:val="00865AD5"/>
    <w:rsid w:val="00867237"/>
    <w:rsid w:val="00867FDF"/>
    <w:rsid w:val="00870252"/>
    <w:rsid w:val="00872824"/>
    <w:rsid w:val="008773E9"/>
    <w:rsid w:val="00880FD8"/>
    <w:rsid w:val="00883D94"/>
    <w:rsid w:val="00884F9B"/>
    <w:rsid w:val="00896A1F"/>
    <w:rsid w:val="008A4A7A"/>
    <w:rsid w:val="008A71D6"/>
    <w:rsid w:val="008A7475"/>
    <w:rsid w:val="008B4CD5"/>
    <w:rsid w:val="008C3C46"/>
    <w:rsid w:val="008D07DC"/>
    <w:rsid w:val="008D78A6"/>
    <w:rsid w:val="008E0F94"/>
    <w:rsid w:val="008E56BD"/>
    <w:rsid w:val="008E6AD0"/>
    <w:rsid w:val="0090234A"/>
    <w:rsid w:val="0092002F"/>
    <w:rsid w:val="0092065E"/>
    <w:rsid w:val="00921230"/>
    <w:rsid w:val="009227EA"/>
    <w:rsid w:val="009328B4"/>
    <w:rsid w:val="00937562"/>
    <w:rsid w:val="00940282"/>
    <w:rsid w:val="00967412"/>
    <w:rsid w:val="0097039D"/>
    <w:rsid w:val="00970746"/>
    <w:rsid w:val="00970AC8"/>
    <w:rsid w:val="00974011"/>
    <w:rsid w:val="00977018"/>
    <w:rsid w:val="00987E07"/>
    <w:rsid w:val="0099686C"/>
    <w:rsid w:val="009A42E2"/>
    <w:rsid w:val="009A76F2"/>
    <w:rsid w:val="009B0E8D"/>
    <w:rsid w:val="009B5147"/>
    <w:rsid w:val="009C0F83"/>
    <w:rsid w:val="009D3923"/>
    <w:rsid w:val="009D749B"/>
    <w:rsid w:val="009E3F8D"/>
    <w:rsid w:val="009E5317"/>
    <w:rsid w:val="009F100C"/>
    <w:rsid w:val="009F4E4A"/>
    <w:rsid w:val="00A0314C"/>
    <w:rsid w:val="00A1185C"/>
    <w:rsid w:val="00A12E93"/>
    <w:rsid w:val="00A22827"/>
    <w:rsid w:val="00A231F8"/>
    <w:rsid w:val="00A269D5"/>
    <w:rsid w:val="00A2778A"/>
    <w:rsid w:val="00A42CF3"/>
    <w:rsid w:val="00A47CB6"/>
    <w:rsid w:val="00A52D69"/>
    <w:rsid w:val="00A55C09"/>
    <w:rsid w:val="00A563B4"/>
    <w:rsid w:val="00A6165B"/>
    <w:rsid w:val="00A6451A"/>
    <w:rsid w:val="00A90EEF"/>
    <w:rsid w:val="00A964F6"/>
    <w:rsid w:val="00AB30D0"/>
    <w:rsid w:val="00AB5939"/>
    <w:rsid w:val="00AC39FA"/>
    <w:rsid w:val="00AD0AFF"/>
    <w:rsid w:val="00AD1E96"/>
    <w:rsid w:val="00AD6579"/>
    <w:rsid w:val="00AE29C2"/>
    <w:rsid w:val="00AE3F0A"/>
    <w:rsid w:val="00AF4307"/>
    <w:rsid w:val="00AF4C04"/>
    <w:rsid w:val="00B0561E"/>
    <w:rsid w:val="00B107B5"/>
    <w:rsid w:val="00B1503C"/>
    <w:rsid w:val="00B279E3"/>
    <w:rsid w:val="00B30A85"/>
    <w:rsid w:val="00B34A4E"/>
    <w:rsid w:val="00B37BD3"/>
    <w:rsid w:val="00B37BFE"/>
    <w:rsid w:val="00B45DB7"/>
    <w:rsid w:val="00B6225E"/>
    <w:rsid w:val="00B7103A"/>
    <w:rsid w:val="00B730B5"/>
    <w:rsid w:val="00B74E2D"/>
    <w:rsid w:val="00B7586F"/>
    <w:rsid w:val="00B83556"/>
    <w:rsid w:val="00B84EB2"/>
    <w:rsid w:val="00B9637F"/>
    <w:rsid w:val="00BB093C"/>
    <w:rsid w:val="00BB4747"/>
    <w:rsid w:val="00BC2685"/>
    <w:rsid w:val="00BC756A"/>
    <w:rsid w:val="00BC7892"/>
    <w:rsid w:val="00BD516A"/>
    <w:rsid w:val="00BE2A4A"/>
    <w:rsid w:val="00BE7859"/>
    <w:rsid w:val="00BE792B"/>
    <w:rsid w:val="00BF1077"/>
    <w:rsid w:val="00BF144F"/>
    <w:rsid w:val="00BF54CC"/>
    <w:rsid w:val="00C05878"/>
    <w:rsid w:val="00C5053F"/>
    <w:rsid w:val="00C577A6"/>
    <w:rsid w:val="00C65CD7"/>
    <w:rsid w:val="00C67B19"/>
    <w:rsid w:val="00C74F4E"/>
    <w:rsid w:val="00C84B30"/>
    <w:rsid w:val="00CA5EC9"/>
    <w:rsid w:val="00CA7CB7"/>
    <w:rsid w:val="00CA7F8E"/>
    <w:rsid w:val="00CB0379"/>
    <w:rsid w:val="00CB36E8"/>
    <w:rsid w:val="00CB3B83"/>
    <w:rsid w:val="00CE14BC"/>
    <w:rsid w:val="00CE1B8A"/>
    <w:rsid w:val="00CF551D"/>
    <w:rsid w:val="00CF7373"/>
    <w:rsid w:val="00CF7FB3"/>
    <w:rsid w:val="00D07E9A"/>
    <w:rsid w:val="00D15355"/>
    <w:rsid w:val="00D31653"/>
    <w:rsid w:val="00D50C48"/>
    <w:rsid w:val="00D54F9B"/>
    <w:rsid w:val="00D64106"/>
    <w:rsid w:val="00D844EE"/>
    <w:rsid w:val="00D863A4"/>
    <w:rsid w:val="00D87C1D"/>
    <w:rsid w:val="00D932DA"/>
    <w:rsid w:val="00DA2937"/>
    <w:rsid w:val="00DB1FE5"/>
    <w:rsid w:val="00DC1E54"/>
    <w:rsid w:val="00DD4B57"/>
    <w:rsid w:val="00DE1D3F"/>
    <w:rsid w:val="00DE3FF4"/>
    <w:rsid w:val="00DF71D0"/>
    <w:rsid w:val="00DF7B73"/>
    <w:rsid w:val="00E02A02"/>
    <w:rsid w:val="00E202B3"/>
    <w:rsid w:val="00E21353"/>
    <w:rsid w:val="00E564CA"/>
    <w:rsid w:val="00E61037"/>
    <w:rsid w:val="00E63E87"/>
    <w:rsid w:val="00E651CE"/>
    <w:rsid w:val="00E75A29"/>
    <w:rsid w:val="00E82808"/>
    <w:rsid w:val="00E83099"/>
    <w:rsid w:val="00E8429D"/>
    <w:rsid w:val="00E87D12"/>
    <w:rsid w:val="00E93ED9"/>
    <w:rsid w:val="00E96DDB"/>
    <w:rsid w:val="00EA4DD0"/>
    <w:rsid w:val="00EC09C2"/>
    <w:rsid w:val="00EC63BB"/>
    <w:rsid w:val="00ED2F7B"/>
    <w:rsid w:val="00EE09E7"/>
    <w:rsid w:val="00EF21D2"/>
    <w:rsid w:val="00EF267F"/>
    <w:rsid w:val="00EF3D14"/>
    <w:rsid w:val="00EF650D"/>
    <w:rsid w:val="00F21624"/>
    <w:rsid w:val="00F302B4"/>
    <w:rsid w:val="00F31CA2"/>
    <w:rsid w:val="00F40AB3"/>
    <w:rsid w:val="00F40B47"/>
    <w:rsid w:val="00F4298D"/>
    <w:rsid w:val="00F4586E"/>
    <w:rsid w:val="00F46CB8"/>
    <w:rsid w:val="00F54E41"/>
    <w:rsid w:val="00F61EBD"/>
    <w:rsid w:val="00F815E0"/>
    <w:rsid w:val="00F939BB"/>
    <w:rsid w:val="00FA09DD"/>
    <w:rsid w:val="00FA77E3"/>
    <w:rsid w:val="00FB08F8"/>
    <w:rsid w:val="00FB526C"/>
    <w:rsid w:val="00FC31FA"/>
    <w:rsid w:val="00FE01BA"/>
    <w:rsid w:val="00FE2F6B"/>
    <w:rsid w:val="00FE5573"/>
    <w:rsid w:val="00FF1961"/>
    <w:rsid w:val="00FF22B7"/>
    <w:rsid w:val="00FF6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50BF513A"/>
  <w14:defaultImageDpi w14:val="32767"/>
  <w15:chartTrackingRefBased/>
  <w15:docId w15:val="{A69CFC81-FD2E-486B-9D98-1947F0D916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7103A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710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7103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7103A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7103A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7103A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7103A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7103A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7103A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B7103A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B710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B7103A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B7103A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B7103A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B7103A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B7103A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B7103A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B7103A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B710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7103A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B7103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7103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B7103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7103A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B7103A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B710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B7103A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B7103A"/>
    <w:rPr>
      <w:b/>
      <w:bCs/>
      <w:smallCaps/>
      <w:color w:val="0F4761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BE792B"/>
    <w:rPr>
      <w:color w:val="666666"/>
    </w:rPr>
  </w:style>
  <w:style w:type="paragraph" w:styleId="af">
    <w:name w:val="caption"/>
    <w:basedOn w:val="a"/>
    <w:next w:val="a"/>
    <w:uiPriority w:val="35"/>
    <w:unhideWhenUsed/>
    <w:qFormat/>
    <w:rsid w:val="00027279"/>
    <w:rPr>
      <w:rFonts w:asciiTheme="majorHAnsi" w:eastAsia="黑体" w:hAnsiTheme="majorHAnsi" w:cstheme="majorBidi"/>
      <w:sz w:val="20"/>
      <w:szCs w:val="20"/>
      <w14:ligatures w14:val="none"/>
    </w:rPr>
  </w:style>
  <w:style w:type="table" w:styleId="af0">
    <w:name w:val="Table Grid"/>
    <w:basedOn w:val="a1"/>
    <w:uiPriority w:val="39"/>
    <w:rsid w:val="00027279"/>
    <w:rPr>
      <w:szCs w:val="24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763BA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2">
    <w:name w:val="页眉 字符"/>
    <w:basedOn w:val="a0"/>
    <w:link w:val="af1"/>
    <w:uiPriority w:val="99"/>
    <w:rsid w:val="00763BA9"/>
    <w:rPr>
      <w:sz w:val="18"/>
      <w:szCs w:val="18"/>
    </w:rPr>
  </w:style>
  <w:style w:type="paragraph" w:styleId="af3">
    <w:name w:val="footer"/>
    <w:basedOn w:val="a"/>
    <w:link w:val="af4"/>
    <w:uiPriority w:val="99"/>
    <w:unhideWhenUsed/>
    <w:rsid w:val="00763BA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4">
    <w:name w:val="页脚 字符"/>
    <w:basedOn w:val="a0"/>
    <w:link w:val="af3"/>
    <w:uiPriority w:val="99"/>
    <w:rsid w:val="00763BA9"/>
    <w:rPr>
      <w:sz w:val="18"/>
      <w:szCs w:val="18"/>
    </w:rPr>
  </w:style>
  <w:style w:type="character" w:styleId="af5">
    <w:name w:val="Hyperlink"/>
    <w:basedOn w:val="a0"/>
    <w:uiPriority w:val="99"/>
    <w:unhideWhenUsed/>
    <w:rsid w:val="00B83556"/>
    <w:rPr>
      <w:color w:val="467886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B83556"/>
    <w:rPr>
      <w:color w:val="605E5C"/>
      <w:shd w:val="clear" w:color="auto" w:fill="E1DFDD"/>
    </w:rPr>
  </w:style>
  <w:style w:type="character" w:styleId="af7">
    <w:name w:val="annotation reference"/>
    <w:basedOn w:val="a0"/>
    <w:uiPriority w:val="99"/>
    <w:semiHidden/>
    <w:unhideWhenUsed/>
    <w:rsid w:val="00602CC4"/>
    <w:rPr>
      <w:sz w:val="16"/>
      <w:szCs w:val="16"/>
    </w:rPr>
  </w:style>
  <w:style w:type="paragraph" w:styleId="af8">
    <w:name w:val="annotation text"/>
    <w:basedOn w:val="a"/>
    <w:link w:val="af9"/>
    <w:uiPriority w:val="99"/>
    <w:unhideWhenUsed/>
    <w:rsid w:val="00602CC4"/>
    <w:rPr>
      <w:sz w:val="20"/>
      <w:szCs w:val="20"/>
    </w:rPr>
  </w:style>
  <w:style w:type="character" w:customStyle="1" w:styleId="af9">
    <w:name w:val="批注文字 字符"/>
    <w:basedOn w:val="a0"/>
    <w:link w:val="af8"/>
    <w:uiPriority w:val="99"/>
    <w:rsid w:val="00602CC4"/>
    <w:rPr>
      <w:sz w:val="20"/>
      <w:szCs w:val="20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602CC4"/>
    <w:rPr>
      <w:b/>
      <w:bCs/>
    </w:rPr>
  </w:style>
  <w:style w:type="character" w:customStyle="1" w:styleId="afb">
    <w:name w:val="批注主题 字符"/>
    <w:basedOn w:val="af9"/>
    <w:link w:val="afa"/>
    <w:uiPriority w:val="99"/>
    <w:semiHidden/>
    <w:rsid w:val="00602CC4"/>
    <w:rPr>
      <w:b/>
      <w:bCs/>
      <w:sz w:val="20"/>
      <w:szCs w:val="20"/>
    </w:rPr>
  </w:style>
  <w:style w:type="paragraph" w:styleId="afc">
    <w:name w:val="Revision"/>
    <w:hidden/>
    <w:uiPriority w:val="99"/>
    <w:semiHidden/>
    <w:rsid w:val="00FB526C"/>
  </w:style>
  <w:style w:type="paragraph" w:customStyle="1" w:styleId="EndNoteBibliographyTitle">
    <w:name w:val="EndNote Bibliography Title"/>
    <w:basedOn w:val="a"/>
    <w:link w:val="EndNoteBibliographyTitle0"/>
    <w:rsid w:val="00FF22B7"/>
    <w:pPr>
      <w:jc w:val="center"/>
    </w:pPr>
    <w:rPr>
      <w:rFonts w:ascii="等线" w:eastAsia="等线" w:hAnsi="等线"/>
      <w:noProof/>
      <w:sz w:val="20"/>
    </w:rPr>
  </w:style>
  <w:style w:type="character" w:customStyle="1" w:styleId="EndNoteBibliographyTitle0">
    <w:name w:val="EndNote Bibliography Title 字符"/>
    <w:basedOn w:val="a0"/>
    <w:link w:val="EndNoteBibliographyTitle"/>
    <w:rsid w:val="00FF22B7"/>
    <w:rPr>
      <w:rFonts w:ascii="等线" w:eastAsia="等线" w:hAnsi="等线"/>
      <w:noProof/>
      <w:sz w:val="20"/>
    </w:rPr>
  </w:style>
  <w:style w:type="paragraph" w:customStyle="1" w:styleId="EndNoteBibliography">
    <w:name w:val="EndNote Bibliography"/>
    <w:basedOn w:val="a"/>
    <w:link w:val="EndNoteBibliography0"/>
    <w:rsid w:val="00FF22B7"/>
    <w:pPr>
      <w:jc w:val="left"/>
    </w:pPr>
    <w:rPr>
      <w:rFonts w:ascii="等线" w:eastAsia="等线" w:hAnsi="等线"/>
      <w:noProof/>
      <w:sz w:val="20"/>
    </w:rPr>
  </w:style>
  <w:style w:type="character" w:customStyle="1" w:styleId="EndNoteBibliography0">
    <w:name w:val="EndNote Bibliography 字符"/>
    <w:basedOn w:val="a0"/>
    <w:link w:val="EndNoteBibliography"/>
    <w:rsid w:val="00FF22B7"/>
    <w:rPr>
      <w:rFonts w:ascii="等线" w:eastAsia="等线" w:hAnsi="等线"/>
      <w:noProof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qhshe@ntu.edu.sg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microsoft.com/office/2018/08/relationships/commentsExtensible" Target="commentsExtensible.xml"/><Relationship Id="rId17" Type="http://schemas.openxmlformats.org/officeDocument/2006/relationships/image" Target="media/image5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16/09/relationships/commentsIds" Target="commentsIds.xm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theme" Target="theme/theme1.xml"/><Relationship Id="rId10" Type="http://schemas.microsoft.com/office/2011/relationships/commentsExtended" Target="commentsExtended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comments" Target="comment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674371B-1481-4A9C-BEC0-11567E2A7FEC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5ce9348-be2a-462b-8fc0-e1765a9b204a}" enabled="0" method="" siteId="{15ce9348-be2a-462b-8fc0-e1765a9b204a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20</Pages>
  <Words>2998</Words>
  <Characters>17091</Characters>
  <Application>Microsoft Office Word</Application>
  <DocSecurity>0</DocSecurity>
  <Lines>142</Lines>
  <Paragraphs>40</Paragraphs>
  <ScaleCrop>false</ScaleCrop>
  <Company/>
  <LinksUpToDate>false</LinksUpToDate>
  <CharactersWithSpaces>20049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#NI YUQIN#</dc:creator>
  <cp:keywords/>
  <dc:description/>
  <cp:lastModifiedBy>#NI YUQIN#</cp:lastModifiedBy>
  <cp:revision>62</cp:revision>
  <dcterms:created xsi:type="dcterms:W3CDTF">2025-07-22T14:06:00Z</dcterms:created>
  <dcterms:modified xsi:type="dcterms:W3CDTF">2025-08-01T04:02:00Z</dcterms:modified>
</cp:coreProperties>
</file>