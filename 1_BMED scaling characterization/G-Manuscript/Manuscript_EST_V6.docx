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2F704F" w14:textId="242C56FC" w:rsidR="00942C81" w:rsidRDefault="00A05F38" w:rsidP="00942C81">
      <w:pPr>
        <w:spacing w:line="360" w:lineRule="auto"/>
        <w:jc w:val="center"/>
        <w:rPr>
          <w:rFonts w:ascii="Times New Roman" w:hAnsi="Times New Roman" w:cstheme="majorBidi"/>
          <w:b/>
          <w:color w:val="000000" w:themeColor="text1"/>
          <w:spacing w:val="-10"/>
          <w:kern w:val="28"/>
          <w:sz w:val="28"/>
          <w:szCs w:val="48"/>
          <w14:ligatures w14:val="standardContextual"/>
        </w:rPr>
      </w:pPr>
      <w:r>
        <w:rPr>
          <w:rFonts w:ascii="Times New Roman" w:hAnsi="Times New Roman" w:cstheme="majorBidi"/>
          <w:b/>
          <w:color w:val="000000" w:themeColor="text1"/>
          <w:spacing w:val="-10"/>
          <w:kern w:val="28"/>
          <w:sz w:val="28"/>
          <w:szCs w:val="48"/>
          <w14:ligatures w14:val="standardContextual"/>
        </w:rPr>
        <w:t>Elucidating</w:t>
      </w:r>
      <w:r w:rsidR="00D15178">
        <w:rPr>
          <w:rFonts w:ascii="Times New Roman" w:hAnsi="Times New Roman" w:cstheme="majorBidi"/>
          <w:b/>
          <w:color w:val="000000" w:themeColor="text1"/>
          <w:spacing w:val="-10"/>
          <w:kern w:val="28"/>
          <w:sz w:val="28"/>
          <w:szCs w:val="48"/>
          <w14:ligatures w14:val="standardContextual"/>
        </w:rPr>
        <w:t xml:space="preserve"> </w:t>
      </w:r>
      <w:r w:rsidR="009F57F8">
        <w:rPr>
          <w:rFonts w:ascii="Times New Roman" w:hAnsi="Times New Roman" w:cstheme="majorBidi"/>
          <w:b/>
          <w:color w:val="000000" w:themeColor="text1"/>
          <w:spacing w:val="-10"/>
          <w:kern w:val="28"/>
          <w:sz w:val="28"/>
          <w:szCs w:val="48"/>
          <w14:ligatures w14:val="standardContextual"/>
        </w:rPr>
        <w:t xml:space="preserve">the </w:t>
      </w:r>
      <w:r w:rsidR="00652C2E">
        <w:rPr>
          <w:rFonts w:ascii="Times New Roman" w:hAnsi="Times New Roman" w:cstheme="majorBidi"/>
          <w:b/>
          <w:color w:val="000000" w:themeColor="text1"/>
          <w:spacing w:val="-10"/>
          <w:kern w:val="28"/>
          <w:sz w:val="28"/>
          <w:szCs w:val="48"/>
          <w14:ligatures w14:val="standardContextual"/>
        </w:rPr>
        <w:t xml:space="preserve">Mechanisms of </w:t>
      </w:r>
      <w:r w:rsidR="00827F81" w:rsidRPr="00942C81">
        <w:rPr>
          <w:rFonts w:ascii="Times New Roman" w:hAnsi="Times New Roman" w:cstheme="majorBidi"/>
          <w:b/>
          <w:color w:val="000000" w:themeColor="text1"/>
          <w:spacing w:val="-10"/>
          <w:kern w:val="28"/>
          <w:sz w:val="28"/>
          <w:szCs w:val="48"/>
          <w14:ligatures w14:val="standardContextual"/>
        </w:rPr>
        <w:t xml:space="preserve">Ion Transport </w:t>
      </w:r>
      <w:r w:rsidR="009F57F8">
        <w:rPr>
          <w:rFonts w:ascii="Times New Roman" w:hAnsi="Times New Roman" w:cstheme="majorBidi"/>
          <w:b/>
          <w:color w:val="000000" w:themeColor="text1"/>
          <w:spacing w:val="-10"/>
          <w:kern w:val="28"/>
          <w:sz w:val="28"/>
          <w:szCs w:val="48"/>
          <w14:ligatures w14:val="standardContextual"/>
        </w:rPr>
        <w:t xml:space="preserve">Dependent Scaling </w:t>
      </w:r>
      <w:r w:rsidR="00827F81" w:rsidRPr="00942C81">
        <w:rPr>
          <w:rFonts w:ascii="Times New Roman" w:hAnsi="Times New Roman" w:cstheme="majorBidi"/>
          <w:b/>
          <w:color w:val="000000" w:themeColor="text1"/>
          <w:spacing w:val="-10"/>
          <w:kern w:val="28"/>
          <w:sz w:val="28"/>
          <w:szCs w:val="48"/>
          <w14:ligatures w14:val="standardContextual"/>
        </w:rPr>
        <w:t>in Bipolar Membrane Electrodialysis</w:t>
      </w:r>
    </w:p>
    <w:p w14:paraId="030A06FC" w14:textId="77777777" w:rsidR="00942C81" w:rsidRPr="00942C81" w:rsidRDefault="00942C81" w:rsidP="00942C81">
      <w:pPr>
        <w:jc w:val="center"/>
        <w:rPr>
          <w:rFonts w:ascii="Times New Roman" w:hAnsi="Times New Roman" w:cstheme="majorBidi"/>
          <w:b/>
          <w:color w:val="000000" w:themeColor="text1"/>
          <w:spacing w:val="-10"/>
          <w:kern w:val="28"/>
          <w:sz w:val="24"/>
          <w14:ligatures w14:val="standardContextual"/>
        </w:rPr>
      </w:pPr>
    </w:p>
    <w:p w14:paraId="3C5F2D1A" w14:textId="09A69362" w:rsidR="00827F81" w:rsidRDefault="00213C1D" w:rsidP="00942C81">
      <w:pPr>
        <w:widowControl/>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Yuqin Ni</w:t>
      </w:r>
      <w:r w:rsidR="008B31EF" w:rsidRPr="00942C81">
        <w:rPr>
          <w:rFonts w:ascii="Times New Roman" w:hAnsi="Times New Roman" w:cs="Times New Roman" w:hint="eastAsia"/>
          <w:color w:val="000000"/>
          <w:spacing w:val="1"/>
          <w:sz w:val="24"/>
          <w:vertAlign w:val="superscript"/>
        </w:rPr>
        <w:t>a,b</w:t>
      </w:r>
      <w:r w:rsidR="004B75A5">
        <w:rPr>
          <w:rFonts w:ascii="Times New Roman" w:hAnsi="Times New Roman" w:cs="Times New Roman" w:hint="eastAsia"/>
          <w:color w:val="000000"/>
          <w:spacing w:val="1"/>
          <w:sz w:val="24"/>
        </w:rPr>
        <w:t>, Hong Liu</w:t>
      </w:r>
      <w:r w:rsidR="004B75A5" w:rsidRPr="009E3205">
        <w:rPr>
          <w:rFonts w:ascii="Times New Roman" w:hAnsi="Times New Roman" w:cs="Times New Roman"/>
          <w:color w:val="000000"/>
          <w:spacing w:val="1"/>
          <w:sz w:val="24"/>
          <w:vertAlign w:val="superscript"/>
        </w:rPr>
        <w:t>a,b</w:t>
      </w:r>
      <w:r w:rsidR="004B1D61" w:rsidRPr="00942C81">
        <w:rPr>
          <w:rFonts w:ascii="Times New Roman" w:hAnsi="Times New Roman" w:cs="Times New Roman" w:hint="eastAsia"/>
          <w:color w:val="000000"/>
          <w:spacing w:val="1"/>
          <w:sz w:val="24"/>
        </w:rPr>
        <w:t xml:space="preserve"> </w:t>
      </w:r>
      <w:r w:rsidR="00A874D6">
        <w:rPr>
          <w:rFonts w:ascii="Times New Roman" w:hAnsi="Times New Roman" w:cs="Times New Roman" w:hint="eastAsia"/>
          <w:color w:val="000000"/>
          <w:spacing w:val="1"/>
          <w:sz w:val="24"/>
        </w:rPr>
        <w:t>Qianhong She</w:t>
      </w:r>
      <w:r w:rsidR="008B31EF" w:rsidRPr="00942C81">
        <w:rPr>
          <w:rFonts w:ascii="Times New Roman" w:hAnsi="Times New Roman" w:cs="Times New Roman" w:hint="eastAsia"/>
          <w:color w:val="000000"/>
          <w:spacing w:val="1"/>
          <w:sz w:val="24"/>
          <w:vertAlign w:val="superscript"/>
        </w:rPr>
        <w:t>a,b</w:t>
      </w:r>
      <w:r w:rsidR="00942C81">
        <w:rPr>
          <w:rFonts w:ascii="Times New Roman" w:hAnsi="Times New Roman" w:cs="Times New Roman" w:hint="eastAsia"/>
          <w:color w:val="000000"/>
          <w:spacing w:val="1"/>
          <w:sz w:val="24"/>
          <w:vertAlign w:val="superscript"/>
        </w:rPr>
        <w:t>,*</w:t>
      </w:r>
    </w:p>
    <w:p w14:paraId="13A83395" w14:textId="77777777" w:rsidR="00942C81" w:rsidRPr="00942C81" w:rsidRDefault="00942C81" w:rsidP="00942C81">
      <w:pPr>
        <w:widowControl/>
        <w:jc w:val="center"/>
        <w:rPr>
          <w:rFonts w:ascii="Times New Roman" w:hAnsi="Times New Roman" w:cs="Times New Roman"/>
          <w:color w:val="000000"/>
          <w:spacing w:val="1"/>
          <w:sz w:val="24"/>
        </w:rPr>
      </w:pPr>
    </w:p>
    <w:p w14:paraId="1C000344" w14:textId="1106D455" w:rsidR="00645EED" w:rsidRPr="008B31EF" w:rsidRDefault="00645EED" w:rsidP="00942C81">
      <w:pPr>
        <w:pStyle w:val="a3"/>
        <w:widowControl/>
        <w:numPr>
          <w:ilvl w:val="0"/>
          <w:numId w:val="19"/>
        </w:numPr>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7AD51663" w14:textId="40C3CE58" w:rsidR="004B1D61" w:rsidRDefault="00645EED" w:rsidP="00942C81">
      <w:pPr>
        <w:pStyle w:val="a3"/>
        <w:widowControl/>
        <w:numPr>
          <w:ilvl w:val="0"/>
          <w:numId w:val="19"/>
        </w:numPr>
        <w:spacing w:after="240"/>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7EFEF0B8" w14:textId="0A54ED42" w:rsidR="00942C81" w:rsidRPr="00942C81" w:rsidRDefault="00942C81" w:rsidP="00942C81">
      <w:pPr>
        <w:pStyle w:val="a3"/>
        <w:widowControl/>
        <w:spacing w:after="240"/>
        <w:ind w:left="360" w:firstLineChars="0" w:firstLine="0"/>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Corresponding Author. Email address: qhshe@ntu.edu.sg</w:t>
      </w: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Pr="00A27E1B" w:rsidRDefault="00A909E7" w:rsidP="00A27E1B">
      <w:pPr>
        <w:pStyle w:val="report1"/>
        <w:spacing w:before="156" w:after="156"/>
        <w:rPr>
          <w:rFonts w:eastAsiaTheme="minorEastAsia"/>
          <w:color w:val="000000" w:themeColor="text1"/>
        </w:rPr>
      </w:pPr>
      <w:commentRangeStart w:id="0"/>
      <w:r w:rsidRPr="00A27E1B">
        <w:rPr>
          <w:rFonts w:eastAsiaTheme="minorEastAsia" w:hint="eastAsia"/>
          <w:color w:val="000000" w:themeColor="text1"/>
        </w:rPr>
        <w:lastRenderedPageBreak/>
        <w:t>Abstract</w:t>
      </w:r>
      <w:commentRangeEnd w:id="0"/>
      <w:r w:rsidR="001324B5">
        <w:rPr>
          <w:rStyle w:val="a4"/>
          <w:rFonts w:asciiTheme="minorHAnsi" w:eastAsiaTheme="minorEastAsia" w:hAnsiTheme="minorHAnsi"/>
          <w:b w:val="0"/>
          <w:kern w:val="2"/>
        </w:rPr>
        <w:commentReference w:id="0"/>
      </w:r>
    </w:p>
    <w:p w14:paraId="5A04D367" w14:textId="19EE8780" w:rsidR="00370487" w:rsidRPr="00370487" w:rsidRDefault="003B113B" w:rsidP="00A27E1B">
      <w:pPr>
        <w:spacing w:after="240"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 xml:space="preserve">Bipolar membrane electrodialysis (BMED) is </w:t>
      </w:r>
      <w:ins w:id="1" w:author="#NI YUQIN#" w:date="2025-07-28T17:59:00Z" w16du:dateUtc="2025-07-28T09:59:00Z">
        <w:r w:rsidR="001538F7" w:rsidRPr="003B113B">
          <w:rPr>
            <w:rFonts w:ascii="Times New Roman" w:hAnsi="Times New Roman" w:cs="Times New Roman"/>
            <w:color w:val="000000"/>
            <w:spacing w:val="1"/>
            <w:sz w:val="24"/>
          </w:rPr>
          <w:t>a</w:t>
        </w:r>
      </w:ins>
      <w:r w:rsidRPr="003B113B">
        <w:rPr>
          <w:rFonts w:ascii="Times New Roman" w:hAnsi="Times New Roman" w:cs="Times New Roman"/>
          <w:color w:val="000000"/>
          <w:spacing w:val="1"/>
          <w:sz w:val="24"/>
        </w:rPr>
        <w:t xml:space="preserve"> </w:t>
      </w:r>
      <w:ins w:id="2" w:author="#NI YUQIN#" w:date="2025-07-28T17:42:00Z" w16du:dateUtc="2025-07-28T09:42:00Z">
        <w:r w:rsidR="00F441AF">
          <w:rPr>
            <w:rFonts w:ascii="Times New Roman" w:hAnsi="Times New Roman" w:cs="Times New Roman" w:hint="eastAsia"/>
            <w:color w:val="000000"/>
            <w:spacing w:val="1"/>
            <w:sz w:val="24"/>
          </w:rPr>
          <w:t>promising</w:t>
        </w:r>
        <w:r w:rsidR="00F441AF" w:rsidRPr="003B113B">
          <w:rPr>
            <w:rFonts w:ascii="Times New Roman" w:hAnsi="Times New Roman" w:cs="Times New Roman"/>
            <w:color w:val="000000"/>
            <w:spacing w:val="1"/>
            <w:sz w:val="24"/>
          </w:rPr>
          <w:t xml:space="preserve"> </w:t>
        </w:r>
      </w:ins>
      <w:r w:rsidRPr="003B113B">
        <w:rPr>
          <w:rFonts w:ascii="Times New Roman" w:hAnsi="Times New Roman" w:cs="Times New Roman"/>
          <w:color w:val="000000"/>
          <w:spacing w:val="1"/>
          <w:sz w:val="24"/>
        </w:rPr>
        <w:t xml:space="preserve">technology </w:t>
      </w:r>
      <w:ins w:id="3" w:author="#NI YUQIN#" w:date="2025-07-28T17:20:00Z" w16du:dateUtc="2025-07-28T09:20:00Z">
        <w:r w:rsidR="000A1837">
          <w:rPr>
            <w:rFonts w:ascii="Times New Roman" w:hAnsi="Times New Roman" w:cs="Times New Roman" w:hint="eastAsia"/>
            <w:color w:val="000000"/>
            <w:spacing w:val="1"/>
            <w:sz w:val="24"/>
          </w:rPr>
          <w:t xml:space="preserve">to </w:t>
        </w:r>
      </w:ins>
      <w:ins w:id="4" w:author="#NI YUQIN#" w:date="2025-07-28T17:21:00Z" w16du:dateUtc="2025-07-28T09:21:00Z">
        <w:r w:rsidR="006D2CDC">
          <w:rPr>
            <w:rFonts w:ascii="Times New Roman" w:hAnsi="Times New Roman" w:cs="Times New Roman"/>
            <w:color w:val="000000"/>
            <w:spacing w:val="1"/>
            <w:sz w:val="24"/>
          </w:rPr>
          <w:t>treat</w:t>
        </w:r>
      </w:ins>
      <w:ins w:id="5" w:author="#NI YUQIN#" w:date="2025-07-28T17:20:00Z" w16du:dateUtc="2025-07-28T09:20:00Z">
        <w:r w:rsidR="000A1837">
          <w:rPr>
            <w:rFonts w:ascii="Times New Roman" w:hAnsi="Times New Roman" w:cs="Times New Roman" w:hint="eastAsia"/>
            <w:color w:val="000000"/>
            <w:spacing w:val="1"/>
            <w:sz w:val="24"/>
          </w:rPr>
          <w:t xml:space="preserve"> </w:t>
        </w:r>
      </w:ins>
      <w:ins w:id="6" w:author="#NI YUQIN#" w:date="2025-07-28T17:42:00Z" w16du:dateUtc="2025-07-28T09:42:00Z">
        <w:r w:rsidR="00731ED9">
          <w:rPr>
            <w:rFonts w:ascii="Times New Roman" w:hAnsi="Times New Roman" w:cs="Times New Roman" w:hint="eastAsia"/>
            <w:color w:val="000000"/>
            <w:spacing w:val="1"/>
            <w:sz w:val="24"/>
          </w:rPr>
          <w:t>seawater brine</w:t>
        </w:r>
      </w:ins>
      <w:ins w:id="7" w:author="#NI YUQIN#" w:date="2025-07-28T17:21:00Z" w16du:dateUtc="2025-07-28T09:21:00Z">
        <w:r w:rsidR="006D2CDC">
          <w:rPr>
            <w:rFonts w:ascii="Times New Roman" w:hAnsi="Times New Roman" w:cs="Times New Roman" w:hint="eastAsia"/>
            <w:color w:val="000000"/>
            <w:spacing w:val="1"/>
            <w:sz w:val="24"/>
          </w:rPr>
          <w:t xml:space="preserve">, </w:t>
        </w:r>
      </w:ins>
      <w:ins w:id="8" w:author="#NI YUQIN#" w:date="2025-07-28T17:42:00Z" w16du:dateUtc="2025-07-28T09:42:00Z">
        <w:r w:rsidR="00731ED9">
          <w:rPr>
            <w:rFonts w:ascii="Times New Roman" w:hAnsi="Times New Roman" w:cs="Times New Roman" w:hint="eastAsia"/>
            <w:color w:val="000000"/>
            <w:spacing w:val="1"/>
            <w:sz w:val="24"/>
          </w:rPr>
          <w:t>enabling</w:t>
        </w:r>
      </w:ins>
      <w:ins w:id="9" w:author="#NI YUQIN#" w:date="2025-07-28T17:43:00Z" w16du:dateUtc="2025-07-28T09:43:00Z">
        <w:r w:rsidR="00731ED9">
          <w:rPr>
            <w:rFonts w:ascii="Times New Roman" w:hAnsi="Times New Roman" w:cs="Times New Roman" w:hint="eastAsia"/>
            <w:color w:val="000000"/>
            <w:spacing w:val="1"/>
            <w:sz w:val="24"/>
          </w:rPr>
          <w:t xml:space="preserve"> </w:t>
        </w:r>
        <w:r w:rsidR="00731ED9">
          <w:rPr>
            <w:rFonts w:ascii="Times New Roman" w:hAnsi="Times New Roman" w:cs="Times New Roman"/>
            <w:color w:val="000000"/>
            <w:spacing w:val="1"/>
            <w:sz w:val="24"/>
          </w:rPr>
          <w:t>simultaneous</w:t>
        </w:r>
        <w:r w:rsidR="00731ED9">
          <w:rPr>
            <w:rFonts w:ascii="Times New Roman" w:hAnsi="Times New Roman" w:cs="Times New Roman" w:hint="eastAsia"/>
            <w:color w:val="000000"/>
            <w:spacing w:val="1"/>
            <w:sz w:val="24"/>
          </w:rPr>
          <w:t xml:space="preserve"> acid and base production along with brine dilution</w:t>
        </w:r>
      </w:ins>
      <w:ins w:id="10" w:author="#NI YUQIN#" w:date="2025-07-28T17:21:00Z" w16du:dateUtc="2025-07-28T09:21:00Z">
        <w:r w:rsidR="004C0DDE">
          <w:rPr>
            <w:rFonts w:ascii="Times New Roman" w:hAnsi="Times New Roman" w:cs="Times New Roman" w:hint="eastAsia"/>
            <w:color w:val="000000"/>
            <w:spacing w:val="1"/>
            <w:sz w:val="24"/>
          </w:rPr>
          <w:t xml:space="preserve">. </w:t>
        </w:r>
      </w:ins>
      <w:r w:rsidRPr="003B113B">
        <w:rPr>
          <w:rFonts w:ascii="Times New Roman" w:hAnsi="Times New Roman" w:cs="Times New Roman"/>
          <w:color w:val="000000"/>
          <w:spacing w:val="1"/>
          <w:sz w:val="24"/>
        </w:rPr>
        <w:t>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w:t>
      </w:r>
      <w:ins w:id="11" w:author="#NI YUQIN#" w:date="2025-07-28T17:45:00Z" w16du:dateUtc="2025-07-28T09:45:00Z">
        <w:r w:rsidR="00087C6B">
          <w:rPr>
            <w:rFonts w:ascii="Times New Roman" w:hAnsi="Times New Roman" w:cs="Times New Roman" w:hint="eastAsia"/>
            <w:color w:val="000000"/>
            <w:spacing w:val="1"/>
            <w:sz w:val="24"/>
          </w:rPr>
          <w:t>investigation</w:t>
        </w:r>
        <w:r w:rsidR="00087C6B" w:rsidRPr="003B113B">
          <w:rPr>
            <w:rFonts w:ascii="Times New Roman" w:hAnsi="Times New Roman" w:cs="Times New Roman" w:hint="eastAsia"/>
            <w:color w:val="000000"/>
            <w:spacing w:val="1"/>
            <w:sz w:val="24"/>
          </w:rPr>
          <w:t xml:space="preserve"> </w:t>
        </w:r>
      </w:ins>
      <w:r w:rsidRPr="003B113B">
        <w:rPr>
          <w:rFonts w:ascii="Times New Roman" w:hAnsi="Times New Roman" w:cs="Times New Roman" w:hint="eastAsia"/>
          <w:color w:val="000000"/>
          <w:spacing w:val="1"/>
          <w:sz w:val="24"/>
        </w:rPr>
        <w:t>of scaling formation in BMED</w:t>
      </w:r>
      <w:ins w:id="12" w:author="#NI YUQIN#" w:date="2025-07-28T17:22:00Z" w16du:dateUtc="2025-07-28T09:22:00Z">
        <w:r w:rsidR="004C0DDE">
          <w:rPr>
            <w:rFonts w:ascii="Times New Roman" w:hAnsi="Times New Roman" w:cs="Times New Roman" w:hint="eastAsia"/>
            <w:color w:val="000000"/>
            <w:spacing w:val="1"/>
            <w:sz w:val="24"/>
          </w:rPr>
          <w:t xml:space="preserve">, </w:t>
        </w:r>
      </w:ins>
      <w:ins w:id="13" w:author="#NI YUQIN#" w:date="2025-07-28T17:23:00Z" w16du:dateUtc="2025-07-28T09:23:00Z">
        <w:r w:rsidR="005632BE">
          <w:rPr>
            <w:rFonts w:ascii="Times New Roman" w:hAnsi="Times New Roman" w:cs="Times New Roman" w:hint="eastAsia"/>
            <w:color w:val="000000"/>
            <w:spacing w:val="1"/>
            <w:sz w:val="24"/>
          </w:rPr>
          <w:t>with a particular emphasis on their strong reliance on ion transport.</w:t>
        </w:r>
      </w:ins>
      <w:ins w:id="14" w:author="#NI YUQIN#" w:date="2025-07-28T17:24:00Z" w16du:dateUtc="2025-07-28T09:24:00Z">
        <w:r w:rsidR="005632BE">
          <w:rPr>
            <w:rFonts w:ascii="Times New Roman" w:hAnsi="Times New Roman" w:cs="Times New Roman" w:hint="eastAsia"/>
            <w:color w:val="000000"/>
            <w:spacing w:val="1"/>
            <w:sz w:val="24"/>
          </w:rPr>
          <w:t xml:space="preserve"> </w:t>
        </w:r>
      </w:ins>
      <w:r w:rsidRPr="003B113B">
        <w:rPr>
          <w:rFonts w:ascii="Times New Roman" w:hAnsi="Times New Roman" w:cs="Times New Roman" w:hint="eastAsia"/>
          <w:color w:val="000000"/>
          <w:spacing w:val="1"/>
          <w:sz w:val="24"/>
        </w:rPr>
        <w:t xml:space="preserve">Scaling was observed in </w:t>
      </w:r>
      <w:ins w:id="15" w:author="#NI YUQIN#" w:date="2025-07-28T17:24:00Z" w16du:dateUtc="2025-07-28T09:24:00Z">
        <w:r w:rsidR="005632BE">
          <w:rPr>
            <w:rFonts w:ascii="Times New Roman" w:hAnsi="Times New Roman" w:cs="Times New Roman" w:hint="eastAsia"/>
            <w:color w:val="000000"/>
            <w:spacing w:val="1"/>
            <w:sz w:val="24"/>
          </w:rPr>
          <w:t xml:space="preserve">salt </w:t>
        </w:r>
      </w:ins>
      <w:ins w:id="16" w:author="#NI YUQIN#" w:date="2025-07-28T17:27:00Z" w16du:dateUtc="2025-07-28T09:27:00Z">
        <w:r w:rsidR="005632BE">
          <w:rPr>
            <w:rFonts w:ascii="Times New Roman" w:hAnsi="Times New Roman" w:cs="Times New Roman" w:hint="eastAsia"/>
            <w:color w:val="000000"/>
            <w:spacing w:val="1"/>
            <w:sz w:val="24"/>
          </w:rPr>
          <w:t xml:space="preserve">chamber (SC) </w:t>
        </w:r>
      </w:ins>
      <w:ins w:id="17" w:author="#NI YUQIN#" w:date="2025-07-28T17:24:00Z" w16du:dateUtc="2025-07-28T09:24:00Z">
        <w:r w:rsidR="005632BE">
          <w:rPr>
            <w:rFonts w:ascii="Times New Roman" w:hAnsi="Times New Roman" w:cs="Times New Roman" w:hint="eastAsia"/>
            <w:color w:val="000000"/>
            <w:spacing w:val="1"/>
            <w:sz w:val="24"/>
          </w:rPr>
          <w:t>and base chamber</w:t>
        </w:r>
      </w:ins>
      <w:ins w:id="18" w:author="#NI YUQIN#" w:date="2025-07-28T17:27:00Z" w16du:dateUtc="2025-07-28T09:27:00Z">
        <w:r w:rsidR="005632BE">
          <w:rPr>
            <w:rFonts w:ascii="Times New Roman" w:hAnsi="Times New Roman" w:cs="Times New Roman" w:hint="eastAsia"/>
            <w:color w:val="000000"/>
            <w:spacing w:val="1"/>
            <w:sz w:val="24"/>
          </w:rPr>
          <w:t xml:space="preserve"> (BC)</w:t>
        </w:r>
      </w:ins>
      <w:ins w:id="19" w:author="#NI YUQIN#" w:date="2025-07-28T17:46:00Z" w16du:dateUtc="2025-07-28T09:46:00Z">
        <w:del w:id="20" w:author="She Qianhong (Asst Prof)" w:date="2025-07-30T20:15:00Z" w16du:dateUtc="2025-07-30T12:15:00Z">
          <w:r w:rsidR="00973317" w:rsidDel="00734B05">
            <w:rPr>
              <w:rFonts w:ascii="Times New Roman" w:hAnsi="Times New Roman" w:cs="Times New Roman" w:hint="eastAsia"/>
              <w:color w:val="000000"/>
              <w:spacing w:val="1"/>
              <w:sz w:val="24"/>
            </w:rPr>
            <w:delText>,</w:delText>
          </w:r>
        </w:del>
        <w:r w:rsidR="00973317">
          <w:rPr>
            <w:rFonts w:ascii="Times New Roman" w:hAnsi="Times New Roman" w:cs="Times New Roman" w:hint="eastAsia"/>
            <w:color w:val="000000"/>
            <w:spacing w:val="1"/>
            <w:sz w:val="24"/>
          </w:rPr>
          <w:t xml:space="preserve"> as wel</w:t>
        </w:r>
      </w:ins>
      <w:ins w:id="21" w:author="#NI YUQIN#" w:date="2025-07-28T17:47:00Z" w16du:dateUtc="2025-07-28T09:47:00Z">
        <w:r w:rsidR="00973317">
          <w:rPr>
            <w:rFonts w:ascii="Times New Roman" w:hAnsi="Times New Roman" w:cs="Times New Roman" w:hint="eastAsia"/>
            <w:color w:val="000000"/>
            <w:spacing w:val="1"/>
            <w:sz w:val="24"/>
          </w:rPr>
          <w:t xml:space="preserve">l as on </w:t>
        </w:r>
      </w:ins>
      <w:ins w:id="22" w:author="#NI YUQIN#" w:date="2025-07-28T17:25:00Z" w16du:dateUtc="2025-07-28T09:25:00Z">
        <w:r w:rsidR="005632BE">
          <w:rPr>
            <w:rFonts w:ascii="Times New Roman" w:hAnsi="Times New Roman" w:cs="Times New Roman" w:hint="eastAsia"/>
            <w:color w:val="000000"/>
            <w:spacing w:val="1"/>
            <w:sz w:val="24"/>
          </w:rPr>
          <w:t xml:space="preserve">both sides of the </w:t>
        </w:r>
        <w:r w:rsidR="005632BE" w:rsidRPr="003B113B">
          <w:rPr>
            <w:rFonts w:ascii="Times New Roman" w:hAnsi="Times New Roman" w:cs="Times New Roman" w:hint="eastAsia"/>
            <w:color w:val="000000"/>
            <w:spacing w:val="1"/>
            <w:sz w:val="24"/>
          </w:rPr>
          <w:t>cation ex</w:t>
        </w:r>
        <w:r w:rsidR="005632BE" w:rsidRPr="003B113B">
          <w:rPr>
            <w:rFonts w:ascii="Times New Roman" w:hAnsi="Times New Roman" w:cs="Times New Roman"/>
            <w:color w:val="000000"/>
            <w:spacing w:val="1"/>
            <w:sz w:val="24"/>
          </w:rPr>
          <w:t>change membrane (CEM)</w:t>
        </w:r>
        <w:r w:rsidR="005632BE">
          <w:rPr>
            <w:rFonts w:ascii="Times New Roman" w:hAnsi="Times New Roman" w:cs="Times New Roman" w:hint="eastAsia"/>
            <w:color w:val="000000"/>
            <w:spacing w:val="1"/>
            <w:sz w:val="24"/>
          </w:rPr>
          <w:t xml:space="preserve"> and the</w:t>
        </w:r>
        <w:r w:rsidR="005632BE">
          <w:rPr>
            <w:rFonts w:ascii="Times New Roman" w:hAnsi="Times New Roman" w:cs="Times New Roman"/>
            <w:color w:val="000000"/>
            <w:spacing w:val="1"/>
            <w:sz w:val="24"/>
          </w:rPr>
          <w:t xml:space="preserve"> anion</w:t>
        </w:r>
        <w:r w:rsidR="005632BE">
          <w:rPr>
            <w:rFonts w:ascii="Times New Roman" w:hAnsi="Times New Roman" w:cs="Times New Roman" w:hint="eastAsia"/>
            <w:color w:val="000000"/>
            <w:spacing w:val="1"/>
            <w:sz w:val="24"/>
          </w:rPr>
          <w:t xml:space="preserve"> exchange layer of </w:t>
        </w:r>
        <w:r w:rsidR="005632BE" w:rsidRPr="003B113B">
          <w:rPr>
            <w:rFonts w:ascii="Times New Roman" w:hAnsi="Times New Roman" w:cs="Times New Roman" w:hint="eastAsia"/>
            <w:color w:val="000000"/>
            <w:spacing w:val="1"/>
            <w:sz w:val="24"/>
          </w:rPr>
          <w:t>bipolar membrane (BPM)</w:t>
        </w:r>
        <w:r w:rsidR="005632BE">
          <w:rPr>
            <w:rFonts w:ascii="Times New Roman" w:hAnsi="Times New Roman" w:cs="Times New Roman" w:hint="eastAsia"/>
            <w:color w:val="000000"/>
            <w:spacing w:val="1"/>
            <w:sz w:val="24"/>
          </w:rPr>
          <w:t>.</w:t>
        </w:r>
      </w:ins>
      <w:ins w:id="23" w:author="#NI YUQIN#" w:date="2025-07-28T17:26:00Z" w16du:dateUtc="2025-07-28T09:26:00Z">
        <w:r w:rsidR="005632BE">
          <w:rPr>
            <w:rFonts w:ascii="Times New Roman" w:hAnsi="Times New Roman" w:cs="Times New Roman" w:hint="eastAsia"/>
            <w:color w:val="000000"/>
            <w:spacing w:val="1"/>
            <w:sz w:val="24"/>
          </w:rPr>
          <w:t xml:space="preserve"> </w:t>
        </w:r>
      </w:ins>
      <w:r w:rsidRPr="003B113B">
        <w:rPr>
          <w:rFonts w:ascii="Times New Roman" w:hAnsi="Times New Roman" w:cs="Times New Roman"/>
          <w:color w:val="000000"/>
          <w:spacing w:val="1"/>
          <w:sz w:val="24"/>
        </w:rPr>
        <w:t>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resulting in </w:t>
      </w:r>
      <w:ins w:id="24" w:author="#NI YUQIN#" w:date="2025-07-28T17:26:00Z" w16du:dateUtc="2025-07-28T09:26:00Z">
        <w:r w:rsidR="005632BE">
          <w:rPr>
            <w:rFonts w:ascii="Times New Roman" w:hAnsi="Times New Roman" w:cs="Times New Roman" w:hint="eastAsia"/>
            <w:color w:val="000000"/>
            <w:spacing w:val="1"/>
            <w:sz w:val="24"/>
          </w:rPr>
          <w:t>deposit</w:t>
        </w:r>
        <w:r w:rsidR="005632BE" w:rsidRPr="003B113B">
          <w:rPr>
            <w:rFonts w:ascii="Times New Roman" w:hAnsi="Times New Roman" w:cs="Times New Roman"/>
            <w:color w:val="000000"/>
            <w:spacing w:val="1"/>
            <w:sz w:val="24"/>
          </w:rPr>
          <w:t xml:space="preserve"> </w:t>
        </w:r>
      </w:ins>
      <w:r w:rsidRPr="003B113B">
        <w:rPr>
          <w:rFonts w:ascii="Times New Roman" w:hAnsi="Times New Roman" w:cs="Times New Roman"/>
          <w:color w:val="000000"/>
          <w:spacing w:val="1"/>
          <w:sz w:val="24"/>
        </w:rPr>
        <w:t xml:space="preserve">formation on the CEM facing </w:t>
      </w:r>
      <w:r>
        <w:rPr>
          <w:rFonts w:ascii="Times New Roman" w:hAnsi="Times New Roman" w:cs="Times New Roman" w:hint="eastAsia"/>
          <w:color w:val="000000"/>
          <w:spacing w:val="1"/>
          <w:sz w:val="24"/>
        </w:rPr>
        <w:t>BC</w:t>
      </w:r>
      <w:ins w:id="25" w:author="#NI YUQIN#" w:date="2025-07-28T17:30:00Z" w16du:dateUtc="2025-07-28T09:30:00Z">
        <w:r w:rsidR="00290F90">
          <w:rPr>
            <w:rFonts w:ascii="Times New Roman" w:hAnsi="Times New Roman" w:cs="Times New Roman" w:hint="eastAsia"/>
            <w:color w:val="000000"/>
            <w:spacing w:val="1"/>
            <w:sz w:val="24"/>
          </w:rPr>
          <w:t xml:space="preserve"> and in BC</w:t>
        </w:r>
      </w:ins>
      <w:r w:rsidRPr="003B113B">
        <w:rPr>
          <w:rFonts w:ascii="Times New Roman" w:hAnsi="Times New Roman" w:cs="Times New Roman"/>
          <w:color w:val="000000"/>
          <w:spacing w:val="1"/>
          <w:sz w:val="24"/>
        </w:rPr>
        <w:t xml:space="preserve">. The </w:t>
      </w:r>
      <w:ins w:id="26" w:author="#NI YUQIN#" w:date="2025-07-28T17:27:00Z" w16du:dateUtc="2025-07-28T09:27:00Z">
        <w:r w:rsidR="005632BE">
          <w:rPr>
            <w:rFonts w:ascii="Times New Roman" w:hAnsi="Times New Roman" w:cs="Times New Roman" w:hint="eastAsia"/>
            <w:color w:val="000000"/>
            <w:spacing w:val="1"/>
            <w:sz w:val="24"/>
          </w:rPr>
          <w:t>deposits</w:t>
        </w:r>
        <w:r w:rsidR="005632BE" w:rsidRPr="003B113B">
          <w:rPr>
            <w:rFonts w:ascii="Times New Roman" w:hAnsi="Times New Roman" w:cs="Times New Roman"/>
            <w:color w:val="000000"/>
            <w:spacing w:val="1"/>
            <w:sz w:val="24"/>
          </w:rPr>
          <w:t xml:space="preserve"> </w:t>
        </w:r>
      </w:ins>
      <w:r w:rsidRPr="003B113B">
        <w:rPr>
          <w:rFonts w:ascii="Times New Roman" w:hAnsi="Times New Roman" w:cs="Times New Roman"/>
          <w:color w:val="000000"/>
          <w:spacing w:val="1"/>
          <w:sz w:val="24"/>
        </w:rPr>
        <w:t xml:space="preserve">reduced the effective membrane area, increasing the local current density. Once the local current density exceeded the limiting current density, water splitting </w:t>
      </w:r>
      <w:ins w:id="27" w:author="#NI YUQIN#" w:date="2025-07-28T18:01:00Z" w16du:dateUtc="2025-07-28T10:01:00Z">
        <w:r w:rsidR="00510233">
          <w:rPr>
            <w:rFonts w:ascii="Times New Roman" w:hAnsi="Times New Roman" w:cs="Times New Roman" w:hint="eastAsia"/>
            <w:color w:val="000000"/>
            <w:spacing w:val="1"/>
            <w:sz w:val="24"/>
          </w:rPr>
          <w:t>occurred</w:t>
        </w:r>
      </w:ins>
      <w:r w:rsidRPr="003B113B">
        <w:rPr>
          <w:rFonts w:ascii="Times New Roman" w:hAnsi="Times New Roman" w:cs="Times New Roman"/>
          <w:color w:val="000000"/>
          <w:spacing w:val="1"/>
          <w:sz w:val="24"/>
        </w:rPr>
        <w:t xml:space="preserve"> </w:t>
      </w:r>
      <w:ins w:id="28" w:author="#NI YUQIN#" w:date="2025-07-28T17:31:00Z" w16du:dateUtc="2025-07-28T09:31:00Z">
        <w:r w:rsidR="00C16BB0">
          <w:rPr>
            <w:rFonts w:ascii="Times New Roman" w:hAnsi="Times New Roman" w:cs="Times New Roman" w:hint="eastAsia"/>
            <w:color w:val="000000"/>
            <w:spacing w:val="1"/>
            <w:sz w:val="24"/>
          </w:rPr>
          <w:t xml:space="preserve">to </w:t>
        </w:r>
        <w:r w:rsidR="00C16BB0" w:rsidRPr="003B113B">
          <w:rPr>
            <w:rFonts w:ascii="Times New Roman" w:hAnsi="Times New Roman" w:cs="Times New Roman"/>
            <w:color w:val="000000"/>
            <w:spacing w:val="1"/>
            <w:sz w:val="24"/>
          </w:rPr>
          <w:t>generat</w:t>
        </w:r>
        <w:r w:rsidR="00C16BB0">
          <w:rPr>
            <w:rFonts w:ascii="Times New Roman" w:hAnsi="Times New Roman" w:cs="Times New Roman" w:hint="eastAsia"/>
            <w:color w:val="000000"/>
            <w:spacing w:val="1"/>
            <w:sz w:val="24"/>
          </w:rPr>
          <w:t>e</w:t>
        </w:r>
        <w:r w:rsidR="00C16BB0" w:rsidRPr="003B113B">
          <w:rPr>
            <w:rFonts w:ascii="Times New Roman" w:hAnsi="Times New Roman" w:cs="Times New Roman"/>
            <w:color w:val="000000"/>
            <w:spacing w:val="1"/>
            <w:sz w:val="24"/>
          </w:rPr>
          <w:t xml:space="preserve"> </w:t>
        </w:r>
      </w:ins>
      <w:r w:rsidRPr="003B113B">
        <w:rPr>
          <w:rFonts w:ascii="Times New Roman" w:hAnsi="Times New Roman" w:cs="Times New Roman"/>
          <w:color w:val="000000"/>
          <w:spacing w:val="1"/>
          <w:sz w:val="24"/>
        </w:rPr>
        <w:t>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w:t>
      </w:r>
      <w:ins w:id="29" w:author="#NI YUQIN#" w:date="2025-07-28T17:27:00Z" w16du:dateUtc="2025-07-28T09:27:00Z">
        <w:r w:rsidR="005632BE">
          <w:rPr>
            <w:rFonts w:ascii="Times New Roman" w:hAnsi="Times New Roman" w:cs="Times New Roman" w:hint="eastAsia"/>
            <w:color w:val="000000"/>
            <w:spacing w:val="1"/>
            <w:sz w:val="24"/>
          </w:rPr>
          <w:t>SC</w:t>
        </w:r>
      </w:ins>
      <w:ins w:id="30" w:author="#NI YUQIN#" w:date="2025-07-28T17:31:00Z" w16du:dateUtc="2025-07-28T09:31:00Z">
        <w:r w:rsidR="00C16BB0">
          <w:rPr>
            <w:rFonts w:ascii="Times New Roman" w:hAnsi="Times New Roman" w:cs="Times New Roman" w:hint="eastAsia"/>
            <w:color w:val="000000"/>
            <w:spacing w:val="1"/>
            <w:sz w:val="24"/>
          </w:rPr>
          <w:t xml:space="preserve"> </w:t>
        </w:r>
        <w:r w:rsidR="00CF0897">
          <w:rPr>
            <w:rFonts w:ascii="Times New Roman" w:hAnsi="Times New Roman" w:cs="Times New Roman" w:hint="eastAsia"/>
            <w:color w:val="000000"/>
            <w:spacing w:val="1"/>
            <w:sz w:val="24"/>
          </w:rPr>
          <w:t xml:space="preserve">and reacted with </w:t>
        </w:r>
      </w:ins>
      <w:ins w:id="31" w:author="#NI YUQIN#" w:date="2025-07-28T17:49:00Z" w16du:dateUtc="2025-07-28T09:49:00Z">
        <w:r w:rsidR="00156FD1">
          <w:rPr>
            <w:rFonts w:ascii="Times New Roman" w:hAnsi="Times New Roman" w:cs="Times New Roman" w:hint="eastAsia"/>
            <w:color w:val="000000"/>
            <w:spacing w:val="1"/>
            <w:sz w:val="24"/>
          </w:rPr>
          <w:t>residual</w:t>
        </w:r>
      </w:ins>
      <w:ins w:id="32" w:author="#NI YUQIN#" w:date="2025-07-28T17:31:00Z" w16du:dateUtc="2025-07-28T09:31:00Z">
        <w:r w:rsidR="00CF0897">
          <w:rPr>
            <w:rFonts w:ascii="Times New Roman" w:hAnsi="Times New Roman" w:cs="Times New Roman" w:hint="eastAsia"/>
            <w:color w:val="000000"/>
            <w:spacing w:val="1"/>
            <w:sz w:val="24"/>
          </w:rPr>
          <w:t xml:space="preserve"> divalent ion</w:t>
        </w:r>
      </w:ins>
      <w:ins w:id="33" w:author="#NI YUQIN#" w:date="2025-07-28T17:49:00Z" w16du:dateUtc="2025-07-28T09:49:00Z">
        <w:r w:rsidR="00156FD1">
          <w:rPr>
            <w:rFonts w:ascii="Times New Roman" w:hAnsi="Times New Roman" w:cs="Times New Roman" w:hint="eastAsia"/>
            <w:color w:val="000000"/>
            <w:spacing w:val="1"/>
            <w:sz w:val="24"/>
          </w:rPr>
          <w:t xml:space="preserve">s, </w:t>
        </w:r>
        <w:r w:rsidR="00156FD1">
          <w:rPr>
            <w:rFonts w:ascii="Times New Roman" w:hAnsi="Times New Roman" w:cs="Times New Roman"/>
            <w:color w:val="000000"/>
            <w:spacing w:val="1"/>
            <w:sz w:val="24"/>
          </w:rPr>
          <w:t>causing</w:t>
        </w:r>
        <w:r w:rsidR="00156FD1">
          <w:rPr>
            <w:rFonts w:ascii="Times New Roman" w:hAnsi="Times New Roman" w:cs="Times New Roman" w:hint="eastAsia"/>
            <w:color w:val="000000"/>
            <w:spacing w:val="1"/>
            <w:sz w:val="24"/>
          </w:rPr>
          <w:t xml:space="preserve"> f</w:t>
        </w:r>
        <w:r w:rsidR="00E74F1B">
          <w:rPr>
            <w:rFonts w:ascii="Times New Roman" w:hAnsi="Times New Roman" w:cs="Times New Roman" w:hint="eastAsia"/>
            <w:color w:val="000000"/>
            <w:spacing w:val="1"/>
            <w:sz w:val="24"/>
          </w:rPr>
          <w:t>urther precipitation in the SC and on CEM facing SC.</w:t>
        </w:r>
      </w:ins>
      <w:ins w:id="34" w:author="#NI YUQIN#" w:date="2025-07-28T17:50:00Z" w16du:dateUtc="2025-07-28T09:50:00Z">
        <w:r w:rsidR="000B508D">
          <w:rPr>
            <w:rFonts w:ascii="Times New Roman" w:hAnsi="Times New Roman" w:cs="Times New Roman" w:hint="eastAsia"/>
            <w:color w:val="000000"/>
            <w:spacing w:val="1"/>
            <w:sz w:val="24"/>
          </w:rPr>
          <w:t xml:space="preserve"> Scaling on CEM</w:t>
        </w:r>
      </w:ins>
      <w:ins w:id="35" w:author="#NI YUQIN#" w:date="2025-07-28T17:57:00Z" w16du:dateUtc="2025-07-28T09:57:00Z">
        <w:r w:rsidR="0076392F">
          <w:rPr>
            <w:rFonts w:ascii="Times New Roman" w:hAnsi="Times New Roman" w:cs="Times New Roman" w:hint="eastAsia"/>
            <w:color w:val="000000"/>
            <w:spacing w:val="1"/>
            <w:sz w:val="24"/>
          </w:rPr>
          <w:t xml:space="preserve"> triggers water splitting </w:t>
        </w:r>
        <w:r w:rsidR="001F30B0">
          <w:rPr>
            <w:rFonts w:ascii="Times New Roman" w:hAnsi="Times New Roman" w:cs="Times New Roman" w:hint="eastAsia"/>
            <w:color w:val="000000"/>
            <w:spacing w:val="1"/>
            <w:sz w:val="24"/>
          </w:rPr>
          <w:t>to aggravate scaling in SC.</w:t>
        </w:r>
        <w:r w:rsidR="00C1242F">
          <w:rPr>
            <w:rFonts w:ascii="Times New Roman" w:hAnsi="Times New Roman" w:cs="Times New Roman" w:hint="eastAsia"/>
            <w:color w:val="000000"/>
            <w:spacing w:val="1"/>
            <w:sz w:val="24"/>
          </w:rPr>
          <w:t xml:space="preserve"> Additional</w:t>
        </w:r>
      </w:ins>
      <w:ins w:id="36" w:author="#NI YUQIN#" w:date="2025-07-28T17:58:00Z" w16du:dateUtc="2025-07-28T09:58:00Z">
        <w:r w:rsidR="00C1242F">
          <w:rPr>
            <w:rFonts w:ascii="Times New Roman" w:hAnsi="Times New Roman" w:cs="Times New Roman" w:hint="eastAsia"/>
            <w:color w:val="000000"/>
            <w:spacing w:val="1"/>
            <w:sz w:val="24"/>
          </w:rPr>
          <w:t>ly, scaling on BPM</w:t>
        </w:r>
        <w:r w:rsidR="00C1242F" w:rsidRPr="00C1242F">
          <w:rPr>
            <w:rFonts w:ascii="Times New Roman" w:hAnsi="Times New Roman" w:cs="Times New Roman"/>
            <w:color w:val="000000"/>
            <w:spacing w:val="1"/>
            <w:sz w:val="24"/>
          </w:rPr>
          <w:t xml:space="preserve"> </w:t>
        </w:r>
        <w:r w:rsidR="00C1242F" w:rsidRPr="003B113B">
          <w:rPr>
            <w:rFonts w:ascii="Times New Roman" w:hAnsi="Times New Roman" w:cs="Times New Roman"/>
            <w:color w:val="000000"/>
            <w:spacing w:val="1"/>
            <w:sz w:val="24"/>
          </w:rPr>
          <w:t>was attributed to the interaction between divalent cations and the locally elevated OH</w:t>
        </w:r>
        <w:r w:rsidR="00C1242F" w:rsidRPr="003B113B">
          <w:rPr>
            <w:rFonts w:ascii="Times New Roman" w:hAnsi="Times New Roman" w:cs="Times New Roman" w:hint="eastAsia"/>
            <w:color w:val="000000"/>
            <w:spacing w:val="1"/>
            <w:sz w:val="24"/>
            <w:vertAlign w:val="superscript"/>
          </w:rPr>
          <w:t>-</w:t>
        </w:r>
        <w:r w:rsidR="00C1242F" w:rsidRPr="003B113B">
          <w:rPr>
            <w:rFonts w:ascii="Times New Roman" w:hAnsi="Times New Roman" w:cs="Times New Roman"/>
            <w:color w:val="000000"/>
            <w:spacing w:val="1"/>
            <w:sz w:val="24"/>
          </w:rPr>
          <w:t xml:space="preserve"> concentration.</w:t>
        </w:r>
        <w:r w:rsidR="005A5764">
          <w:rPr>
            <w:rFonts w:ascii="Times New Roman" w:hAnsi="Times New Roman" w:cs="Times New Roman" w:hint="eastAsia"/>
            <w:color w:val="000000"/>
            <w:spacing w:val="1"/>
            <w:sz w:val="24"/>
          </w:rPr>
          <w:t xml:space="preserve"> Overall, this finding</w:t>
        </w:r>
        <w:r w:rsidR="007240A4">
          <w:rPr>
            <w:rFonts w:ascii="Times New Roman" w:hAnsi="Times New Roman" w:cs="Times New Roman" w:hint="eastAsia"/>
            <w:color w:val="000000"/>
            <w:spacing w:val="1"/>
            <w:sz w:val="24"/>
          </w:rPr>
          <w:t xml:space="preserve"> under</w:t>
        </w:r>
      </w:ins>
      <w:ins w:id="37" w:author="#NI YUQIN#" w:date="2025-07-28T17:59:00Z" w16du:dateUtc="2025-07-28T09:59:00Z">
        <w:r w:rsidR="007240A4">
          <w:rPr>
            <w:rFonts w:ascii="Times New Roman" w:hAnsi="Times New Roman" w:cs="Times New Roman" w:hint="eastAsia"/>
            <w:color w:val="000000"/>
            <w:spacing w:val="1"/>
            <w:sz w:val="24"/>
          </w:rPr>
          <w:t xml:space="preserve">scores the critical </w:t>
        </w:r>
        <w:r w:rsidR="007240A4">
          <w:rPr>
            <w:rFonts w:ascii="Times New Roman" w:hAnsi="Times New Roman" w:cs="Times New Roman"/>
            <w:color w:val="000000"/>
            <w:spacing w:val="1"/>
            <w:sz w:val="24"/>
          </w:rPr>
          <w:t>influence</w:t>
        </w:r>
        <w:r w:rsidR="007240A4">
          <w:rPr>
            <w:rFonts w:ascii="Times New Roman" w:hAnsi="Times New Roman" w:cs="Times New Roman" w:hint="eastAsia"/>
            <w:color w:val="000000"/>
            <w:spacing w:val="1"/>
            <w:sz w:val="24"/>
          </w:rPr>
          <w:t xml:space="preserve"> of ion migration </w:t>
        </w:r>
        <w:r w:rsidR="007240A4">
          <w:rPr>
            <w:rFonts w:ascii="Times New Roman" w:hAnsi="Times New Roman" w:cs="Times New Roman"/>
            <w:color w:val="000000"/>
            <w:spacing w:val="1"/>
            <w:sz w:val="24"/>
          </w:rPr>
          <w:t>and</w:t>
        </w:r>
        <w:r w:rsidR="007240A4">
          <w:rPr>
            <w:rFonts w:ascii="Times New Roman" w:hAnsi="Times New Roman" w:cs="Times New Roman" w:hint="eastAsia"/>
            <w:color w:val="000000"/>
            <w:spacing w:val="1"/>
            <w:sz w:val="24"/>
          </w:rPr>
          <w:t xml:space="preserve"> </w:t>
        </w:r>
      </w:ins>
      <w:ins w:id="38" w:author="#NI YUQIN#" w:date="2025-07-28T17:38:00Z" w16du:dateUtc="2025-07-28T09:38:00Z">
        <w:r w:rsidR="00DD3497">
          <w:rPr>
            <w:rFonts w:ascii="Times New Roman" w:hAnsi="Times New Roman" w:cs="Times New Roman" w:hint="eastAsia"/>
            <w:color w:val="000000"/>
            <w:spacing w:val="1"/>
            <w:sz w:val="24"/>
          </w:rPr>
          <w:t xml:space="preserve">local electrochemical </w:t>
        </w:r>
        <w:r w:rsidR="00DD3497">
          <w:rPr>
            <w:rFonts w:ascii="Times New Roman" w:hAnsi="Times New Roman" w:cs="Times New Roman"/>
            <w:color w:val="000000"/>
            <w:spacing w:val="1"/>
            <w:sz w:val="24"/>
          </w:rPr>
          <w:t>environment</w:t>
        </w:r>
        <w:r w:rsidR="00DD3497">
          <w:rPr>
            <w:rFonts w:ascii="Times New Roman" w:hAnsi="Times New Roman" w:cs="Times New Roman" w:hint="eastAsia"/>
            <w:color w:val="000000"/>
            <w:spacing w:val="1"/>
            <w:sz w:val="24"/>
          </w:rPr>
          <w:t xml:space="preserve"> conditions </w:t>
        </w:r>
      </w:ins>
      <w:ins w:id="39" w:author="#NI YUQIN#" w:date="2025-07-28T17:59:00Z" w16du:dateUtc="2025-07-28T09:59:00Z">
        <w:r w:rsidR="007240A4">
          <w:rPr>
            <w:rFonts w:ascii="Times New Roman" w:hAnsi="Times New Roman" w:cs="Times New Roman" w:hint="eastAsia"/>
            <w:color w:val="000000"/>
            <w:spacing w:val="1"/>
            <w:sz w:val="24"/>
          </w:rPr>
          <w:t>on</w:t>
        </w:r>
      </w:ins>
      <w:ins w:id="40" w:author="#NI YUQIN#" w:date="2025-07-28T17:38:00Z" w16du:dateUtc="2025-07-28T09:38:00Z">
        <w:r w:rsidR="00DD3497">
          <w:rPr>
            <w:rFonts w:ascii="Times New Roman" w:hAnsi="Times New Roman" w:cs="Times New Roman" w:hint="eastAsia"/>
            <w:color w:val="000000"/>
            <w:spacing w:val="1"/>
            <w:sz w:val="24"/>
          </w:rPr>
          <w:t xml:space="preserve"> scaling </w:t>
        </w:r>
      </w:ins>
      <w:ins w:id="41" w:author="#NI YUQIN#" w:date="2025-07-28T17:59:00Z" w16du:dateUtc="2025-07-28T09:59:00Z">
        <w:r w:rsidR="001538F7">
          <w:rPr>
            <w:rFonts w:ascii="Times New Roman" w:hAnsi="Times New Roman" w:cs="Times New Roman"/>
            <w:color w:val="000000"/>
            <w:spacing w:val="1"/>
            <w:sz w:val="24"/>
          </w:rPr>
          <w:t>behavior</w:t>
        </w:r>
      </w:ins>
      <w:ins w:id="42" w:author="#NI YUQIN#" w:date="2025-07-28T17:38:00Z" w16du:dateUtc="2025-07-28T09:38:00Z">
        <w:r w:rsidR="00DD3497">
          <w:rPr>
            <w:rFonts w:ascii="Times New Roman" w:hAnsi="Times New Roman" w:cs="Times New Roman" w:hint="eastAsia"/>
            <w:color w:val="000000"/>
            <w:spacing w:val="1"/>
            <w:sz w:val="24"/>
          </w:rPr>
          <w:t>.</w:t>
        </w:r>
      </w:ins>
    </w:p>
    <w:p w14:paraId="44FF11F1" w14:textId="15B71ED9" w:rsidR="00A909E7" w:rsidRDefault="003B2A2E" w:rsidP="00A27E1B">
      <w:pPr>
        <w:ind w:right="-14"/>
        <w:rPr>
          <w:ins w:id="43" w:author="She Qianhong (Asst Prof)" w:date="2025-07-25T18:32:00Z" w16du:dateUtc="2025-07-25T10:32:00Z"/>
          <w:rFonts w:ascii="Times New Roman" w:hAnsi="Times New Roman" w:cs="Times New Roman"/>
          <w:color w:val="000000"/>
          <w:spacing w:val="1"/>
          <w:sz w:val="24"/>
        </w:rPr>
      </w:pPr>
      <w:r>
        <w:rPr>
          <w:rFonts w:ascii="Times New Roman" w:hAnsi="Times New Roman" w:cs="Times New Roman" w:hint="eastAsia"/>
          <w:b/>
          <w:bCs/>
          <w:color w:val="000000"/>
          <w:spacing w:val="1"/>
          <w:sz w:val="24"/>
        </w:rPr>
        <w:t>Keywords</w:t>
      </w:r>
      <w:r w:rsidR="00A27E1B">
        <w:rPr>
          <w:rFonts w:ascii="Times New Roman" w:hAnsi="Times New Roman" w:cs="Times New Roman" w:hint="eastAsia"/>
          <w:b/>
          <w:bCs/>
          <w:color w:val="000000"/>
          <w:spacing w:val="1"/>
          <w:sz w:val="24"/>
        </w:rPr>
        <w:t xml:space="preserve">: </w:t>
      </w:r>
      <w:r w:rsidR="00857AB9" w:rsidRPr="00857AB9">
        <w:rPr>
          <w:rFonts w:ascii="Times New Roman" w:hAnsi="Times New Roman" w:cs="Times New Roman" w:hint="eastAsia"/>
          <w:color w:val="000000"/>
          <w:spacing w:val="1"/>
          <w:sz w:val="24"/>
        </w:rPr>
        <w:t>Bipolar membrane electrodialysis</w:t>
      </w:r>
      <w:r w:rsidR="00857AB9">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6B593321" w14:textId="77777777" w:rsidR="00BB4B6C" w:rsidRDefault="00BB4B6C" w:rsidP="00A27E1B">
      <w:pPr>
        <w:ind w:right="-14"/>
        <w:rPr>
          <w:ins w:id="44" w:author="She Qianhong (Asst Prof)" w:date="2025-07-25T18:32:00Z" w16du:dateUtc="2025-07-25T10:32:00Z"/>
          <w:rFonts w:ascii="Times New Roman" w:hAnsi="Times New Roman" w:cs="Times New Roman"/>
          <w:color w:val="000000"/>
          <w:spacing w:val="1"/>
          <w:sz w:val="24"/>
        </w:rPr>
      </w:pPr>
    </w:p>
    <w:p w14:paraId="052C0695" w14:textId="126DA733" w:rsidR="00FE0838" w:rsidRDefault="00FE0838" w:rsidP="00FE0838">
      <w:pPr>
        <w:spacing w:line="480" w:lineRule="auto"/>
        <w:rPr>
          <w:ins w:id="45" w:author="#NI YUQIN#" w:date="2025-07-27T14:45:00Z" w16du:dateUtc="2025-07-27T06:45:00Z"/>
          <w:rFonts w:ascii="Times New Roman" w:hAnsi="Times New Roman"/>
          <w:b/>
          <w:bCs/>
          <w:color w:val="000000" w:themeColor="text1"/>
          <w:sz w:val="28"/>
        </w:rPr>
      </w:pPr>
      <w:r w:rsidRPr="00942C81">
        <w:rPr>
          <w:rFonts w:ascii="Times New Roman" w:hAnsi="Times New Roman"/>
          <w:b/>
          <w:bCs/>
          <w:color w:val="000000" w:themeColor="text1"/>
          <w:sz w:val="28"/>
        </w:rPr>
        <w:t>Synopsis</w:t>
      </w:r>
    </w:p>
    <w:p w14:paraId="35A3508E" w14:textId="41A6EAE3" w:rsidR="00FE0838" w:rsidRPr="00FE0838" w:rsidDel="00545DC0" w:rsidRDefault="00FE0838">
      <w:pPr>
        <w:widowControl/>
        <w:spacing w:line="480" w:lineRule="auto"/>
        <w:jc w:val="left"/>
        <w:rPr>
          <w:del w:id="46" w:author="#NI YUQIN#" w:date="2025-07-28T18:02:00Z" w16du:dateUtc="2025-07-28T10:02:00Z"/>
          <w:rFonts w:ascii="Times New Roman" w:hAnsi="Times New Roman"/>
          <w:color w:val="000000" w:themeColor="text1"/>
          <w:sz w:val="24"/>
          <w:szCs w:val="22"/>
          <w:rPrChange w:id="47" w:author="#NI YUQIN#" w:date="2025-07-27T14:45:00Z" w16du:dateUtc="2025-07-27T06:45:00Z">
            <w:rPr>
              <w:del w:id="48" w:author="#NI YUQIN#" w:date="2025-07-28T18:02:00Z" w16du:dateUtc="2025-07-28T10:02:00Z"/>
              <w:rFonts w:ascii="Times New Roman" w:hAnsi="Times New Roman"/>
              <w:b/>
              <w:bCs/>
              <w:color w:val="000000" w:themeColor="text1"/>
              <w:sz w:val="28"/>
            </w:rPr>
          </w:rPrChange>
        </w:rPr>
        <w:pPrChange w:id="49" w:author="#NI YUQIN#" w:date="2025-07-27T14:45:00Z" w16du:dateUtc="2025-07-27T06:45:00Z">
          <w:pPr>
            <w:spacing w:line="480" w:lineRule="auto"/>
          </w:pPr>
        </w:pPrChange>
      </w:pPr>
      <w:ins w:id="50" w:author="#NI YUQIN#" w:date="2025-07-27T14:45:00Z" w16du:dateUtc="2025-07-27T06:45:00Z">
        <w:r w:rsidRPr="00A27E1B">
          <w:rPr>
            <w:rFonts w:ascii="Times New Roman" w:hAnsi="Times New Roman" w:hint="eastAsia"/>
            <w:color w:val="000000" w:themeColor="text1"/>
            <w:sz w:val="24"/>
            <w:szCs w:val="22"/>
          </w:rPr>
          <w:lastRenderedPageBreak/>
          <w:t>The</w:t>
        </w:r>
      </w:ins>
      <w:ins w:id="51" w:author="#NI YUQIN#" w:date="2025-07-27T14:46:00Z" w16du:dateUtc="2025-07-27T06:46:00Z">
        <w:r>
          <w:rPr>
            <w:rFonts w:ascii="Times New Roman" w:hAnsi="Times New Roman" w:hint="eastAsia"/>
            <w:color w:val="000000" w:themeColor="text1"/>
            <w:sz w:val="24"/>
            <w:szCs w:val="22"/>
          </w:rPr>
          <w:t xml:space="preserve"> ion transport</w:t>
        </w:r>
      </w:ins>
      <w:ins w:id="52" w:author="#NI YUQIN#" w:date="2025-07-27T14:45:00Z" w16du:dateUtc="2025-07-27T06:45:00Z">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including ion migration, </w:t>
        </w:r>
        <w:r>
          <w:rPr>
            <w:rFonts w:ascii="Times New Roman" w:hAnsi="Times New Roman" w:hint="eastAsia"/>
            <w:color w:val="000000" w:themeColor="text1"/>
            <w:sz w:val="24"/>
            <w:szCs w:val="22"/>
          </w:rPr>
          <w:t xml:space="preserve">water splitting and </w:t>
        </w:r>
        <w:r w:rsidRPr="00A27E1B">
          <w:rPr>
            <w:rFonts w:ascii="Times New Roman" w:hAnsi="Times New Roman"/>
            <w:color w:val="000000" w:themeColor="text1"/>
            <w:sz w:val="24"/>
            <w:szCs w:val="22"/>
          </w:rPr>
          <w:t>OH</w:t>
        </w:r>
        <w:r w:rsidRPr="00A27E1B">
          <w:rPr>
            <w:rFonts w:ascii="Times New Roman" w:hAnsi="Times New Roman" w:hint="eastAsia"/>
            <w:color w:val="000000" w:themeColor="text1"/>
            <w:sz w:val="24"/>
            <w:szCs w:val="22"/>
            <w:vertAlign w:val="superscript"/>
          </w:rPr>
          <w:t>-</w:t>
        </w:r>
        <w:r w:rsidRPr="00A27E1B">
          <w:rPr>
            <w:rFonts w:ascii="Times New Roman" w:hAnsi="Times New Roman"/>
            <w:color w:val="000000" w:themeColor="text1"/>
            <w:sz w:val="24"/>
            <w:szCs w:val="22"/>
          </w:rPr>
          <w:t xml:space="preserve"> leakage</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induce </w:t>
        </w:r>
        <w:r>
          <w:rPr>
            <w:rFonts w:ascii="Times New Roman" w:hAnsi="Times New Roman" w:hint="eastAsia"/>
            <w:color w:val="000000" w:themeColor="text1"/>
            <w:sz w:val="24"/>
            <w:szCs w:val="22"/>
          </w:rPr>
          <w:t>scaling</w:t>
        </w:r>
        <w:r w:rsidRPr="00A27E1B">
          <w:rPr>
            <w:rFonts w:ascii="Times New Roman" w:hAnsi="Times New Roman"/>
            <w:color w:val="000000" w:themeColor="text1"/>
            <w:sz w:val="24"/>
            <w:szCs w:val="22"/>
          </w:rPr>
          <w:t xml:space="preserve"> </w:t>
        </w:r>
        <w:r>
          <w:rPr>
            <w:rFonts w:ascii="Times New Roman" w:hAnsi="Times New Roman" w:hint="eastAsia"/>
            <w:color w:val="000000" w:themeColor="text1"/>
            <w:sz w:val="24"/>
            <w:szCs w:val="22"/>
          </w:rPr>
          <w:t xml:space="preserve">in the solutions and </w:t>
        </w:r>
        <w:r w:rsidRPr="00A27E1B">
          <w:rPr>
            <w:rFonts w:ascii="Times New Roman" w:hAnsi="Times New Roman"/>
            <w:color w:val="000000" w:themeColor="text1"/>
            <w:sz w:val="24"/>
            <w:szCs w:val="22"/>
          </w:rPr>
          <w:t>across different membrane interfaces</w:t>
        </w:r>
      </w:ins>
      <w:ins w:id="53" w:author="#NI YUQIN#" w:date="2025-07-27T14:46:00Z" w16du:dateUtc="2025-07-27T06:46:00Z">
        <w:r>
          <w:rPr>
            <w:rFonts w:ascii="Times New Roman" w:hAnsi="Times New Roman" w:hint="eastAsia"/>
            <w:color w:val="000000" w:themeColor="text1"/>
            <w:sz w:val="24"/>
            <w:szCs w:val="22"/>
          </w:rPr>
          <w:t xml:space="preserve"> during BMED process</w:t>
        </w:r>
      </w:ins>
      <w:ins w:id="54" w:author="#NI YUQIN#" w:date="2025-07-28T18:02:00Z" w16du:dateUtc="2025-07-28T10:02:00Z">
        <w:r w:rsidR="00545DC0">
          <w:rPr>
            <w:rFonts w:ascii="Times New Roman" w:hAnsi="Times New Roman" w:hint="eastAsia"/>
            <w:color w:val="000000" w:themeColor="text1"/>
            <w:sz w:val="24"/>
            <w:szCs w:val="22"/>
          </w:rPr>
          <w:t>.</w:t>
        </w:r>
      </w:ins>
    </w:p>
    <w:p w14:paraId="184979EE" w14:textId="599E00C2" w:rsidR="00942C81" w:rsidRDefault="000367AC">
      <w:pPr>
        <w:widowControl/>
        <w:spacing w:line="480" w:lineRule="auto"/>
        <w:jc w:val="left"/>
        <w:rPr>
          <w:rFonts w:ascii="Times New Roman" w:hAnsi="Times New Roman" w:cs="Times New Roman"/>
          <w:b/>
          <w:bCs/>
          <w:sz w:val="24"/>
        </w:rPr>
        <w:pPrChange w:id="55" w:author="#NI YUQIN#" w:date="2025-07-28T18:02:00Z" w16du:dateUtc="2025-07-28T10:02:00Z">
          <w:pPr>
            <w:widowControl/>
            <w:jc w:val="left"/>
          </w:pPr>
        </w:pPrChange>
      </w:pPr>
      <w:del w:id="56" w:author="#NI YUQIN#" w:date="2025-07-28T18:02:00Z" w16du:dateUtc="2025-07-28T10:02:00Z">
        <w:r w:rsidDel="00545DC0">
          <w:rPr>
            <w:rFonts w:ascii="Times New Roman" w:hAnsi="Times New Roman" w:cs="Times New Roman"/>
            <w:b/>
            <w:bCs/>
            <w:sz w:val="24"/>
          </w:rPr>
          <w:br w:type="page"/>
        </w:r>
      </w:del>
    </w:p>
    <w:p w14:paraId="1B399244" w14:textId="77777777" w:rsidR="00942C81" w:rsidRPr="00942C81" w:rsidRDefault="00942C81" w:rsidP="00942C81">
      <w:pPr>
        <w:pStyle w:val="report1"/>
        <w:spacing w:before="156" w:after="156"/>
        <w:rPr>
          <w:color w:val="000000" w:themeColor="text1"/>
        </w:rPr>
      </w:pPr>
      <w:commentRangeStart w:id="57"/>
      <w:r w:rsidRPr="00942C81">
        <w:rPr>
          <w:color w:val="000000" w:themeColor="text1"/>
        </w:rPr>
        <w:lastRenderedPageBreak/>
        <w:t>TOC</w:t>
      </w:r>
      <w:commentRangeEnd w:id="57"/>
      <w:r w:rsidR="00457543">
        <w:rPr>
          <w:rStyle w:val="a4"/>
          <w:rFonts w:asciiTheme="minorHAnsi" w:eastAsiaTheme="minorEastAsia" w:hAnsiTheme="minorHAnsi"/>
          <w:b w:val="0"/>
          <w:kern w:val="2"/>
        </w:rPr>
        <w:commentReference w:id="57"/>
      </w:r>
      <w:r w:rsidRPr="00942C81">
        <w:rPr>
          <w:color w:val="000000" w:themeColor="text1"/>
        </w:rPr>
        <w:t xml:space="preserve"> Graphic</w:t>
      </w:r>
    </w:p>
    <w:p w14:paraId="1EBA9BF1" w14:textId="6263B336" w:rsidR="000367AC" w:rsidRDefault="003A4421">
      <w:pPr>
        <w:widowControl/>
        <w:jc w:val="left"/>
        <w:rPr>
          <w:ins w:id="58" w:author="#NI YUQIN#" w:date="2025-08-03T18:55:00Z" w16du:dateUtc="2025-08-03T10:55:00Z"/>
          <w:rFonts w:ascii="Times New Roman" w:hAnsi="Times New Roman" w:cs="Times New Roman"/>
          <w:b/>
          <w:bCs/>
          <w:sz w:val="24"/>
        </w:rPr>
      </w:pPr>
      <w:del w:id="59" w:author="#NI YUQIN#" w:date="2025-08-03T18:10:00Z" w16du:dateUtc="2025-08-03T10:10:00Z">
        <w:r w:rsidDel="0003607D">
          <w:rPr>
            <w:rFonts w:ascii="Times New Roman" w:hAnsi="Times New Roman" w:cs="Times New Roman"/>
            <w:b/>
            <w:bCs/>
            <w:noProof/>
            <w:sz w:val="24"/>
          </w:rPr>
          <w:drawing>
            <wp:inline distT="0" distB="0" distL="0" distR="0" wp14:anchorId="164FDA10" wp14:editId="25DF1741">
              <wp:extent cx="5638813" cy="3857460"/>
              <wp:effectExtent l="0" t="0" r="0" b="0"/>
              <wp:docPr id="603872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811" cy="3871141"/>
                      </a:xfrm>
                      <a:prstGeom prst="rect">
                        <a:avLst/>
                      </a:prstGeom>
                      <a:noFill/>
                    </pic:spPr>
                  </pic:pic>
                </a:graphicData>
              </a:graphic>
            </wp:inline>
          </w:drawing>
        </w:r>
      </w:del>
    </w:p>
    <w:p w14:paraId="243AF365" w14:textId="291EFF60" w:rsidR="0079290B" w:rsidRDefault="00B41355">
      <w:pPr>
        <w:widowControl/>
        <w:jc w:val="left"/>
        <w:rPr>
          <w:rFonts w:ascii="Times New Roman" w:hAnsi="Times New Roman" w:cs="Times New Roman"/>
          <w:b/>
          <w:bCs/>
          <w:sz w:val="24"/>
        </w:rPr>
      </w:pPr>
      <w:ins w:id="60" w:author="#NI YUQIN#" w:date="2025-08-03T19:35:00Z" w16du:dateUtc="2025-08-03T11:35:00Z">
        <w:r>
          <w:rPr>
            <w:rFonts w:ascii="Times New Roman" w:hAnsi="Times New Roman" w:cs="Times New Roman"/>
            <w:b/>
            <w:bCs/>
            <w:noProof/>
            <w:sz w:val="24"/>
          </w:rPr>
          <w:drawing>
            <wp:inline distT="0" distB="0" distL="0" distR="0" wp14:anchorId="43008B26" wp14:editId="728A792F">
              <wp:extent cx="5670407" cy="3729205"/>
              <wp:effectExtent l="0" t="0" r="0" b="0"/>
              <wp:docPr id="1935616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6763" cy="3739961"/>
                      </a:xfrm>
                      <a:prstGeom prst="rect">
                        <a:avLst/>
                      </a:prstGeom>
                      <a:noFill/>
                    </pic:spPr>
                  </pic:pic>
                </a:graphicData>
              </a:graphic>
            </wp:inline>
          </w:drawing>
        </w:r>
      </w:ins>
    </w:p>
    <w:p w14:paraId="5C1F13D3" w14:textId="77777777" w:rsidR="00942C81" w:rsidRDefault="00942C81">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2A1754DB" w:rsidR="0070229D" w:rsidRPr="00A27E1B" w:rsidRDefault="0070229D"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lastRenderedPageBreak/>
        <w:t>Introduction</w:t>
      </w:r>
    </w:p>
    <w:p w14:paraId="13360D9D" w14:textId="374927B3" w:rsidR="000D74CC" w:rsidRDefault="007E6227" w:rsidP="00A30DDE">
      <w:pPr>
        <w:spacing w:line="480" w:lineRule="auto"/>
        <w:rPr>
          <w:rFonts w:ascii="Times New Roman" w:hAnsi="Times New Roman" w:cs="Times New Roman"/>
          <w:color w:val="000000"/>
          <w:sz w:val="24"/>
        </w:rPr>
      </w:pPr>
      <w:bookmarkStart w:id="61"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F21410">
        <w:rPr>
          <w:rFonts w:ascii="Times New Roman" w:hAnsi="Times New Roman" w:cs="Times New Roman"/>
          <w:color w:val="000000"/>
          <w:sz w:val="24"/>
          <w:highlight w:val="yellow"/>
          <w:rPrChange w:id="62" w:author="She Qianhong (Asst Prof)" w:date="2025-07-07T22:55:00Z" w16du:dateUtc="2025-07-07T14:55:00Z">
            <w:rPr>
              <w:rFonts w:ascii="Times New Roman" w:hAnsi="Times New Roman" w:cs="Times New Roman"/>
              <w:color w:val="000000"/>
              <w:sz w:val="24"/>
            </w:rPr>
          </w:rPrChange>
        </w:rPr>
        <w:t xml:space="preserve">high-salinity wastewater often arises as a byproduct of acid-base neutralization </w:t>
      </w:r>
      <w:commentRangeStart w:id="63"/>
      <w:r w:rsidRPr="00F21410">
        <w:rPr>
          <w:rFonts w:ascii="Times New Roman" w:hAnsi="Times New Roman" w:cs="Times New Roman"/>
          <w:color w:val="000000"/>
          <w:sz w:val="24"/>
          <w:highlight w:val="yellow"/>
          <w:rPrChange w:id="64" w:author="She Qianhong (Asst Prof)" w:date="2025-07-07T22:55:00Z" w16du:dateUtc="2025-07-07T14:55:00Z">
            <w:rPr>
              <w:rFonts w:ascii="Times New Roman" w:hAnsi="Times New Roman" w:cs="Times New Roman"/>
              <w:color w:val="000000"/>
              <w:sz w:val="24"/>
            </w:rPr>
          </w:rPrChange>
        </w:rPr>
        <w:t>reactions</w:t>
      </w:r>
      <w:commentRangeEnd w:id="63"/>
      <w:r w:rsidR="00F06577">
        <w:rPr>
          <w:rStyle w:val="a4"/>
        </w:rPr>
        <w:commentReference w:id="63"/>
      </w:r>
      <w:r w:rsidRPr="0072113B">
        <w:rPr>
          <w:rFonts w:ascii="Times New Roman" w:hAnsi="Times New Roman" w:cs="Times New Roman"/>
          <w:color w:val="000000"/>
          <w:sz w:val="24"/>
        </w:rPr>
        <w:t>.</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commentRangeStart w:id="65"/>
      <w:r w:rsidR="00C66C0D">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C66C0D">
        <w:rPr>
          <w:rFonts w:ascii="Times New Roman" w:hAnsi="Times New Roman" w:cs="Times New Roman"/>
          <w:color w:val="000000"/>
          <w:sz w:val="24"/>
        </w:rPr>
        <w:instrText xml:space="preserve"> ADDIN EN.CITE </w:instrText>
      </w:r>
      <w:r w:rsidR="00C66C0D">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C66C0D">
        <w:rPr>
          <w:rFonts w:ascii="Times New Roman" w:hAnsi="Times New Roman" w:cs="Times New Roman"/>
          <w:color w:val="000000"/>
          <w:sz w:val="24"/>
        </w:rPr>
        <w:instrText xml:space="preserve"> ADDIN EN.CITE.DATA </w:instrText>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end"/>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separate"/>
      </w:r>
      <w:r w:rsidR="00C66C0D" w:rsidRPr="005F0CF8">
        <w:rPr>
          <w:rFonts w:ascii="Times New Roman" w:hAnsi="Times New Roman" w:cs="Times New Roman"/>
          <w:noProof/>
          <w:color w:val="000000"/>
          <w:sz w:val="24"/>
          <w:vertAlign w:val="superscript"/>
        </w:rPr>
        <w:t>2, 4-6</w:t>
      </w:r>
      <w:r w:rsidR="00C66C0D">
        <w:rPr>
          <w:rFonts w:ascii="Times New Roman" w:hAnsi="Times New Roman" w:cs="Times New Roman"/>
          <w:color w:val="000000"/>
          <w:sz w:val="24"/>
        </w:rPr>
        <w:fldChar w:fldCharType="end"/>
      </w:r>
      <w:commentRangeEnd w:id="65"/>
      <w:r w:rsidR="00761AED">
        <w:rPr>
          <w:rStyle w:val="a4"/>
        </w:rPr>
        <w:commentReference w:id="65"/>
      </w:r>
      <w:r w:rsidR="005F0CF8">
        <w:rPr>
          <w:rFonts w:ascii="Times New Roman" w:hAnsi="Times New Roman" w:cs="Times New Roman" w:hint="eastAsia"/>
          <w:color w:val="000000"/>
          <w:sz w:val="24"/>
        </w:rPr>
        <w:t xml:space="preserve">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D4EEA">
        <w:rPr>
          <w:rFonts w:ascii="Times New Roman" w:hAnsi="Times New Roman" w:cs="Times New Roman"/>
          <w:color w:val="000000"/>
          <w:sz w:val="24"/>
          <w:highlight w:val="yellow"/>
          <w:rPrChange w:id="66" w:author="She Qianhong (Asst Prof)" w:date="2025-07-08T10:43:00Z" w16du:dateUtc="2025-07-08T02:43:00Z">
            <w:rPr>
              <w:rFonts w:ascii="Times New Roman" w:hAnsi="Times New Roman" w:cs="Times New Roman"/>
              <w:color w:val="000000"/>
              <w:sz w:val="24"/>
            </w:rPr>
          </w:rPrChange>
        </w:rPr>
        <w:t>Among various</w:t>
      </w:r>
      <w:r w:rsidR="004F7EF2" w:rsidRPr="004F7EF2">
        <w:rPr>
          <w:rFonts w:ascii="Times New Roman" w:hAnsi="Times New Roman" w:cs="Times New Roman" w:hint="eastAsia"/>
          <w:color w:val="000000"/>
          <w:sz w:val="24"/>
        </w:rPr>
        <w:t xml:space="preserve"> treatment methods, electrodialysis (ED) has been widely employed to concentrate brine solutions, facilitating subsequent crystallization into solid salts</w:t>
      </w:r>
      <w:r w:rsidR="00100AF2">
        <w:rPr>
          <w:rFonts w:ascii="Times New Roman" w:hAnsi="Times New Roman" w:cs="Times New Roman" w:hint="eastAsia"/>
          <w:color w:val="000000"/>
          <w:sz w:val="24"/>
        </w:rPr>
        <w:t>.</w:t>
      </w:r>
      <w:r w:rsidR="00C66C0D">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C66C0D">
        <w:rPr>
          <w:rFonts w:ascii="Times New Roman" w:hAnsi="Times New Roman" w:cs="Times New Roman"/>
          <w:color w:val="000000"/>
          <w:sz w:val="24"/>
        </w:rPr>
        <w:instrText xml:space="preserve"> ADDIN EN.CITE </w:instrText>
      </w:r>
      <w:r w:rsidR="00C66C0D">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C66C0D">
        <w:rPr>
          <w:rFonts w:ascii="Times New Roman" w:hAnsi="Times New Roman" w:cs="Times New Roman"/>
          <w:color w:val="000000"/>
          <w:sz w:val="24"/>
        </w:rPr>
        <w:instrText xml:space="preserve"> ADDIN EN.CITE.DATA </w:instrText>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end"/>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separate"/>
      </w:r>
      <w:r w:rsidR="00C66C0D" w:rsidRPr="0082287E">
        <w:rPr>
          <w:rFonts w:ascii="Times New Roman" w:hAnsi="Times New Roman" w:cs="Times New Roman"/>
          <w:noProof/>
          <w:color w:val="000000"/>
          <w:sz w:val="24"/>
          <w:vertAlign w:val="superscript"/>
        </w:rPr>
        <w:t>7-9</w:t>
      </w:r>
      <w:r w:rsidR="00C66C0D">
        <w:rPr>
          <w:rFonts w:ascii="Times New Roman" w:hAnsi="Times New Roman" w:cs="Times New Roman"/>
          <w:color w:val="000000"/>
          <w:sz w:val="24"/>
        </w:rPr>
        <w:fldChar w:fldCharType="end"/>
      </w:r>
      <w:r w:rsidR="004F7EF2">
        <w:rPr>
          <w:rFonts w:ascii="Times New Roman" w:hAnsi="Times New Roman" w:cs="Times New Roman" w:hint="eastAsia"/>
          <w:color w:val="000000"/>
          <w:sz w:val="24"/>
        </w:rPr>
        <w:t xml:space="preserve"> </w:t>
      </w:r>
      <w:r w:rsidR="00DD68FC" w:rsidRPr="004D4EEA">
        <w:rPr>
          <w:rFonts w:ascii="Times New Roman" w:hAnsi="Times New Roman" w:cs="Times New Roman"/>
          <w:color w:val="000000"/>
          <w:sz w:val="24"/>
          <w:highlight w:val="yellow"/>
          <w:rPrChange w:id="67" w:author="She Qianhong (Asst Prof)" w:date="2025-07-08T10:43:00Z" w16du:dateUtc="2025-07-08T02:43:00Z">
            <w:rPr>
              <w:rFonts w:ascii="Times New Roman" w:hAnsi="Times New Roman" w:cs="Times New Roman"/>
              <w:color w:val="000000"/>
              <w:sz w:val="24"/>
            </w:rPr>
          </w:rPrChange>
        </w:rPr>
        <w:t>However</w:t>
      </w:r>
      <w:r w:rsidR="00DD68FC">
        <w:rPr>
          <w:rFonts w:ascii="Times New Roman" w:hAnsi="Times New Roman" w:cs="Times New Roman"/>
          <w:color w:val="000000"/>
          <w:sz w:val="24"/>
        </w:rPr>
        <w:t>,</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w:t>
      </w:r>
      <w:r w:rsidR="004428FF" w:rsidRPr="001D18FC">
        <w:rPr>
          <w:rFonts w:ascii="Times New Roman" w:hAnsi="Times New Roman" w:cs="Times New Roman"/>
          <w:color w:val="000000"/>
          <w:sz w:val="24"/>
          <w:highlight w:val="yellow"/>
          <w:rPrChange w:id="68" w:author="She Qianhong (Asst Prof)" w:date="2025-07-08T10:45:00Z" w16du:dateUtc="2025-07-08T02:45:00Z">
            <w:rPr>
              <w:rFonts w:ascii="Times New Roman" w:hAnsi="Times New Roman" w:cs="Times New Roman"/>
              <w:color w:val="000000"/>
              <w:sz w:val="24"/>
            </w:rPr>
          </w:rPrChange>
        </w:rPr>
        <w:t xml:space="preserve">economic </w:t>
      </w:r>
      <w:r w:rsidR="00A16D82" w:rsidRPr="001D18FC">
        <w:rPr>
          <w:rFonts w:ascii="Times New Roman" w:hAnsi="Times New Roman" w:cs="Times New Roman"/>
          <w:color w:val="000000"/>
          <w:sz w:val="24"/>
          <w:highlight w:val="yellow"/>
          <w:rPrChange w:id="69" w:author="She Qianhong (Asst Prof)" w:date="2025-07-08T10:45:00Z" w16du:dateUtc="2025-07-08T02:45:00Z">
            <w:rPr>
              <w:rFonts w:ascii="Times New Roman" w:hAnsi="Times New Roman" w:cs="Times New Roman"/>
              <w:color w:val="000000"/>
              <w:sz w:val="24"/>
            </w:rPr>
          </w:rPrChange>
        </w:rPr>
        <w:t xml:space="preserve">viability of </w:t>
      </w:r>
      <w:r w:rsidR="00375CF3" w:rsidRPr="001D18FC">
        <w:rPr>
          <w:rFonts w:ascii="Times New Roman" w:hAnsi="Times New Roman" w:cs="Times New Roman"/>
          <w:color w:val="000000"/>
          <w:sz w:val="24"/>
          <w:highlight w:val="yellow"/>
          <w:rPrChange w:id="70" w:author="She Qianhong (Asst Prof)" w:date="2025-07-08T10:45:00Z" w16du:dateUtc="2025-07-08T02:45:00Z">
            <w:rPr>
              <w:rFonts w:ascii="Times New Roman" w:hAnsi="Times New Roman" w:cs="Times New Roman"/>
              <w:color w:val="000000"/>
              <w:sz w:val="24"/>
            </w:rPr>
          </w:rPrChange>
        </w:rPr>
        <w:t>salt recovery</w:t>
      </w:r>
      <w:r w:rsidR="00375CF3">
        <w:rPr>
          <w:rFonts w:ascii="Times New Roman" w:hAnsi="Times New Roman" w:cs="Times New Roman"/>
          <w:color w:val="000000"/>
          <w:sz w:val="24"/>
        </w:rPr>
        <w:t xml:space="preserve">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F3205E" w:rsidRPr="0042031F">
        <w:rPr>
          <w:rFonts w:ascii="Times New Roman" w:hAnsi="Times New Roman" w:cs="Times New Roman"/>
          <w:color w:val="000000"/>
          <w:sz w:val="24"/>
          <w:highlight w:val="yellow"/>
          <w:rPrChange w:id="71" w:author="She Qianhong (Asst Prof)" w:date="2025-07-07T23:05:00Z" w16du:dateUtc="2025-07-07T15:05:00Z">
            <w:rPr>
              <w:rFonts w:ascii="Times New Roman" w:hAnsi="Times New Roman" w:cs="Times New Roman"/>
              <w:color w:val="000000"/>
              <w:sz w:val="24"/>
            </w:rPr>
          </w:rPrChange>
        </w:rPr>
        <w:fldChar w:fldCharType="begin"/>
      </w:r>
      <w:r w:rsidR="00F3205E" w:rsidRPr="0042031F">
        <w:rPr>
          <w:rFonts w:ascii="Times New Roman" w:hAnsi="Times New Roman" w:cs="Times New Roman"/>
          <w:color w:val="000000"/>
          <w:sz w:val="24"/>
          <w:highlight w:val="yellow"/>
          <w:rPrChange w:id="72" w:author="She Qianhong (Asst Prof)" w:date="2025-07-07T23:05:00Z" w16du:dateUtc="2025-07-07T15:05:00Z">
            <w:rPr>
              <w:rFonts w:ascii="Times New Roman" w:hAnsi="Times New Roman" w:cs="Times New Roman"/>
              <w:color w:val="000000"/>
              <w:sz w:val="24"/>
            </w:rPr>
          </w:rPrChange>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F3205E" w:rsidRPr="0042031F">
        <w:rPr>
          <w:rFonts w:ascii="Times New Roman" w:hAnsi="Times New Roman" w:cs="Times New Roman"/>
          <w:color w:val="000000"/>
          <w:sz w:val="24"/>
          <w:highlight w:val="yellow"/>
          <w:rPrChange w:id="73" w:author="She Qianhong (Asst Prof)" w:date="2025-07-07T23:05:00Z" w16du:dateUtc="2025-07-07T15:05:00Z">
            <w:rPr>
              <w:rFonts w:ascii="Times New Roman" w:hAnsi="Times New Roman" w:cs="Times New Roman"/>
              <w:color w:val="000000"/>
              <w:sz w:val="24"/>
            </w:rPr>
          </w:rPrChange>
        </w:rPr>
        <w:fldChar w:fldCharType="separate"/>
      </w:r>
      <w:r w:rsidR="00F3205E" w:rsidRPr="0042031F">
        <w:rPr>
          <w:rFonts w:ascii="Times New Roman" w:hAnsi="Times New Roman" w:cs="Times New Roman"/>
          <w:noProof/>
          <w:color w:val="000000"/>
          <w:sz w:val="24"/>
          <w:highlight w:val="yellow"/>
          <w:vertAlign w:val="superscript"/>
          <w:rPrChange w:id="74" w:author="She Qianhong (Asst Prof)" w:date="2025-07-07T23:05:00Z" w16du:dateUtc="2025-07-07T15:05:00Z">
            <w:rPr>
              <w:rFonts w:ascii="Times New Roman" w:hAnsi="Times New Roman" w:cs="Times New Roman"/>
              <w:noProof/>
              <w:color w:val="000000"/>
              <w:sz w:val="24"/>
              <w:vertAlign w:val="superscript"/>
            </w:rPr>
          </w:rPrChange>
        </w:rPr>
        <w:t>10</w:t>
      </w:r>
      <w:r w:rsidR="00F3205E" w:rsidRPr="0042031F">
        <w:rPr>
          <w:rFonts w:ascii="Times New Roman" w:hAnsi="Times New Roman" w:cs="Times New Roman"/>
          <w:color w:val="000000"/>
          <w:sz w:val="24"/>
          <w:highlight w:val="yellow"/>
          <w:rPrChange w:id="75" w:author="She Qianhong (Asst Prof)" w:date="2025-07-07T23:05:00Z" w16du:dateUtc="2025-07-07T15:05:00Z">
            <w:rPr>
              <w:rFonts w:ascii="Times New Roman" w:hAnsi="Times New Roman" w:cs="Times New Roman"/>
              <w:color w:val="000000"/>
              <w:sz w:val="24"/>
            </w:rPr>
          </w:rPrChange>
        </w:rPr>
        <w:fldChar w:fldCharType="end"/>
      </w:r>
      <w:ins w:id="76" w:author="She Qianhong (Asst Prof)" w:date="2025-07-07T23:06:00Z" w16du:dateUtc="2025-07-07T15:06:00Z">
        <w:r w:rsidR="009D613A">
          <w:rPr>
            <w:rFonts w:ascii="Times New Roman" w:hAnsi="Times New Roman" w:cs="Times New Roman"/>
            <w:color w:val="000000"/>
            <w:sz w:val="24"/>
          </w:rPr>
          <w:t>???</w:t>
        </w:r>
      </w:ins>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 xml:space="preserve">To </w:t>
      </w:r>
      <w:r w:rsidR="00E754BF" w:rsidRPr="00A91FB1">
        <w:rPr>
          <w:rFonts w:ascii="Times New Roman" w:hAnsi="Times New Roman" w:cs="Times New Roman"/>
          <w:color w:val="000000"/>
          <w:sz w:val="24"/>
          <w:highlight w:val="yellow"/>
          <w:rPrChange w:id="77" w:author="She Qianhong (Asst Prof)" w:date="2025-07-07T23:07:00Z" w16du:dateUtc="2025-07-07T15:07:00Z">
            <w:rPr>
              <w:rFonts w:ascii="Times New Roman" w:hAnsi="Times New Roman" w:cs="Times New Roman"/>
              <w:color w:val="000000"/>
              <w:sz w:val="24"/>
            </w:rPr>
          </w:rPrChange>
        </w:rPr>
        <w:t xml:space="preserve">address this </w:t>
      </w:r>
      <w:commentRangeStart w:id="78"/>
      <w:commentRangeStart w:id="79"/>
      <w:r w:rsidR="00E754BF" w:rsidRPr="00A91FB1">
        <w:rPr>
          <w:rFonts w:ascii="Times New Roman" w:hAnsi="Times New Roman" w:cs="Times New Roman"/>
          <w:color w:val="000000"/>
          <w:sz w:val="24"/>
          <w:highlight w:val="yellow"/>
          <w:rPrChange w:id="80" w:author="She Qianhong (Asst Prof)" w:date="2025-07-07T23:07:00Z" w16du:dateUtc="2025-07-07T15:07:00Z">
            <w:rPr>
              <w:rFonts w:ascii="Times New Roman" w:hAnsi="Times New Roman" w:cs="Times New Roman"/>
              <w:color w:val="000000"/>
              <w:sz w:val="24"/>
            </w:rPr>
          </w:rPrChange>
        </w:rPr>
        <w:t>limitation</w:t>
      </w:r>
      <w:commentRangeEnd w:id="78"/>
      <w:r w:rsidR="001E130B">
        <w:rPr>
          <w:rStyle w:val="a4"/>
        </w:rPr>
        <w:commentReference w:id="78"/>
      </w:r>
      <w:commentRangeEnd w:id="79"/>
      <w:r w:rsidR="002C138A">
        <w:rPr>
          <w:rStyle w:val="a4"/>
        </w:rPr>
        <w:commentReference w:id="79"/>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w:t>
      </w:r>
      <w:r w:rsidR="00F3205E"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F3205E">
        <w:rPr>
          <w:rFonts w:ascii="Times New Roman" w:hAnsi="Times New Roman" w:cs="Times New Roman"/>
          <w:color w:val="000000"/>
          <w:sz w:val="24"/>
        </w:rPr>
        <w:instrText xml:space="preserve"> ADDIN EN.CITE </w:instrText>
      </w:r>
      <w:r w:rsidR="00F3205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F3205E">
        <w:rPr>
          <w:rFonts w:ascii="Times New Roman" w:hAnsi="Times New Roman" w:cs="Times New Roman"/>
          <w:color w:val="000000"/>
          <w:sz w:val="24"/>
        </w:rPr>
        <w:instrText xml:space="preserve"> ADDIN EN.CITE.DATA </w:instrText>
      </w:r>
      <w:r w:rsidR="00F3205E">
        <w:rPr>
          <w:rFonts w:ascii="Times New Roman" w:hAnsi="Times New Roman" w:cs="Times New Roman"/>
          <w:color w:val="000000"/>
          <w:sz w:val="24"/>
        </w:rPr>
      </w:r>
      <w:r w:rsidR="00F3205E">
        <w:rPr>
          <w:rFonts w:ascii="Times New Roman" w:hAnsi="Times New Roman" w:cs="Times New Roman"/>
          <w:color w:val="000000"/>
          <w:sz w:val="24"/>
        </w:rPr>
        <w:fldChar w:fldCharType="end"/>
      </w:r>
      <w:r w:rsidR="00F3205E" w:rsidRPr="00B93F84">
        <w:rPr>
          <w:rFonts w:ascii="Times New Roman" w:hAnsi="Times New Roman" w:cs="Times New Roman"/>
          <w:color w:val="000000"/>
          <w:sz w:val="24"/>
        </w:rPr>
      </w:r>
      <w:r w:rsidR="00F3205E" w:rsidRPr="00B93F84">
        <w:rPr>
          <w:rFonts w:ascii="Times New Roman" w:hAnsi="Times New Roman" w:cs="Times New Roman"/>
          <w:color w:val="000000"/>
          <w:sz w:val="24"/>
        </w:rPr>
        <w:fldChar w:fldCharType="separate"/>
      </w:r>
      <w:r w:rsidR="00F3205E" w:rsidRPr="0082287E">
        <w:rPr>
          <w:rFonts w:ascii="Times New Roman" w:hAnsi="Times New Roman" w:cs="Times New Roman"/>
          <w:noProof/>
          <w:color w:val="000000"/>
          <w:sz w:val="24"/>
          <w:vertAlign w:val="superscript"/>
        </w:rPr>
        <w:t>10-13</w:t>
      </w:r>
      <w:r w:rsidR="00F3205E" w:rsidRPr="00B93F84">
        <w:rPr>
          <w:rFonts w:ascii="Times New Roman" w:hAnsi="Times New Roman" w:cs="Times New Roman"/>
          <w:color w:val="000000"/>
          <w:sz w:val="24"/>
        </w:rPr>
        <w:fldChar w:fldCharType="end"/>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w:t>
      </w:r>
      <w:r w:rsidR="00D36C6B"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D36C6B">
        <w:rPr>
          <w:rFonts w:ascii="Times New Roman" w:hAnsi="Times New Roman" w:cs="Times New Roman"/>
          <w:color w:val="000000"/>
          <w:sz w:val="24"/>
        </w:rPr>
        <w:instrText xml:space="preserve"> ADDIN EN.CITE </w:instrText>
      </w:r>
      <w:r w:rsidR="00D36C6B">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D36C6B">
        <w:rPr>
          <w:rFonts w:ascii="Times New Roman" w:hAnsi="Times New Roman" w:cs="Times New Roman"/>
          <w:color w:val="000000"/>
          <w:sz w:val="24"/>
        </w:rPr>
        <w:instrText xml:space="preserve"> ADDIN EN.CITE.DATA </w:instrText>
      </w:r>
      <w:r w:rsidR="00D36C6B">
        <w:rPr>
          <w:rFonts w:ascii="Times New Roman" w:hAnsi="Times New Roman" w:cs="Times New Roman"/>
          <w:color w:val="000000"/>
          <w:sz w:val="24"/>
        </w:rPr>
      </w:r>
      <w:r w:rsidR="00D36C6B">
        <w:rPr>
          <w:rFonts w:ascii="Times New Roman" w:hAnsi="Times New Roman" w:cs="Times New Roman"/>
          <w:color w:val="000000"/>
          <w:sz w:val="24"/>
        </w:rPr>
        <w:fldChar w:fldCharType="end"/>
      </w:r>
      <w:r w:rsidR="00D36C6B" w:rsidRPr="00823AF5">
        <w:rPr>
          <w:rFonts w:ascii="Times New Roman" w:hAnsi="Times New Roman" w:cs="Times New Roman"/>
          <w:color w:val="000000"/>
          <w:sz w:val="24"/>
        </w:rPr>
      </w:r>
      <w:r w:rsidR="00D36C6B" w:rsidRPr="00823AF5">
        <w:rPr>
          <w:rFonts w:ascii="Times New Roman" w:hAnsi="Times New Roman" w:cs="Times New Roman"/>
          <w:color w:val="000000"/>
          <w:sz w:val="24"/>
        </w:rPr>
        <w:fldChar w:fldCharType="separate"/>
      </w:r>
      <w:r w:rsidR="00D36C6B" w:rsidRPr="0082287E">
        <w:rPr>
          <w:rFonts w:ascii="Times New Roman" w:hAnsi="Times New Roman" w:cs="Times New Roman"/>
          <w:noProof/>
          <w:color w:val="000000"/>
          <w:sz w:val="24"/>
          <w:vertAlign w:val="superscript"/>
        </w:rPr>
        <w:t>14-17</w:t>
      </w:r>
      <w:r w:rsidR="00D36C6B"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Pr>
          <w:rFonts w:ascii="Times New Roman" w:hAnsi="Times New Roman" w:cs="Times New Roman" w:hint="eastAsia"/>
          <w:color w:val="000000"/>
          <w:sz w:val="24"/>
        </w:rPr>
        <w:t>,</w:t>
      </w:r>
      <w:r w:rsidR="00D36C6B"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D36C6B">
        <w:rPr>
          <w:rFonts w:ascii="Times New Roman" w:hAnsi="Times New Roman" w:cs="Times New Roman"/>
          <w:color w:val="000000"/>
          <w:sz w:val="24"/>
        </w:rPr>
        <w:fldChar w:fldCharType="begin"/>
      </w:r>
      <w:r w:rsidR="00D36C6B">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D36C6B">
        <w:rPr>
          <w:rFonts w:ascii="Times New Roman" w:hAnsi="Times New Roman" w:cs="Times New Roman"/>
          <w:color w:val="000000"/>
          <w:sz w:val="24"/>
        </w:rPr>
        <w:fldChar w:fldCharType="separate"/>
      </w:r>
      <w:r w:rsidR="00D36C6B" w:rsidRPr="003E423F">
        <w:rPr>
          <w:rFonts w:ascii="Times New Roman" w:hAnsi="Times New Roman" w:cs="Times New Roman"/>
          <w:noProof/>
          <w:color w:val="000000"/>
          <w:sz w:val="24"/>
          <w:vertAlign w:val="superscript"/>
        </w:rPr>
        <w:t>19</w:t>
      </w:r>
      <w:r w:rsidR="00D36C6B">
        <w:rPr>
          <w:rFonts w:ascii="Times New Roman" w:hAnsi="Times New Roman" w:cs="Times New Roman"/>
          <w:color w:val="000000"/>
          <w:sz w:val="24"/>
        </w:rPr>
        <w:fldChar w:fldCharType="end"/>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445CA7">
        <w:rPr>
          <w:rFonts w:ascii="Times New Roman" w:hAnsi="Times New Roman" w:cs="Times New Roman" w:hint="eastAsia"/>
          <w:color w:val="000000"/>
          <w:sz w:val="24"/>
        </w:rPr>
        <w:t>,</w:t>
      </w:r>
      <w:r w:rsidR="00D36C6B">
        <w:rPr>
          <w:rFonts w:ascii="Times New Roman" w:hAnsi="Times New Roman" w:cs="Times New Roman"/>
          <w:color w:val="000000"/>
          <w:sz w:val="24"/>
          <w:vertAlign w:val="subscript"/>
        </w:rPr>
        <w:fldChar w:fldCharType="begin"/>
      </w:r>
      <w:r w:rsidR="00D36C6B">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D36C6B">
        <w:rPr>
          <w:rFonts w:ascii="Times New Roman" w:hAnsi="Times New Roman" w:cs="Times New Roman"/>
          <w:color w:val="000000"/>
          <w:sz w:val="24"/>
          <w:vertAlign w:val="subscript"/>
        </w:rPr>
        <w:fldChar w:fldCharType="separate"/>
      </w:r>
      <w:r w:rsidR="00D36C6B" w:rsidRPr="003E423F">
        <w:rPr>
          <w:rFonts w:ascii="Times New Roman" w:hAnsi="Times New Roman" w:cs="Times New Roman"/>
          <w:noProof/>
          <w:color w:val="000000"/>
          <w:sz w:val="24"/>
          <w:vertAlign w:val="superscript"/>
        </w:rPr>
        <w:t>20</w:t>
      </w:r>
      <w:r w:rsidR="00D36C6B">
        <w:rPr>
          <w:rFonts w:ascii="Times New Roman" w:hAnsi="Times New Roman" w:cs="Times New Roman"/>
          <w:color w:val="000000"/>
          <w:sz w:val="24"/>
          <w:vertAlign w:val="subscript"/>
        </w:rPr>
        <w:fldChar w:fldCharType="end"/>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FC276B">
        <w:rPr>
          <w:rFonts w:ascii="Times New Roman" w:hAnsi="Times New Roman" w:cs="Times New Roman" w:hint="eastAsia"/>
          <w:color w:val="000000"/>
          <w:sz w:val="24"/>
        </w:rPr>
        <w:t>,</w:t>
      </w:r>
      <w:r w:rsidR="00D36C6B">
        <w:rPr>
          <w:rFonts w:ascii="Times New Roman" w:hAnsi="Times New Roman" w:cs="Times New Roman"/>
          <w:color w:val="000000"/>
          <w:sz w:val="24"/>
          <w:vertAlign w:val="subscript"/>
        </w:rPr>
        <w:fldChar w:fldCharType="begin"/>
      </w:r>
      <w:r w:rsidR="00D36C6B">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D36C6B">
        <w:rPr>
          <w:rFonts w:ascii="Times New Roman" w:hAnsi="Times New Roman" w:cs="Times New Roman"/>
          <w:color w:val="000000"/>
          <w:sz w:val="24"/>
          <w:vertAlign w:val="subscript"/>
        </w:rPr>
        <w:fldChar w:fldCharType="separate"/>
      </w:r>
      <w:r w:rsidR="00D36C6B" w:rsidRPr="003E423F">
        <w:rPr>
          <w:rFonts w:ascii="Times New Roman" w:hAnsi="Times New Roman" w:cs="Times New Roman"/>
          <w:noProof/>
          <w:color w:val="000000"/>
          <w:sz w:val="24"/>
          <w:vertAlign w:val="superscript"/>
        </w:rPr>
        <w:t>21</w:t>
      </w:r>
      <w:r w:rsidR="00D36C6B">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D36C6B">
        <w:rPr>
          <w:rFonts w:ascii="Times New Roman" w:hAnsi="Times New Roman" w:cs="Times New Roman"/>
          <w:color w:val="000000"/>
          <w:sz w:val="24"/>
        </w:rPr>
        <w:fldChar w:fldCharType="begin"/>
      </w:r>
      <w:r w:rsidR="00D36C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D36C6B">
        <w:rPr>
          <w:rFonts w:ascii="Times New Roman" w:hAnsi="Times New Roman" w:cs="Times New Roman"/>
          <w:color w:val="000000"/>
          <w:sz w:val="24"/>
        </w:rPr>
        <w:fldChar w:fldCharType="separate"/>
      </w:r>
      <w:r w:rsidR="00D36C6B" w:rsidRPr="00FC276B">
        <w:rPr>
          <w:rFonts w:ascii="Times New Roman" w:hAnsi="Times New Roman" w:cs="Times New Roman"/>
          <w:noProof/>
          <w:color w:val="000000"/>
          <w:sz w:val="24"/>
          <w:vertAlign w:val="superscript"/>
        </w:rPr>
        <w:t>22</w:t>
      </w:r>
      <w:r w:rsidR="00D36C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xml:space="preserve">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8D524B" w:rsidRPr="008D524B">
        <w:rPr>
          <w:rFonts w:ascii="Times New Roman" w:hAnsi="Times New Roman" w:cs="Times New Roman"/>
          <w:color w:val="000000"/>
          <w:sz w:val="24"/>
        </w:rPr>
        <w:t xml:space="preserve"> </w:t>
      </w:r>
      <w:r w:rsidR="008D524B">
        <w:rPr>
          <w:rFonts w:ascii="Times New Roman" w:hAnsi="Times New Roman" w:cs="Times New Roman"/>
          <w:color w:val="000000"/>
          <w:sz w:val="24"/>
        </w:rPr>
        <w:fldChar w:fldCharType="begin"/>
      </w:r>
      <w:r w:rsidR="008D524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8D524B">
        <w:rPr>
          <w:rFonts w:ascii="Times New Roman" w:hAnsi="Times New Roman" w:cs="Times New Roman"/>
          <w:color w:val="000000"/>
          <w:sz w:val="24"/>
        </w:rPr>
        <w:fldChar w:fldCharType="separate"/>
      </w:r>
      <w:r w:rsidR="008D524B" w:rsidRPr="00FC276B">
        <w:rPr>
          <w:rFonts w:ascii="Times New Roman" w:hAnsi="Times New Roman" w:cs="Times New Roman"/>
          <w:noProof/>
          <w:color w:val="000000"/>
          <w:sz w:val="24"/>
          <w:vertAlign w:val="superscript"/>
        </w:rPr>
        <w:t>21, 24</w:t>
      </w:r>
      <w:r w:rsidR="008D524B">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xml:space="preserve">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37EA1D5E" w14:textId="2242D56E" w:rsidR="00C65989" w:rsidRDefault="007E702A" w:rsidP="00B660CF">
      <w:pPr>
        <w:spacing w:line="480" w:lineRule="auto"/>
        <w:rPr>
          <w:ins w:id="81" w:author="#NI YUQIN#" w:date="2025-06-20T16:34:00Z" w16du:dateUtc="2025-06-20T08:34:00Z"/>
          <w:rFonts w:ascii="Times New Roman" w:hAnsi="Times New Roman" w:cs="Times New Roman"/>
          <w:color w:val="000000"/>
          <w:sz w:val="24"/>
        </w:rPr>
      </w:pPr>
      <w:r>
        <w:rPr>
          <w:rFonts w:ascii="Times New Roman" w:hAnsi="Times New Roman" w:cs="Times New Roman" w:hint="eastAsia"/>
          <w:color w:val="000000"/>
          <w:sz w:val="24"/>
        </w:rPr>
        <w:t>Scaling on ion exchange membranes (IEMs)</w:t>
      </w:r>
      <w:r w:rsidR="00DC281C">
        <w:rPr>
          <w:rFonts w:ascii="Times New Roman" w:hAnsi="Times New Roman" w:cs="Times New Roman" w:hint="eastAsia"/>
          <w:color w:val="000000"/>
          <w:sz w:val="24"/>
        </w:rPr>
        <w:t xml:space="preserve"> </w:t>
      </w:r>
      <w:r w:rsidR="007446CA">
        <w:rPr>
          <w:rFonts w:ascii="Times New Roman" w:hAnsi="Times New Roman" w:cs="Times New Roman"/>
          <w:color w:val="000000"/>
          <w:sz w:val="24"/>
        </w:rPr>
        <w:t>is</w:t>
      </w:r>
      <w:r w:rsidR="00DC281C" w:rsidRPr="00DC281C">
        <w:rPr>
          <w:rFonts w:ascii="Times New Roman" w:hAnsi="Times New Roman" w:cs="Times New Roman" w:hint="eastAsia"/>
          <w:color w:val="000000"/>
          <w:sz w:val="24"/>
        </w:rPr>
        <w:t xml:space="preserve"> an urgent problem</w:t>
      </w:r>
      <w:r w:rsidR="00B660CF">
        <w:rPr>
          <w:rFonts w:ascii="Times New Roman" w:hAnsi="Times New Roman" w:cs="Times New Roman" w:hint="eastAsia"/>
          <w:color w:val="000000"/>
          <w:sz w:val="24"/>
        </w:rPr>
        <w:t xml:space="preserve"> in BMED.</w:t>
      </w:r>
      <w:r w:rsidR="00B660CF" w:rsidRPr="00B660CF">
        <w:rPr>
          <w:rFonts w:ascii="Times New Roman" w:hAnsi="Times New Roman" w:cs="Times New Roman"/>
          <w:color w:val="000000"/>
          <w:sz w:val="24"/>
        </w:rPr>
        <w:t xml:space="preserve"> </w:t>
      </w:r>
      <w:r w:rsidR="00B660CF"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660CF">
        <w:rPr>
          <w:rFonts w:ascii="Times New Roman" w:hAnsi="Times New Roman" w:cs="Times New Roman"/>
          <w:color w:val="000000"/>
          <w:sz w:val="24"/>
        </w:rPr>
        <w:instrText xml:space="preserve"> ADDIN EN.CITE </w:instrText>
      </w:r>
      <w:r w:rsidR="00B660CF">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660CF">
        <w:rPr>
          <w:rFonts w:ascii="Times New Roman" w:hAnsi="Times New Roman" w:cs="Times New Roman"/>
          <w:color w:val="000000"/>
          <w:sz w:val="24"/>
        </w:rPr>
        <w:instrText xml:space="preserve"> ADDIN EN.CITE.DATA </w:instrText>
      </w:r>
      <w:r w:rsidR="00B660CF">
        <w:rPr>
          <w:rFonts w:ascii="Times New Roman" w:hAnsi="Times New Roman" w:cs="Times New Roman"/>
          <w:color w:val="000000"/>
          <w:sz w:val="24"/>
        </w:rPr>
      </w:r>
      <w:r w:rsidR="00B660CF">
        <w:rPr>
          <w:rFonts w:ascii="Times New Roman" w:hAnsi="Times New Roman" w:cs="Times New Roman"/>
          <w:color w:val="000000"/>
          <w:sz w:val="24"/>
        </w:rPr>
        <w:fldChar w:fldCharType="end"/>
      </w:r>
      <w:r w:rsidR="00B660CF" w:rsidRPr="00CB64AD">
        <w:rPr>
          <w:rFonts w:ascii="Times New Roman" w:hAnsi="Times New Roman" w:cs="Times New Roman"/>
          <w:color w:val="000000"/>
          <w:sz w:val="24"/>
        </w:rPr>
      </w:r>
      <w:r w:rsidR="00B660CF" w:rsidRPr="00CB64AD">
        <w:rPr>
          <w:rFonts w:ascii="Times New Roman" w:hAnsi="Times New Roman" w:cs="Times New Roman"/>
          <w:color w:val="000000"/>
          <w:sz w:val="24"/>
        </w:rPr>
        <w:fldChar w:fldCharType="separate"/>
      </w:r>
      <w:r w:rsidR="00B660CF" w:rsidRPr="00B94EC0">
        <w:rPr>
          <w:rFonts w:ascii="Times New Roman" w:hAnsi="Times New Roman" w:cs="Times New Roman"/>
          <w:noProof/>
          <w:color w:val="000000"/>
          <w:sz w:val="24"/>
          <w:vertAlign w:val="superscript"/>
        </w:rPr>
        <w:t>25, 26</w:t>
      </w:r>
      <w:r w:rsidR="00B660CF" w:rsidRPr="00CB64AD">
        <w:rPr>
          <w:rFonts w:ascii="Times New Roman" w:hAnsi="Times New Roman" w:cs="Times New Roman"/>
          <w:color w:val="000000"/>
          <w:sz w:val="24"/>
        </w:rPr>
        <w:fldChar w:fldCharType="end"/>
      </w:r>
      <w:r w:rsidR="00B660CF">
        <w:rPr>
          <w:rFonts w:ascii="Times New Roman" w:hAnsi="Times New Roman" w:cs="Times New Roman" w:hint="eastAsia"/>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ins w:id="82" w:author="#NI YUQIN#" w:date="2025-06-20T15:33:00Z" w16du:dateUtc="2025-06-20T07:33:00Z">
        <w:r w:rsidR="007446CA">
          <w:rPr>
            <w:rFonts w:ascii="Times New Roman" w:hAnsi="Times New Roman" w:cs="Times New Roman" w:hint="eastAsia"/>
            <w:color w:val="000000"/>
            <w:sz w:val="24"/>
          </w:rPr>
          <w:t xml:space="preserve"> performance</w:t>
        </w:r>
      </w:ins>
      <w:r w:rsidR="0044673D" w:rsidRPr="0044673D">
        <w:rPr>
          <w:rFonts w:ascii="Times New Roman" w:hAnsi="Times New Roman" w:cs="Times New Roman"/>
          <w:color w:val="000000"/>
          <w:sz w:val="24"/>
        </w:rPr>
        <w:t xml:space="preserve"> by reducing ion flux, increasing membrane resistance, and elevating energy consumption.</w:t>
      </w:r>
      <w:r w:rsidR="008D524B">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8D524B">
        <w:rPr>
          <w:rFonts w:ascii="Times New Roman" w:hAnsi="Times New Roman" w:cs="Times New Roman"/>
          <w:color w:val="000000"/>
          <w:sz w:val="24"/>
        </w:rPr>
        <w:instrText xml:space="preserve"> ADDIN EN.CITE </w:instrText>
      </w:r>
      <w:r w:rsidR="008D524B">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8D524B">
        <w:rPr>
          <w:rFonts w:ascii="Times New Roman" w:hAnsi="Times New Roman" w:cs="Times New Roman"/>
          <w:color w:val="000000"/>
          <w:sz w:val="24"/>
        </w:rPr>
        <w:instrText xml:space="preserve"> ADDIN EN.CITE.DATA </w:instrText>
      </w:r>
      <w:r w:rsidR="008D524B">
        <w:rPr>
          <w:rFonts w:ascii="Times New Roman" w:hAnsi="Times New Roman" w:cs="Times New Roman"/>
          <w:color w:val="000000"/>
          <w:sz w:val="24"/>
        </w:rPr>
      </w:r>
      <w:r w:rsidR="008D524B">
        <w:rPr>
          <w:rFonts w:ascii="Times New Roman" w:hAnsi="Times New Roman" w:cs="Times New Roman"/>
          <w:color w:val="000000"/>
          <w:sz w:val="24"/>
        </w:rPr>
        <w:fldChar w:fldCharType="end"/>
      </w:r>
      <w:r w:rsidR="008D524B">
        <w:rPr>
          <w:rFonts w:ascii="Times New Roman" w:hAnsi="Times New Roman" w:cs="Times New Roman"/>
          <w:color w:val="000000"/>
          <w:sz w:val="24"/>
        </w:rPr>
      </w:r>
      <w:r w:rsidR="008D524B">
        <w:rPr>
          <w:rFonts w:ascii="Times New Roman" w:hAnsi="Times New Roman" w:cs="Times New Roman"/>
          <w:color w:val="000000"/>
          <w:sz w:val="24"/>
        </w:rPr>
        <w:fldChar w:fldCharType="separate"/>
      </w:r>
      <w:r w:rsidR="008D524B" w:rsidRPr="00A03060">
        <w:rPr>
          <w:rFonts w:ascii="Times New Roman" w:hAnsi="Times New Roman" w:cs="Times New Roman"/>
          <w:noProof/>
          <w:color w:val="000000"/>
          <w:sz w:val="24"/>
          <w:vertAlign w:val="superscript"/>
        </w:rPr>
        <w:t>26-28</w:t>
      </w:r>
      <w:r w:rsidR="008D524B">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As scaling progresses, it can cause irreversible damage to membranes, especially increasing the risk of membrane rupture.</w:t>
      </w:r>
      <w:commentRangeStart w:id="83"/>
      <w:r w:rsidR="008D524B" w:rsidRPr="00AA7C5D">
        <w:rPr>
          <w:rFonts w:ascii="Times New Roman" w:hAnsi="Times New Roman" w:cs="Times New Roman"/>
          <w:sz w:val="24"/>
          <w:highlight w:val="yellow"/>
          <w:rPrChange w:id="84" w:author="She Qianhong (Asst Prof)" w:date="2025-07-07T23:27:00Z" w16du:dateUtc="2025-07-07T15:27:00Z">
            <w:rPr>
              <w:rFonts w:ascii="Times New Roman" w:hAnsi="Times New Roman" w:cs="Times New Roman"/>
              <w:sz w:val="24"/>
            </w:rPr>
          </w:rPrChange>
        </w:rPr>
        <w:fldChar w:fldCharType="begin"/>
      </w:r>
      <w:r w:rsidR="008D524B" w:rsidRPr="00AA7C5D">
        <w:rPr>
          <w:rFonts w:ascii="Times New Roman" w:hAnsi="Times New Roman" w:cs="Times New Roman"/>
          <w:sz w:val="24"/>
          <w:highlight w:val="yellow"/>
          <w:rPrChange w:id="85" w:author="She Qianhong (Asst Prof)" w:date="2025-07-07T23:27:00Z" w16du:dateUtc="2025-07-07T15:27:00Z">
            <w:rPr>
              <w:rFonts w:ascii="Times New Roman" w:hAnsi="Times New Roman" w:cs="Times New Roman"/>
              <w:sz w:val="24"/>
            </w:rPr>
          </w:rPrChange>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8D524B" w:rsidRPr="00AA7C5D">
        <w:rPr>
          <w:rFonts w:ascii="Times New Roman" w:hAnsi="Times New Roman" w:cs="Times New Roman"/>
          <w:sz w:val="24"/>
          <w:highlight w:val="yellow"/>
          <w:rPrChange w:id="86" w:author="She Qianhong (Asst Prof)" w:date="2025-07-07T23:27:00Z" w16du:dateUtc="2025-07-07T15:27:00Z">
            <w:rPr>
              <w:rFonts w:ascii="Times New Roman" w:hAnsi="Times New Roman" w:cs="Times New Roman"/>
              <w:sz w:val="24"/>
            </w:rPr>
          </w:rPrChange>
        </w:rPr>
        <w:fldChar w:fldCharType="separate"/>
      </w:r>
      <w:r w:rsidR="008D524B" w:rsidRPr="00AA7C5D">
        <w:rPr>
          <w:rFonts w:ascii="Times New Roman" w:hAnsi="Times New Roman" w:cs="Times New Roman"/>
          <w:noProof/>
          <w:sz w:val="24"/>
          <w:highlight w:val="yellow"/>
          <w:vertAlign w:val="superscript"/>
          <w:rPrChange w:id="87" w:author="She Qianhong (Asst Prof)" w:date="2025-07-07T23:27:00Z" w16du:dateUtc="2025-07-07T15:27:00Z">
            <w:rPr>
              <w:rFonts w:ascii="Times New Roman" w:hAnsi="Times New Roman" w:cs="Times New Roman"/>
              <w:noProof/>
              <w:sz w:val="24"/>
              <w:vertAlign w:val="superscript"/>
            </w:rPr>
          </w:rPrChange>
        </w:rPr>
        <w:t>29</w:t>
      </w:r>
      <w:r w:rsidR="008D524B" w:rsidRPr="00AA7C5D">
        <w:rPr>
          <w:rFonts w:ascii="Times New Roman" w:hAnsi="Times New Roman" w:cs="Times New Roman"/>
          <w:sz w:val="24"/>
          <w:highlight w:val="yellow"/>
          <w:rPrChange w:id="88" w:author="She Qianhong (Asst Prof)" w:date="2025-07-07T23:27:00Z" w16du:dateUtc="2025-07-07T15:27:00Z">
            <w:rPr>
              <w:rFonts w:ascii="Times New Roman" w:hAnsi="Times New Roman" w:cs="Times New Roman"/>
              <w:sz w:val="24"/>
            </w:rPr>
          </w:rPrChange>
        </w:rPr>
        <w:fldChar w:fldCharType="end"/>
      </w:r>
      <w:commentRangeEnd w:id="83"/>
      <w:r w:rsidR="00E82BCE">
        <w:rPr>
          <w:rStyle w:val="a4"/>
        </w:rPr>
        <w:commentReference w:id="83"/>
      </w:r>
      <w:r w:rsidR="00ED4B88">
        <w:rPr>
          <w:rFonts w:ascii="Times New Roman" w:hAnsi="Times New Roman" w:cs="Times New Roman" w:hint="eastAsia"/>
          <w:color w:val="000000"/>
          <w:sz w:val="24"/>
        </w:rPr>
        <w:t xml:space="preserve"> </w:t>
      </w:r>
      <w:ins w:id="89" w:author="#NI YUQIN#" w:date="2025-06-20T15:34:00Z" w16du:dateUtc="2025-06-20T07:34:00Z">
        <w:r w:rsidR="00DD3BF4" w:rsidRPr="00DD3BF4">
          <w:rPr>
            <w:rFonts w:ascii="Times New Roman" w:hAnsi="Times New Roman" w:cs="Times New Roman" w:hint="eastAsia"/>
            <w:color w:val="000000"/>
            <w:sz w:val="24"/>
          </w:rPr>
          <w:t>In-depth research on the causes of scaling can provide effective strategies to alleviate or avoid scaling, thereby achieving high efficiency.</w:t>
        </w:r>
        <w:r w:rsidR="005063BB">
          <w:rPr>
            <w:rFonts w:ascii="Times New Roman" w:hAnsi="Times New Roman" w:cs="Times New Roman" w:hint="eastAsia"/>
            <w:color w:val="000000"/>
            <w:sz w:val="24"/>
          </w:rPr>
          <w:t xml:space="preserve"> </w:t>
        </w:r>
      </w:ins>
      <w:ins w:id="90" w:author="#NI YUQIN#" w:date="2025-06-20T15:35:00Z" w16du:dateUtc="2025-06-20T07:35:00Z">
        <w:r w:rsidR="00B327E6">
          <w:rPr>
            <w:rFonts w:ascii="Times New Roman" w:hAnsi="Times New Roman" w:cs="Times New Roman" w:hint="eastAsia"/>
            <w:color w:val="000000"/>
            <w:sz w:val="24"/>
          </w:rPr>
          <w:t xml:space="preserve">Previous </w:t>
        </w:r>
        <w:r w:rsidR="00B327E6">
          <w:rPr>
            <w:rFonts w:ascii="Times New Roman" w:hAnsi="Times New Roman" w:cs="Times New Roman"/>
            <w:color w:val="000000"/>
            <w:sz w:val="24"/>
          </w:rPr>
          <w:t>studies</w:t>
        </w:r>
        <w:r w:rsidR="00B327E6">
          <w:rPr>
            <w:rFonts w:ascii="Times New Roman" w:hAnsi="Times New Roman" w:cs="Times New Roman" w:hint="eastAsia"/>
            <w:color w:val="000000"/>
            <w:sz w:val="24"/>
          </w:rPr>
          <w:t xml:space="preserve"> </w:t>
        </w:r>
        <w:r w:rsidR="007439AF">
          <w:rPr>
            <w:rFonts w:ascii="Times New Roman" w:hAnsi="Times New Roman" w:cs="Times New Roman" w:hint="eastAsia"/>
            <w:color w:val="000000"/>
            <w:sz w:val="24"/>
          </w:rPr>
          <w:t xml:space="preserve">concluded that scaling </w:t>
        </w:r>
      </w:ins>
      <w:ins w:id="91" w:author="#NI YUQIN#" w:date="2025-06-20T15:36:00Z" w16du:dateUtc="2025-06-20T07:36:00Z">
        <w:r w:rsidR="007439AF">
          <w:rPr>
            <w:rFonts w:ascii="Times New Roman" w:hAnsi="Times New Roman" w:cs="Times New Roman" w:hint="eastAsia"/>
            <w:color w:val="000000"/>
            <w:sz w:val="24"/>
          </w:rPr>
          <w:t xml:space="preserve">is related to the solution composition, </w:t>
        </w:r>
        <w:r w:rsidR="007439AF">
          <w:rPr>
            <w:rFonts w:ascii="Times New Roman" w:hAnsi="Times New Roman" w:cs="Times New Roman" w:hint="eastAsia"/>
            <w:color w:val="000000"/>
            <w:sz w:val="24"/>
          </w:rPr>
          <w:lastRenderedPageBreak/>
          <w:t xml:space="preserve">process </w:t>
        </w:r>
        <w:r w:rsidR="005F0007">
          <w:rPr>
            <w:rFonts w:ascii="Times New Roman" w:hAnsi="Times New Roman" w:cs="Times New Roman" w:hint="eastAsia"/>
            <w:color w:val="000000"/>
            <w:sz w:val="24"/>
          </w:rPr>
          <w:t>parameters.</w:t>
        </w:r>
      </w:ins>
      <w:r w:rsidR="001A017D">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Ij4zMC0zNDwvc3R5bGU+PC9EaXNwbGF5VGV4dD48cmVjb3JkPjxyZWMtbnVtYmVyPjI4OTwvcmVj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</w:fldData>
        </w:fldChar>
      </w:r>
      <w:r w:rsidR="00342142">
        <w:rPr>
          <w:rFonts w:ascii="Times New Roman" w:hAnsi="Times New Roman" w:cs="Times New Roman"/>
          <w:color w:val="000000"/>
          <w:sz w:val="24"/>
        </w:rPr>
        <w:instrText xml:space="preserve"> ADDIN EN.CITE </w:instrText>
      </w:r>
      <w:r w:rsidR="0034214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Ij4zMC0zNDwvc3R5bGU+PC9EaXNwbGF5VGV4dD48cmVjb3JkPjxyZWMtbnVtYmVyPjI4OTwvcmVj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</w:fldData>
        </w:fldChar>
      </w:r>
      <w:r w:rsidR="00342142">
        <w:rPr>
          <w:rFonts w:ascii="Times New Roman" w:hAnsi="Times New Roman" w:cs="Times New Roman"/>
          <w:color w:val="000000"/>
          <w:sz w:val="24"/>
        </w:rPr>
        <w:instrText xml:space="preserve"> ADDIN EN.CITE.DATA </w:instrText>
      </w:r>
      <w:r w:rsidR="00342142">
        <w:rPr>
          <w:rFonts w:ascii="Times New Roman" w:hAnsi="Times New Roman" w:cs="Times New Roman"/>
          <w:color w:val="000000"/>
          <w:sz w:val="24"/>
        </w:rPr>
      </w:r>
      <w:r w:rsidR="00342142">
        <w:rPr>
          <w:rFonts w:ascii="Times New Roman" w:hAnsi="Times New Roman" w:cs="Times New Roman"/>
          <w:color w:val="000000"/>
          <w:sz w:val="24"/>
        </w:rPr>
        <w:fldChar w:fldCharType="end"/>
      </w:r>
      <w:r w:rsidR="001A017D">
        <w:rPr>
          <w:rFonts w:ascii="Times New Roman" w:hAnsi="Times New Roman" w:cs="Times New Roman"/>
          <w:color w:val="000000"/>
          <w:sz w:val="24"/>
        </w:rPr>
      </w:r>
      <w:r w:rsidR="001A017D">
        <w:rPr>
          <w:rFonts w:ascii="Times New Roman" w:hAnsi="Times New Roman" w:cs="Times New Roman"/>
          <w:color w:val="000000"/>
          <w:sz w:val="24"/>
        </w:rPr>
        <w:fldChar w:fldCharType="separate"/>
      </w:r>
      <w:r w:rsidR="00342142" w:rsidRPr="00342142">
        <w:rPr>
          <w:rFonts w:ascii="Times New Roman" w:hAnsi="Times New Roman" w:cs="Times New Roman"/>
          <w:noProof/>
          <w:color w:val="000000"/>
          <w:sz w:val="24"/>
          <w:vertAlign w:val="superscript"/>
        </w:rPr>
        <w:t>30-34</w:t>
      </w:r>
      <w:r w:rsidR="001A017D">
        <w:rPr>
          <w:rFonts w:ascii="Times New Roman" w:hAnsi="Times New Roman" w:cs="Times New Roman"/>
          <w:color w:val="000000"/>
          <w:sz w:val="24"/>
        </w:rPr>
        <w:fldChar w:fldCharType="end"/>
      </w:r>
      <w:ins w:id="92" w:author="#NI YUQIN#" w:date="2025-06-20T15:43:00Z" w16du:dateUtc="2025-06-20T07:43:00Z">
        <w:r w:rsidR="00342142">
          <w:rPr>
            <w:rFonts w:ascii="Times New Roman" w:hAnsi="Times New Roman" w:cs="Times New Roman" w:hint="eastAsia"/>
            <w:color w:val="000000"/>
            <w:sz w:val="24"/>
          </w:rPr>
          <w:t xml:space="preserve"> </w:t>
        </w:r>
      </w:ins>
      <w:ins w:id="93" w:author="#NI YUQIN#" w:date="2025-06-20T15:45:00Z" w16du:dateUtc="2025-06-20T07:45:00Z">
        <w:r w:rsidR="000F6169">
          <w:rPr>
            <w:rFonts w:ascii="Times New Roman" w:hAnsi="Times New Roman" w:cs="Times New Roman"/>
            <w:color w:val="000000"/>
            <w:sz w:val="24"/>
          </w:rPr>
          <w:fldChar w:fldCharType="begin"/>
        </w:r>
        <w:r w:rsidR="000F6169">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face="superscript"&gt;35&lt;/style&gt;&lt;/DisplayText&gt;&lt;record&gt;&lt;rec-number&gt;235&lt;/rec-number&gt;&lt;foreign-keys&gt;&lt;key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0F6169">
          <w:rPr>
            <w:rFonts w:ascii="Times New Roman" w:hAnsi="Times New Roman" w:cs="Times New Roman"/>
            <w:color w:val="000000"/>
            <w:sz w:val="24"/>
          </w:rPr>
          <w:fldChar w:fldCharType="separate"/>
        </w:r>
        <w:r w:rsidR="000F6169">
          <w:rPr>
            <w:rFonts w:ascii="Times New Roman" w:hAnsi="Times New Roman" w:cs="Times New Roman"/>
            <w:noProof/>
            <w:color w:val="000000"/>
            <w:sz w:val="24"/>
          </w:rPr>
          <w:t xml:space="preserve">Bazinet, et al. </w:t>
        </w:r>
        <w:r w:rsidR="000F6169" w:rsidRPr="00342142">
          <w:rPr>
            <w:rFonts w:ascii="Times New Roman" w:hAnsi="Times New Roman" w:cs="Times New Roman"/>
            <w:noProof/>
            <w:color w:val="000000"/>
            <w:sz w:val="24"/>
            <w:vertAlign w:val="superscript"/>
          </w:rPr>
          <w:t>35</w:t>
        </w:r>
        <w:r w:rsidR="000F6169">
          <w:rPr>
            <w:rFonts w:ascii="Times New Roman" w:hAnsi="Times New Roman" w:cs="Times New Roman"/>
            <w:color w:val="000000"/>
            <w:sz w:val="24"/>
          </w:rPr>
          <w:fldChar w:fldCharType="end"/>
        </w:r>
        <w:r w:rsidR="000F6169">
          <w:rPr>
            <w:rFonts w:ascii="Times New Roman" w:hAnsi="Times New Roman" w:cs="Times New Roman" w:hint="eastAsia"/>
            <w:color w:val="000000"/>
            <w:sz w:val="24"/>
          </w:rPr>
          <w:t xml:space="preserve"> and </w:t>
        </w:r>
        <w:r w:rsidR="000F6169">
          <w:rPr>
            <w:rFonts w:ascii="Times New Roman" w:hAnsi="Times New Roman" w:cs="Times New Roman"/>
            <w:color w:val="000000"/>
            <w:sz w:val="24"/>
          </w:rPr>
          <w:fldChar w:fldCharType="begin"/>
        </w:r>
        <w:r w:rsidR="000F6169">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0F6169">
          <w:rPr>
            <w:rFonts w:ascii="Times New Roman" w:hAnsi="Times New Roman" w:cs="Times New Roman"/>
            <w:color w:val="000000"/>
            <w:sz w:val="24"/>
          </w:rPr>
          <w:fldChar w:fldCharType="separate"/>
        </w:r>
        <w:r w:rsidR="000F6169">
          <w:rPr>
            <w:rFonts w:ascii="Times New Roman" w:hAnsi="Times New Roman" w:cs="Times New Roman"/>
            <w:noProof/>
            <w:color w:val="000000"/>
            <w:sz w:val="24"/>
          </w:rPr>
          <w:t xml:space="preserve">Wang, Yang and Cong </w:t>
        </w:r>
        <w:r w:rsidR="000F6169" w:rsidRPr="008F1A05">
          <w:rPr>
            <w:rFonts w:ascii="Times New Roman" w:hAnsi="Times New Roman" w:cs="Times New Roman"/>
            <w:noProof/>
            <w:color w:val="000000"/>
            <w:sz w:val="24"/>
            <w:vertAlign w:val="superscript"/>
          </w:rPr>
          <w:t>27</w:t>
        </w:r>
        <w:r w:rsidR="000F6169">
          <w:rPr>
            <w:rFonts w:ascii="Times New Roman" w:hAnsi="Times New Roman" w:cs="Times New Roman"/>
            <w:color w:val="000000"/>
            <w:sz w:val="24"/>
          </w:rPr>
          <w:fldChar w:fldCharType="end"/>
        </w:r>
        <w:r w:rsidR="000F6169">
          <w:rPr>
            <w:rFonts w:ascii="Times New Roman" w:hAnsi="Times New Roman" w:cs="Times New Roman" w:hint="eastAsia"/>
            <w:color w:val="000000"/>
            <w:sz w:val="24"/>
          </w:rPr>
          <w:t xml:space="preserve"> found scaling on cation exchange membranes (CEMs) when feeding solution contained Ca</w:t>
        </w:r>
        <w:r w:rsidR="000F6169" w:rsidRPr="00B81A59">
          <w:rPr>
            <w:rFonts w:ascii="Times New Roman" w:hAnsi="Times New Roman" w:cs="Times New Roman" w:hint="eastAsia"/>
            <w:color w:val="000000"/>
            <w:sz w:val="24"/>
            <w:vertAlign w:val="superscript"/>
          </w:rPr>
          <w:t>2+</w:t>
        </w:r>
        <w:r w:rsidR="000F6169">
          <w:rPr>
            <w:rFonts w:ascii="Times New Roman" w:hAnsi="Times New Roman" w:cs="Times New Roman" w:hint="eastAsia"/>
            <w:color w:val="000000"/>
            <w:sz w:val="24"/>
          </w:rPr>
          <w:t xml:space="preserve"> </w:t>
        </w:r>
        <w:r w:rsidR="000F6169">
          <w:rPr>
            <w:rFonts w:ascii="Times New Roman" w:hAnsi="Times New Roman" w:cs="Times New Roman"/>
            <w:color w:val="000000"/>
            <w:sz w:val="24"/>
          </w:rPr>
          <w:t>and</w:t>
        </w:r>
        <w:r w:rsidR="000F6169">
          <w:rPr>
            <w:rFonts w:ascii="Times New Roman" w:hAnsi="Times New Roman" w:cs="Times New Roman" w:hint="eastAsia"/>
            <w:color w:val="000000"/>
            <w:sz w:val="24"/>
          </w:rPr>
          <w:t xml:space="preserve"> Mg</w:t>
        </w:r>
        <w:r w:rsidR="000F6169" w:rsidRPr="00B81A59">
          <w:rPr>
            <w:rFonts w:ascii="Times New Roman" w:hAnsi="Times New Roman" w:cs="Times New Roman" w:hint="eastAsia"/>
            <w:color w:val="000000"/>
            <w:sz w:val="24"/>
            <w:vertAlign w:val="superscript"/>
          </w:rPr>
          <w:t>2+</w:t>
        </w:r>
        <w:r w:rsidR="000F6169">
          <w:rPr>
            <w:rFonts w:ascii="Times New Roman" w:hAnsi="Times New Roman" w:cs="Times New Roman" w:hint="eastAsia"/>
            <w:color w:val="000000"/>
            <w:sz w:val="24"/>
          </w:rPr>
          <w:t xml:space="preserve">. </w:t>
        </w:r>
        <w:r w:rsidR="000F6169">
          <w:rPr>
            <w:rFonts w:ascii="Times New Roman" w:hAnsi="Times New Roman" w:cs="Times New Roman"/>
            <w:color w:val="000000"/>
            <w:sz w:val="24"/>
          </w:rPr>
          <w:fldChar w:fldCharType="begin"/>
        </w:r>
      </w:ins>
      <w:r w:rsidR="003C3C3F">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face="superscript"&gt;36&lt;/style&gt;&lt;/DisplayText&gt;&lt;record&gt;&lt;rec-number&gt;315&lt;/rec-number&gt;&lt;foreign-keys&gt;&lt;key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ins w:id="94" w:author="#NI YUQIN#" w:date="2025-06-20T15:45:00Z" w16du:dateUtc="2025-06-20T07:45:00Z">
        <w:r w:rsidR="000F6169">
          <w:rPr>
            <w:rFonts w:ascii="Times New Roman" w:hAnsi="Times New Roman" w:cs="Times New Roman"/>
            <w:color w:val="000000"/>
            <w:sz w:val="24"/>
          </w:rPr>
          <w:fldChar w:fldCharType="separate"/>
        </w:r>
      </w:ins>
      <w:r w:rsidR="003C3C3F">
        <w:rPr>
          <w:rFonts w:ascii="Times New Roman" w:hAnsi="Times New Roman" w:cs="Times New Roman"/>
          <w:noProof/>
          <w:color w:val="000000"/>
          <w:sz w:val="24"/>
        </w:rPr>
        <w:t xml:space="preserve">Casademont, et al. </w:t>
      </w:r>
      <w:r w:rsidR="003C3C3F" w:rsidRPr="003C3C3F">
        <w:rPr>
          <w:rFonts w:ascii="Times New Roman" w:hAnsi="Times New Roman" w:cs="Times New Roman"/>
          <w:noProof/>
          <w:color w:val="000000"/>
          <w:sz w:val="24"/>
          <w:vertAlign w:val="superscript"/>
        </w:rPr>
        <w:t>36</w:t>
      </w:r>
      <w:ins w:id="95" w:author="#NI YUQIN#" w:date="2025-06-20T15:45:00Z" w16du:dateUtc="2025-06-20T07:45:00Z">
        <w:r w:rsidR="000F6169">
          <w:rPr>
            <w:rFonts w:ascii="Times New Roman" w:hAnsi="Times New Roman" w:cs="Times New Roman"/>
            <w:color w:val="000000"/>
            <w:sz w:val="24"/>
          </w:rPr>
          <w:fldChar w:fldCharType="end"/>
        </w:r>
        <w:r w:rsidR="000F6169">
          <w:rPr>
            <w:rFonts w:ascii="Times New Roman" w:hAnsi="Times New Roman" w:cs="Times New Roman" w:hint="eastAsia"/>
            <w:color w:val="000000"/>
            <w:sz w:val="24"/>
          </w:rPr>
          <w:t xml:space="preserve"> found that an alkali feeding solution triggered scaling on CEMs. </w:t>
        </w:r>
      </w:ins>
      <w:ins w:id="96" w:author="#NI YUQIN#" w:date="2025-06-20T16:32:00Z" w16du:dateUtc="2025-06-20T08:32:00Z">
        <w:r w:rsidR="005C5C16" w:rsidRPr="00DC613D">
          <w:rPr>
            <w:rFonts w:ascii="Times New Roman" w:hAnsi="Times New Roman" w:cs="Times New Roman"/>
            <w:color w:val="000000"/>
            <w:sz w:val="24"/>
            <w:highlight w:val="yellow"/>
            <w:rPrChange w:id="97" w:author="She Qianhong (Asst Prof)" w:date="2025-07-07T23:34:00Z" w16du:dateUtc="2025-07-07T15:34:00Z">
              <w:rPr>
                <w:rFonts w:ascii="Times New Roman" w:hAnsi="Times New Roman" w:cs="Times New Roman"/>
                <w:color w:val="000000"/>
                <w:sz w:val="24"/>
              </w:rPr>
            </w:rPrChange>
          </w:rPr>
          <w:t>Therefore, pretreatment such as nanofiltration,</w:t>
        </w:r>
        <w:r w:rsidR="005C5C16" w:rsidRPr="00DC613D">
          <w:rPr>
            <w:rFonts w:ascii="Times New Roman" w:hAnsi="Times New Roman" w:cs="Times New Roman"/>
            <w:color w:val="000000"/>
            <w:sz w:val="24"/>
            <w:highlight w:val="yellow"/>
            <w:rPrChange w:id="98" w:author="She Qianhong (Asst Prof)" w:date="2025-07-07T23:34:00Z" w16du:dateUtc="2025-07-07T15:34:00Z">
              <w:rPr>
                <w:rFonts w:ascii="Times New Roman" w:hAnsi="Times New Roman" w:cs="Times New Roman"/>
                <w:color w:val="000000"/>
                <w:sz w:val="24"/>
              </w:rPr>
            </w:rPrChange>
          </w:rPr>
          <w:fldChar w:fldCharType="begin"/>
        </w:r>
      </w:ins>
      <w:r w:rsidR="005C5C16" w:rsidRPr="00DC613D">
        <w:rPr>
          <w:rFonts w:ascii="Times New Roman" w:hAnsi="Times New Roman" w:cs="Times New Roman"/>
          <w:color w:val="000000"/>
          <w:sz w:val="24"/>
          <w:highlight w:val="yellow"/>
          <w:rPrChange w:id="99" w:author="She Qianhong (Asst Prof)" w:date="2025-07-07T23:34:00Z" w16du:dateUtc="2025-07-07T15:34:00Z">
            <w:rPr>
              <w:rFonts w:ascii="Times New Roman" w:hAnsi="Times New Roman" w:cs="Times New Roman"/>
              <w:color w:val="000000"/>
              <w:sz w:val="24"/>
            </w:rPr>
          </w:rPrChange>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ins w:id="100" w:author="#NI YUQIN#" w:date="2025-06-20T16:32:00Z" w16du:dateUtc="2025-06-20T08:32:00Z">
        <w:r w:rsidR="005C5C16" w:rsidRPr="00DC613D">
          <w:rPr>
            <w:rFonts w:ascii="Times New Roman" w:hAnsi="Times New Roman" w:cs="Times New Roman"/>
            <w:color w:val="000000"/>
            <w:sz w:val="24"/>
            <w:highlight w:val="yellow"/>
            <w:rPrChange w:id="101" w:author="She Qianhong (Asst Prof)" w:date="2025-07-07T23:34:00Z" w16du:dateUtc="2025-07-07T15:34:00Z">
              <w:rPr>
                <w:rFonts w:ascii="Times New Roman" w:hAnsi="Times New Roman" w:cs="Times New Roman"/>
                <w:color w:val="000000"/>
                <w:sz w:val="24"/>
              </w:rPr>
            </w:rPrChange>
          </w:rPr>
          <w:fldChar w:fldCharType="separate"/>
        </w:r>
      </w:ins>
      <w:r w:rsidR="005C5C16" w:rsidRPr="00DC613D">
        <w:rPr>
          <w:rFonts w:ascii="Times New Roman" w:hAnsi="Times New Roman" w:cs="Times New Roman"/>
          <w:noProof/>
          <w:color w:val="000000"/>
          <w:sz w:val="24"/>
          <w:highlight w:val="yellow"/>
          <w:vertAlign w:val="superscript"/>
          <w:rPrChange w:id="102" w:author="She Qianhong (Asst Prof)" w:date="2025-07-07T23:34:00Z" w16du:dateUtc="2025-07-07T15:34:00Z">
            <w:rPr>
              <w:rFonts w:ascii="Times New Roman" w:hAnsi="Times New Roman" w:cs="Times New Roman"/>
              <w:noProof/>
              <w:color w:val="000000"/>
              <w:sz w:val="24"/>
              <w:vertAlign w:val="superscript"/>
            </w:rPr>
          </w:rPrChange>
        </w:rPr>
        <w:t>37</w:t>
      </w:r>
      <w:ins w:id="103" w:author="#NI YUQIN#" w:date="2025-06-20T16:32:00Z" w16du:dateUtc="2025-06-20T08:32:00Z">
        <w:r w:rsidR="005C5C16" w:rsidRPr="00DC613D">
          <w:rPr>
            <w:rFonts w:ascii="Times New Roman" w:hAnsi="Times New Roman" w:cs="Times New Roman"/>
            <w:color w:val="000000"/>
            <w:sz w:val="24"/>
            <w:highlight w:val="yellow"/>
            <w:rPrChange w:id="104" w:author="She Qianhong (Asst Prof)" w:date="2025-07-07T23:34:00Z" w16du:dateUtc="2025-07-07T15:34:00Z">
              <w:rPr>
                <w:rFonts w:ascii="Times New Roman" w:hAnsi="Times New Roman" w:cs="Times New Roman"/>
                <w:color w:val="000000"/>
                <w:sz w:val="24"/>
              </w:rPr>
            </w:rPrChange>
          </w:rPr>
          <w:fldChar w:fldCharType="end"/>
        </w:r>
        <w:r w:rsidR="005C5C16" w:rsidRPr="00DC613D">
          <w:rPr>
            <w:rFonts w:ascii="Times New Roman" w:hAnsi="Times New Roman" w:cs="Times New Roman"/>
            <w:color w:val="000000"/>
            <w:sz w:val="24"/>
            <w:highlight w:val="yellow"/>
            <w:rPrChange w:id="105" w:author="She Qianhong (Asst Prof)" w:date="2025-07-07T23:34:00Z" w16du:dateUtc="2025-07-07T15:34:00Z">
              <w:rPr>
                <w:rFonts w:ascii="Times New Roman" w:hAnsi="Times New Roman" w:cs="Times New Roman"/>
                <w:color w:val="000000"/>
                <w:sz w:val="24"/>
              </w:rPr>
            </w:rPrChange>
          </w:rPr>
          <w:t xml:space="preserve"> chemical precipitation,</w:t>
        </w:r>
        <w:r w:rsidR="005C5C16" w:rsidRPr="00DC613D">
          <w:rPr>
            <w:rFonts w:ascii="Times New Roman" w:hAnsi="Times New Roman" w:cs="Times New Roman"/>
            <w:color w:val="000000"/>
            <w:sz w:val="24"/>
            <w:highlight w:val="yellow"/>
            <w:rPrChange w:id="106" w:author="She Qianhong (Asst Prof)" w:date="2025-07-07T23:34:00Z" w16du:dateUtc="2025-07-07T15:34:00Z">
              <w:rPr>
                <w:rFonts w:ascii="Times New Roman" w:hAnsi="Times New Roman" w:cs="Times New Roman"/>
                <w:color w:val="000000"/>
                <w:sz w:val="24"/>
              </w:rPr>
            </w:rPrChange>
          </w:rPr>
          <w:fldChar w:fldCharType="begin"/>
        </w:r>
      </w:ins>
      <w:r w:rsidR="005C5C16" w:rsidRPr="00DC613D">
        <w:rPr>
          <w:rFonts w:ascii="Times New Roman" w:hAnsi="Times New Roman" w:cs="Times New Roman"/>
          <w:color w:val="000000"/>
          <w:sz w:val="24"/>
          <w:highlight w:val="yellow"/>
          <w:rPrChange w:id="107" w:author="She Qianhong (Asst Prof)" w:date="2025-07-07T23:34:00Z" w16du:dateUtc="2025-07-07T15:34:00Z">
            <w:rPr>
              <w:rFonts w:ascii="Times New Roman" w:hAnsi="Times New Roman" w:cs="Times New Roman"/>
              <w:color w:val="000000"/>
              <w:sz w:val="24"/>
            </w:rPr>
          </w:rPrChange>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ins w:id="108" w:author="#NI YUQIN#" w:date="2025-06-20T16:32:00Z" w16du:dateUtc="2025-06-20T08:32:00Z">
        <w:r w:rsidR="005C5C16" w:rsidRPr="00DC613D">
          <w:rPr>
            <w:rFonts w:ascii="Times New Roman" w:hAnsi="Times New Roman" w:cs="Times New Roman"/>
            <w:color w:val="000000"/>
            <w:sz w:val="24"/>
            <w:highlight w:val="yellow"/>
            <w:rPrChange w:id="109" w:author="She Qianhong (Asst Prof)" w:date="2025-07-07T23:34:00Z" w16du:dateUtc="2025-07-07T15:34:00Z">
              <w:rPr>
                <w:rFonts w:ascii="Times New Roman" w:hAnsi="Times New Roman" w:cs="Times New Roman"/>
                <w:color w:val="000000"/>
                <w:sz w:val="24"/>
              </w:rPr>
            </w:rPrChange>
          </w:rPr>
          <w:fldChar w:fldCharType="separate"/>
        </w:r>
      </w:ins>
      <w:r w:rsidR="005C5C16" w:rsidRPr="00DC613D">
        <w:rPr>
          <w:rFonts w:ascii="Times New Roman" w:hAnsi="Times New Roman" w:cs="Times New Roman"/>
          <w:noProof/>
          <w:color w:val="000000"/>
          <w:sz w:val="24"/>
          <w:highlight w:val="yellow"/>
          <w:vertAlign w:val="superscript"/>
          <w:rPrChange w:id="110" w:author="She Qianhong (Asst Prof)" w:date="2025-07-07T23:34:00Z" w16du:dateUtc="2025-07-07T15:34:00Z">
            <w:rPr>
              <w:rFonts w:ascii="Times New Roman" w:hAnsi="Times New Roman" w:cs="Times New Roman"/>
              <w:noProof/>
              <w:color w:val="000000"/>
              <w:sz w:val="24"/>
              <w:vertAlign w:val="superscript"/>
            </w:rPr>
          </w:rPrChange>
        </w:rPr>
        <w:t>37</w:t>
      </w:r>
      <w:ins w:id="111" w:author="#NI YUQIN#" w:date="2025-06-20T16:32:00Z" w16du:dateUtc="2025-06-20T08:32:00Z">
        <w:r w:rsidR="005C5C16" w:rsidRPr="00DC613D">
          <w:rPr>
            <w:rFonts w:ascii="Times New Roman" w:hAnsi="Times New Roman" w:cs="Times New Roman"/>
            <w:color w:val="000000"/>
            <w:sz w:val="24"/>
            <w:highlight w:val="yellow"/>
            <w:rPrChange w:id="112" w:author="She Qianhong (Asst Prof)" w:date="2025-07-07T23:34:00Z" w16du:dateUtc="2025-07-07T15:34:00Z">
              <w:rPr>
                <w:rFonts w:ascii="Times New Roman" w:hAnsi="Times New Roman" w:cs="Times New Roman"/>
                <w:color w:val="000000"/>
                <w:sz w:val="24"/>
              </w:rPr>
            </w:rPrChange>
          </w:rPr>
          <w:fldChar w:fldCharType="end"/>
        </w:r>
        <w:r w:rsidR="005C5C16" w:rsidRPr="00DC613D">
          <w:rPr>
            <w:rFonts w:ascii="Times New Roman" w:hAnsi="Times New Roman" w:cs="Times New Roman"/>
            <w:color w:val="000000"/>
            <w:sz w:val="24"/>
            <w:highlight w:val="yellow"/>
            <w:rPrChange w:id="113" w:author="She Qianhong (Asst Prof)" w:date="2025-07-07T23:34:00Z" w16du:dateUtc="2025-07-07T15:34:00Z">
              <w:rPr>
                <w:rFonts w:ascii="Times New Roman" w:hAnsi="Times New Roman" w:cs="Times New Roman"/>
                <w:color w:val="000000"/>
                <w:sz w:val="24"/>
              </w:rPr>
            </w:rPrChange>
          </w:rPr>
          <w:t xml:space="preserve"> ion exchange resins,</w:t>
        </w:r>
        <w:r w:rsidR="005C5C16" w:rsidRPr="00DC613D">
          <w:rPr>
            <w:rFonts w:ascii="Times New Roman" w:hAnsi="Times New Roman" w:cs="Times New Roman"/>
            <w:color w:val="000000"/>
            <w:sz w:val="24"/>
            <w:highlight w:val="yellow"/>
            <w:rPrChange w:id="114" w:author="She Qianhong (Asst Prof)" w:date="2025-07-07T23:34:00Z" w16du:dateUtc="2025-07-07T15:34:00Z">
              <w:rPr>
                <w:rFonts w:ascii="Times New Roman" w:hAnsi="Times New Roman" w:cs="Times New Roman"/>
                <w:color w:val="000000"/>
                <w:sz w:val="24"/>
              </w:rPr>
            </w:rPrChange>
          </w:rPr>
          <w:fldChar w:fldCharType="begin"/>
        </w:r>
        <w:r w:rsidR="005C5C16" w:rsidRPr="00DC613D">
          <w:rPr>
            <w:rFonts w:ascii="Times New Roman" w:hAnsi="Times New Roman" w:cs="Times New Roman"/>
            <w:color w:val="000000"/>
            <w:sz w:val="24"/>
            <w:highlight w:val="yellow"/>
            <w:rPrChange w:id="115" w:author="She Qianhong (Asst Prof)" w:date="2025-07-07T23:34:00Z" w16du:dateUtc="2025-07-07T15:34:00Z">
              <w:rPr>
                <w:rFonts w:ascii="Times New Roman" w:hAnsi="Times New Roman" w:cs="Times New Roman"/>
                <w:color w:val="000000"/>
                <w:sz w:val="24"/>
              </w:rPr>
            </w:rPrChange>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C5C16" w:rsidRPr="00DC613D">
          <w:rPr>
            <w:rFonts w:ascii="Times New Roman" w:hAnsi="Times New Roman" w:cs="Times New Roman"/>
            <w:color w:val="000000"/>
            <w:sz w:val="24"/>
            <w:highlight w:val="yellow"/>
            <w:rPrChange w:id="116" w:author="She Qianhong (Asst Prof)" w:date="2025-07-07T23:34:00Z" w16du:dateUtc="2025-07-07T15:34:00Z">
              <w:rPr>
                <w:rFonts w:ascii="Times New Roman" w:hAnsi="Times New Roman" w:cs="Times New Roman"/>
                <w:color w:val="000000"/>
                <w:sz w:val="24"/>
              </w:rPr>
            </w:rPrChange>
          </w:rPr>
          <w:fldChar w:fldCharType="separate"/>
        </w:r>
        <w:r w:rsidR="005C5C16" w:rsidRPr="00DC613D">
          <w:rPr>
            <w:rFonts w:ascii="Times New Roman" w:hAnsi="Times New Roman" w:cs="Times New Roman"/>
            <w:noProof/>
            <w:color w:val="000000"/>
            <w:sz w:val="24"/>
            <w:highlight w:val="yellow"/>
            <w:vertAlign w:val="superscript"/>
            <w:rPrChange w:id="117" w:author="She Qianhong (Asst Prof)" w:date="2025-07-07T23:34:00Z" w16du:dateUtc="2025-07-07T15:34:00Z">
              <w:rPr>
                <w:rFonts w:ascii="Times New Roman" w:hAnsi="Times New Roman" w:cs="Times New Roman"/>
                <w:noProof/>
                <w:color w:val="000000"/>
                <w:sz w:val="24"/>
                <w:vertAlign w:val="superscript"/>
              </w:rPr>
            </w:rPrChange>
          </w:rPr>
          <w:t>19</w:t>
        </w:r>
        <w:r w:rsidR="005C5C16" w:rsidRPr="00DC613D">
          <w:rPr>
            <w:rFonts w:ascii="Times New Roman" w:hAnsi="Times New Roman" w:cs="Times New Roman"/>
            <w:color w:val="000000"/>
            <w:sz w:val="24"/>
            <w:highlight w:val="yellow"/>
            <w:rPrChange w:id="118" w:author="She Qianhong (Asst Prof)" w:date="2025-07-07T23:34:00Z" w16du:dateUtc="2025-07-07T15:34:00Z">
              <w:rPr>
                <w:rFonts w:ascii="Times New Roman" w:hAnsi="Times New Roman" w:cs="Times New Roman"/>
                <w:color w:val="000000"/>
                <w:sz w:val="24"/>
              </w:rPr>
            </w:rPrChange>
          </w:rPr>
          <w:fldChar w:fldCharType="end"/>
        </w:r>
        <w:r w:rsidR="005C5C16" w:rsidRPr="00DC613D">
          <w:rPr>
            <w:rFonts w:ascii="Times New Roman" w:hAnsi="Times New Roman" w:cs="Times New Roman"/>
            <w:color w:val="000000"/>
            <w:sz w:val="24"/>
            <w:highlight w:val="yellow"/>
            <w:rPrChange w:id="119" w:author="She Qianhong (Asst Prof)" w:date="2025-07-07T23:34:00Z" w16du:dateUtc="2025-07-07T15:34:00Z">
              <w:rPr>
                <w:rFonts w:ascii="Times New Roman" w:hAnsi="Times New Roman" w:cs="Times New Roman"/>
                <w:color w:val="000000"/>
                <w:sz w:val="24"/>
              </w:rPr>
            </w:rPrChange>
          </w:rPr>
          <w:t xml:space="preserve"> pellet reactor</w:t>
        </w:r>
      </w:ins>
      <w:ins w:id="120" w:author="#NI YUQIN#" w:date="2025-06-20T16:33:00Z" w16du:dateUtc="2025-06-20T08:33:00Z">
        <w:r w:rsidR="005C5C16" w:rsidRPr="00DC613D">
          <w:rPr>
            <w:rFonts w:ascii="Times New Roman" w:hAnsi="Times New Roman" w:cs="Times New Roman"/>
            <w:color w:val="000000"/>
            <w:sz w:val="24"/>
            <w:highlight w:val="yellow"/>
            <w:rPrChange w:id="121" w:author="She Qianhong (Asst Prof)" w:date="2025-07-07T23:34:00Z" w16du:dateUtc="2025-07-07T15:34:00Z">
              <w:rPr>
                <w:rFonts w:ascii="Times New Roman" w:hAnsi="Times New Roman" w:cs="Times New Roman"/>
                <w:color w:val="000000"/>
                <w:sz w:val="24"/>
              </w:rPr>
            </w:rPrChange>
          </w:rPr>
          <w:t xml:space="preserve"> </w:t>
        </w:r>
      </w:ins>
      <w:ins w:id="122" w:author="#NI YUQIN#" w:date="2025-06-20T16:32:00Z" w16du:dateUtc="2025-06-20T08:32:00Z">
        <w:r w:rsidR="005C5C16" w:rsidRPr="00DC613D">
          <w:rPr>
            <w:rFonts w:ascii="Times New Roman" w:hAnsi="Times New Roman" w:cs="Times New Roman"/>
            <w:color w:val="000000"/>
            <w:sz w:val="24"/>
            <w:highlight w:val="yellow"/>
            <w:rPrChange w:id="123" w:author="She Qianhong (Asst Prof)" w:date="2025-07-07T23:34:00Z" w16du:dateUtc="2025-07-07T15:34:00Z">
              <w:rPr>
                <w:rFonts w:ascii="Times New Roman" w:hAnsi="Times New Roman" w:cs="Times New Roman"/>
                <w:color w:val="000000"/>
                <w:sz w:val="24"/>
              </w:rPr>
            </w:rPrChange>
          </w:rPr>
          <w:fldChar w:fldCharType="begin"/>
        </w:r>
        <w:r w:rsidR="005C5C16" w:rsidRPr="00DC613D">
          <w:rPr>
            <w:rFonts w:ascii="Times New Roman" w:hAnsi="Times New Roman" w:cs="Times New Roman"/>
            <w:color w:val="000000"/>
            <w:sz w:val="24"/>
            <w:highlight w:val="yellow"/>
            <w:rPrChange w:id="124" w:author="She Qianhong (Asst Prof)" w:date="2025-07-07T23:34:00Z" w16du:dateUtc="2025-07-07T15:34:00Z">
              <w:rPr>
                <w:rFonts w:ascii="Times New Roman" w:hAnsi="Times New Roman" w:cs="Times New Roman"/>
                <w:color w:val="000000"/>
                <w:sz w:val="24"/>
              </w:rPr>
            </w:rPrChange>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5C5C16" w:rsidRPr="00DC613D">
          <w:rPr>
            <w:rFonts w:ascii="Times New Roman" w:hAnsi="Times New Roman" w:cs="Times New Roman"/>
            <w:color w:val="000000"/>
            <w:sz w:val="24"/>
            <w:highlight w:val="yellow"/>
            <w:rPrChange w:id="125" w:author="She Qianhong (Asst Prof)" w:date="2025-07-07T23:34:00Z" w16du:dateUtc="2025-07-07T15:34:00Z">
              <w:rPr>
                <w:rFonts w:ascii="Times New Roman" w:hAnsi="Times New Roman" w:cs="Times New Roman"/>
                <w:color w:val="000000"/>
                <w:sz w:val="24"/>
              </w:rPr>
            </w:rPrChange>
          </w:rPr>
          <w:fldChar w:fldCharType="separate"/>
        </w:r>
        <w:r w:rsidR="005C5C16" w:rsidRPr="00DC613D">
          <w:rPr>
            <w:rFonts w:ascii="Times New Roman" w:hAnsi="Times New Roman" w:cs="Times New Roman"/>
            <w:noProof/>
            <w:color w:val="000000"/>
            <w:sz w:val="24"/>
            <w:highlight w:val="yellow"/>
            <w:vertAlign w:val="superscript"/>
            <w:rPrChange w:id="126" w:author="She Qianhong (Asst Prof)" w:date="2025-07-07T23:34:00Z" w16du:dateUtc="2025-07-07T15:34:00Z">
              <w:rPr>
                <w:rFonts w:ascii="Times New Roman" w:hAnsi="Times New Roman" w:cs="Times New Roman"/>
                <w:noProof/>
                <w:color w:val="000000"/>
                <w:sz w:val="24"/>
                <w:vertAlign w:val="superscript"/>
              </w:rPr>
            </w:rPrChange>
          </w:rPr>
          <w:t>26</w:t>
        </w:r>
        <w:r w:rsidR="005C5C16" w:rsidRPr="00DC613D">
          <w:rPr>
            <w:rFonts w:ascii="Times New Roman" w:hAnsi="Times New Roman" w:cs="Times New Roman"/>
            <w:color w:val="000000"/>
            <w:sz w:val="24"/>
            <w:highlight w:val="yellow"/>
            <w:rPrChange w:id="127" w:author="She Qianhong (Asst Prof)" w:date="2025-07-07T23:34:00Z" w16du:dateUtc="2025-07-07T15:34:00Z">
              <w:rPr>
                <w:rFonts w:ascii="Times New Roman" w:hAnsi="Times New Roman" w:cs="Times New Roman"/>
                <w:color w:val="000000"/>
                <w:sz w:val="24"/>
              </w:rPr>
            </w:rPrChange>
          </w:rPr>
          <w:fldChar w:fldCharType="end"/>
        </w:r>
      </w:ins>
      <w:ins w:id="128" w:author="#NI YUQIN#" w:date="2025-06-20T16:33:00Z" w16du:dateUtc="2025-06-20T08:33:00Z">
        <w:r w:rsidR="005C5C16" w:rsidRPr="00DC613D">
          <w:rPr>
            <w:rFonts w:ascii="Times New Roman" w:hAnsi="Times New Roman" w:cs="Times New Roman"/>
            <w:color w:val="000000"/>
            <w:sz w:val="24"/>
            <w:highlight w:val="yellow"/>
            <w:rPrChange w:id="129" w:author="She Qianhong (Asst Prof)" w:date="2025-07-07T23:34:00Z" w16du:dateUtc="2025-07-07T15:34:00Z">
              <w:rPr>
                <w:rFonts w:ascii="Times New Roman" w:hAnsi="Times New Roman" w:cs="Times New Roman"/>
                <w:color w:val="000000"/>
                <w:sz w:val="24"/>
              </w:rPr>
            </w:rPrChange>
          </w:rPr>
          <w:t xml:space="preserve"> was </w:t>
        </w:r>
        <w:r w:rsidR="0054117C" w:rsidRPr="00DC613D">
          <w:rPr>
            <w:rFonts w:ascii="Times New Roman" w:hAnsi="Times New Roman" w:cs="Times New Roman"/>
            <w:color w:val="000000"/>
            <w:sz w:val="24"/>
            <w:highlight w:val="yellow"/>
            <w:rPrChange w:id="130" w:author="She Qianhong (Asst Prof)" w:date="2025-07-07T23:34:00Z" w16du:dateUtc="2025-07-07T15:34:00Z">
              <w:rPr>
                <w:rFonts w:ascii="Times New Roman" w:hAnsi="Times New Roman" w:cs="Times New Roman"/>
                <w:color w:val="000000"/>
                <w:sz w:val="24"/>
              </w:rPr>
            </w:rPrChange>
          </w:rPr>
          <w:t>introduced prior to BMED to remove scaling ions.</w:t>
        </w:r>
        <w:r w:rsidR="0054117C">
          <w:rPr>
            <w:rFonts w:ascii="Times New Roman" w:hAnsi="Times New Roman" w:cs="Times New Roman" w:hint="eastAsia"/>
            <w:color w:val="000000"/>
            <w:sz w:val="24"/>
          </w:rPr>
          <w:t xml:space="preserve"> </w:t>
        </w:r>
      </w:ins>
      <w:ins w:id="131" w:author="She Qianhong (Asst Prof)" w:date="2025-07-07T23:35:00Z" w16du:dateUtc="2025-07-07T15:35:00Z">
        <w:r w:rsidR="00001488">
          <w:rPr>
            <w:rFonts w:ascii="Times New Roman" w:hAnsi="Times New Roman" w:cs="Times New Roman" w:hint="eastAsia"/>
            <w:color w:val="000000"/>
            <w:sz w:val="24"/>
          </w:rPr>
          <w:t>不用去讲</w:t>
        </w:r>
        <w:r w:rsidR="00001488">
          <w:rPr>
            <w:rFonts w:ascii="Times New Roman" w:hAnsi="Times New Roman" w:cs="Times New Roman" w:hint="eastAsia"/>
            <w:color w:val="000000"/>
            <w:sz w:val="24"/>
          </w:rPr>
          <w:t xml:space="preserve">pretreatment </w:t>
        </w:r>
      </w:ins>
      <w:ins w:id="132" w:author="#NI YUQIN#" w:date="2025-06-20T15:47:00Z" w16du:dateUtc="2025-06-20T07:47:00Z">
        <w:r w:rsidR="00275C75">
          <w:rPr>
            <w:rFonts w:ascii="Times New Roman" w:hAnsi="Times New Roman" w:cs="Times New Roman" w:hint="eastAsia"/>
            <w:color w:val="000000"/>
            <w:sz w:val="24"/>
          </w:rPr>
          <w:t xml:space="preserve">These </w:t>
        </w:r>
      </w:ins>
      <w:ins w:id="133" w:author="#NI YUQIN#" w:date="2025-06-20T16:16:00Z" w16du:dateUtc="2025-06-20T08:16:00Z">
        <w:r w:rsidR="00431CC8">
          <w:rPr>
            <w:rFonts w:ascii="Times New Roman" w:hAnsi="Times New Roman" w:cs="Times New Roman" w:hint="eastAsia"/>
            <w:color w:val="000000"/>
            <w:sz w:val="24"/>
          </w:rPr>
          <w:t>studies</w:t>
        </w:r>
      </w:ins>
      <w:ins w:id="134" w:author="#NI YUQIN#" w:date="2025-06-20T15:47:00Z" w16du:dateUtc="2025-06-20T07:47:00Z">
        <w:r w:rsidR="00275C75">
          <w:rPr>
            <w:rFonts w:ascii="Times New Roman" w:hAnsi="Times New Roman" w:cs="Times New Roman" w:hint="eastAsia"/>
            <w:color w:val="000000"/>
            <w:sz w:val="24"/>
          </w:rPr>
          <w:t xml:space="preserve"> </w:t>
        </w:r>
        <w:r w:rsidR="00C96FA7">
          <w:rPr>
            <w:rFonts w:ascii="Times New Roman" w:hAnsi="Times New Roman" w:cs="Times New Roman" w:hint="eastAsia"/>
            <w:color w:val="000000"/>
            <w:sz w:val="24"/>
          </w:rPr>
          <w:t>informed that t</w:t>
        </w:r>
      </w:ins>
      <w:ins w:id="135" w:author="#NI YUQIN#" w:date="2025-06-20T15:45:00Z" w16du:dateUtc="2025-06-20T07:45:00Z">
        <w:r w:rsidR="000F6169" w:rsidRPr="00881190">
          <w:rPr>
            <w:rFonts w:ascii="Times New Roman" w:hAnsi="Times New Roman" w:cs="Times New Roman" w:hint="eastAsia"/>
            <w:color w:val="000000"/>
            <w:sz w:val="24"/>
          </w:rPr>
          <w:t xml:space="preserve">he </w:t>
        </w:r>
        <w:r w:rsidR="000F6169" w:rsidRPr="00CE114E">
          <w:rPr>
            <w:rFonts w:ascii="Times New Roman" w:hAnsi="Times New Roman" w:cs="Times New Roman"/>
            <w:color w:val="000000"/>
            <w:sz w:val="24"/>
            <w:highlight w:val="yellow"/>
            <w:rPrChange w:id="136" w:author="She Qianhong (Asst Prof)" w:date="2025-07-08T00:09:00Z" w16du:dateUtc="2025-07-07T16:09:00Z">
              <w:rPr>
                <w:rFonts w:ascii="Times New Roman" w:hAnsi="Times New Roman" w:cs="Times New Roman"/>
                <w:color w:val="000000"/>
                <w:sz w:val="24"/>
              </w:rPr>
            </w:rPrChange>
          </w:rPr>
          <w:t xml:space="preserve">presence of </w:t>
        </w:r>
      </w:ins>
      <w:ins w:id="137" w:author="#NI YUQIN#" w:date="2025-06-20T16:00:00Z" w16du:dateUtc="2025-06-20T08:00:00Z">
        <w:r w:rsidR="006D766F" w:rsidRPr="00CE114E">
          <w:rPr>
            <w:rFonts w:ascii="Times New Roman" w:hAnsi="Times New Roman" w:cs="Times New Roman"/>
            <w:color w:val="000000"/>
            <w:sz w:val="24"/>
            <w:highlight w:val="yellow"/>
            <w:rPrChange w:id="138" w:author="She Qianhong (Asst Prof)" w:date="2025-07-08T00:09:00Z" w16du:dateUtc="2025-07-07T16:09:00Z">
              <w:rPr>
                <w:rFonts w:ascii="Times New Roman" w:hAnsi="Times New Roman" w:cs="Times New Roman"/>
                <w:color w:val="000000"/>
                <w:sz w:val="24"/>
              </w:rPr>
            </w:rPrChange>
          </w:rPr>
          <w:t>scaling</w:t>
        </w:r>
      </w:ins>
      <w:ins w:id="139" w:author="#NI YUQIN#" w:date="2025-06-20T15:45:00Z" w16du:dateUtc="2025-06-20T07:45:00Z">
        <w:r w:rsidR="000F6169" w:rsidRPr="00CE114E">
          <w:rPr>
            <w:rFonts w:ascii="Times New Roman" w:hAnsi="Times New Roman" w:cs="Times New Roman"/>
            <w:color w:val="000000"/>
            <w:sz w:val="24"/>
            <w:highlight w:val="yellow"/>
            <w:rPrChange w:id="140" w:author="She Qianhong (Asst Prof)" w:date="2025-07-08T00:09:00Z" w16du:dateUtc="2025-07-07T16:09:00Z">
              <w:rPr>
                <w:rFonts w:ascii="Times New Roman" w:hAnsi="Times New Roman" w:cs="Times New Roman"/>
                <w:color w:val="000000"/>
                <w:sz w:val="24"/>
              </w:rPr>
            </w:rPrChange>
          </w:rPr>
          <w:t xml:space="preserve"> ions</w:t>
        </w:r>
        <w:r w:rsidR="000F6169">
          <w:rPr>
            <w:rFonts w:ascii="Times New Roman" w:hAnsi="Times New Roman" w:cs="Times New Roman" w:hint="eastAsia"/>
            <w:color w:val="000000"/>
            <w:sz w:val="24"/>
          </w:rPr>
          <w:t xml:space="preserve"> (e.g.,</w:t>
        </w:r>
        <w:r w:rsidR="000F6169">
          <w:rPr>
            <w:rFonts w:ascii="Times New Roman" w:hAnsi="Times New Roman" w:cs="Times New Roman"/>
            <w:color w:val="000000"/>
            <w:sz w:val="24"/>
          </w:rPr>
          <w:t xml:space="preserve"> </w:t>
        </w:r>
        <w:r w:rsidR="000F6169" w:rsidRPr="00CB64AD">
          <w:rPr>
            <w:rFonts w:ascii="Times New Roman" w:hAnsi="Times New Roman" w:cs="Times New Roman"/>
            <w:color w:val="000000"/>
            <w:sz w:val="24"/>
          </w:rPr>
          <w:t>Ca</w:t>
        </w:r>
        <w:r w:rsidR="000F6169" w:rsidRPr="00CB64AD">
          <w:rPr>
            <w:rFonts w:ascii="Times New Roman" w:hAnsi="Times New Roman" w:cs="Times New Roman"/>
            <w:color w:val="000000"/>
            <w:sz w:val="24"/>
            <w:vertAlign w:val="superscript"/>
          </w:rPr>
          <w:t>2+</w:t>
        </w:r>
      </w:ins>
      <w:ins w:id="141" w:author="#NI YUQIN#" w:date="2025-06-20T16:00:00Z" w16du:dateUtc="2025-06-20T08:00:00Z">
        <w:r w:rsidR="006D766F">
          <w:rPr>
            <w:rFonts w:ascii="Times New Roman" w:hAnsi="Times New Roman" w:cs="Times New Roman" w:hint="eastAsia"/>
            <w:color w:val="000000"/>
            <w:sz w:val="24"/>
          </w:rPr>
          <w:t>,</w:t>
        </w:r>
      </w:ins>
      <w:ins w:id="142" w:author="#NI YUQIN#" w:date="2025-06-20T15:45:00Z" w16du:dateUtc="2025-06-20T07:45:00Z">
        <w:r w:rsidR="000F6169" w:rsidRPr="00CB64AD">
          <w:rPr>
            <w:rFonts w:ascii="Times New Roman" w:hAnsi="Times New Roman" w:cs="Times New Roman"/>
            <w:color w:val="000000"/>
            <w:sz w:val="24"/>
          </w:rPr>
          <w:t xml:space="preserve"> Mg</w:t>
        </w:r>
        <w:r w:rsidR="000F6169" w:rsidRPr="00CB64AD">
          <w:rPr>
            <w:rFonts w:ascii="Times New Roman" w:hAnsi="Times New Roman" w:cs="Times New Roman"/>
            <w:color w:val="000000"/>
            <w:sz w:val="24"/>
            <w:vertAlign w:val="superscript"/>
          </w:rPr>
          <w:t>2+</w:t>
        </w:r>
      </w:ins>
      <w:ins w:id="143" w:author="#NI YUQIN#" w:date="2025-06-20T16:08:00Z" w16du:dateUtc="2025-06-20T08:08:00Z">
        <w:r w:rsidR="003C3C3F">
          <w:rPr>
            <w:rFonts w:ascii="Times New Roman" w:hAnsi="Times New Roman" w:cs="Times New Roman" w:hint="eastAsia"/>
            <w:color w:val="000000"/>
            <w:sz w:val="24"/>
          </w:rPr>
          <w:t xml:space="preserve"> and</w:t>
        </w:r>
      </w:ins>
      <w:ins w:id="144" w:author="#NI YUQIN#" w:date="2025-06-20T16:01:00Z" w16du:dateUtc="2025-06-20T08:01:00Z">
        <w:r w:rsidR="00E44097">
          <w:rPr>
            <w:rFonts w:ascii="Times New Roman" w:hAnsi="Times New Roman" w:cs="Times New Roman" w:hint="eastAsia"/>
            <w:color w:val="000000"/>
            <w:sz w:val="24"/>
          </w:rPr>
          <w:t xml:space="preserve"> </w:t>
        </w:r>
        <w:r w:rsidR="00E44097" w:rsidRPr="00A5799E">
          <w:rPr>
            <w:rFonts w:ascii="Times New Roman" w:hAnsi="Times New Roman" w:cs="Times New Roman"/>
            <w:color w:val="000000"/>
            <w:sz w:val="24"/>
          </w:rPr>
          <w:t>OH⁻</w:t>
        </w:r>
      </w:ins>
      <w:ins w:id="145" w:author="#NI YUQIN#" w:date="2025-06-20T15:45:00Z" w16du:dateUtc="2025-06-20T07:45:00Z">
        <w:r w:rsidR="000F6169">
          <w:rPr>
            <w:rFonts w:ascii="Times New Roman" w:hAnsi="Times New Roman" w:cs="Times New Roman" w:hint="eastAsia"/>
            <w:color w:val="000000"/>
            <w:sz w:val="24"/>
          </w:rPr>
          <w:t>) in feeding solution predominantly result</w:t>
        </w:r>
      </w:ins>
      <w:ins w:id="146" w:author="#NI YUQIN#" w:date="2025-06-20T15:47:00Z" w16du:dateUtc="2025-06-20T07:47:00Z">
        <w:r w:rsidR="00C96FA7">
          <w:rPr>
            <w:rFonts w:ascii="Times New Roman" w:hAnsi="Times New Roman" w:cs="Times New Roman" w:hint="eastAsia"/>
            <w:color w:val="000000"/>
            <w:sz w:val="24"/>
          </w:rPr>
          <w:t>ed</w:t>
        </w:r>
      </w:ins>
      <w:ins w:id="147" w:author="#NI YUQIN#" w:date="2025-06-20T15:45:00Z" w16du:dateUtc="2025-06-20T07:45:00Z">
        <w:r w:rsidR="000F6169">
          <w:rPr>
            <w:rFonts w:ascii="Times New Roman" w:hAnsi="Times New Roman" w:cs="Times New Roman" w:hint="eastAsia"/>
            <w:color w:val="000000"/>
            <w:sz w:val="24"/>
          </w:rPr>
          <w:t xml:space="preserve"> in</w:t>
        </w:r>
        <w:r w:rsidR="000F6169" w:rsidRPr="00881190">
          <w:rPr>
            <w:rFonts w:ascii="Times New Roman" w:hAnsi="Times New Roman" w:cs="Times New Roman" w:hint="eastAsia"/>
            <w:color w:val="000000"/>
            <w:sz w:val="24"/>
          </w:rPr>
          <w:t xml:space="preserve"> </w:t>
        </w:r>
        <w:r w:rsidR="000F6169" w:rsidRPr="00A5799E">
          <w:rPr>
            <w:rFonts w:ascii="Times New Roman" w:hAnsi="Times New Roman" w:cs="Times New Roman"/>
            <w:color w:val="000000"/>
            <w:sz w:val="24"/>
          </w:rPr>
          <w:t>sparingly soluble precipitates</w:t>
        </w:r>
      </w:ins>
      <w:ins w:id="148" w:author="#NI YUQIN#" w:date="2025-06-20T15:46:00Z" w16du:dateUtc="2025-06-20T07:46:00Z">
        <w:r w:rsidR="000F6169">
          <w:rPr>
            <w:rFonts w:ascii="Times New Roman" w:hAnsi="Times New Roman" w:cs="Times New Roman" w:hint="eastAsia"/>
            <w:color w:val="000000"/>
            <w:sz w:val="24"/>
          </w:rPr>
          <w:t xml:space="preserve"> on IEMs</w:t>
        </w:r>
      </w:ins>
      <w:ins w:id="149" w:author="#NI YUQIN#" w:date="2025-06-20T16:17:00Z" w16du:dateUtc="2025-06-20T08:17:00Z">
        <w:r w:rsidR="00BB6F2C">
          <w:rPr>
            <w:rFonts w:ascii="Times New Roman" w:hAnsi="Times New Roman" w:cs="Times New Roman" w:hint="eastAsia"/>
            <w:color w:val="000000"/>
            <w:sz w:val="24"/>
          </w:rPr>
          <w:t xml:space="preserve"> in ED</w:t>
        </w:r>
      </w:ins>
      <w:ins w:id="150" w:author="#NI YUQIN#" w:date="2025-06-20T15:45:00Z" w16du:dateUtc="2025-06-20T07:45:00Z">
        <w:r w:rsidR="000F6169" w:rsidRPr="00881190">
          <w:rPr>
            <w:rFonts w:ascii="Times New Roman" w:hAnsi="Times New Roman" w:cs="Times New Roman" w:hint="eastAsia"/>
            <w:color w:val="000000"/>
            <w:sz w:val="24"/>
          </w:rPr>
          <w:t>.</w:t>
        </w:r>
        <w:r w:rsidR="000F6169"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LTI3LCAzNTwvc3R5bGU+PC9EaXNwbGF5VGV4dD48cmVjb3JkPjxyZWMtbnVtYmVyPjIyOTwvcmVj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0F6169">
          <w:rPr>
            <w:rFonts w:ascii="Times New Roman" w:hAnsi="Times New Roman" w:cs="Times New Roman"/>
            <w:color w:val="000000"/>
            <w:sz w:val="24"/>
          </w:rPr>
          <w:instrText xml:space="preserve"> ADDIN EN.CITE </w:instrText>
        </w:r>
        <w:r w:rsidR="000F6169">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LTI3LCAzNTwvc3R5bGU+PC9EaXNwbGF5VGV4dD48cmVjb3JkPjxyZWMtbnVtYmVyPjIyOTwvcmVj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0F6169">
          <w:rPr>
            <w:rFonts w:ascii="Times New Roman" w:hAnsi="Times New Roman" w:cs="Times New Roman"/>
            <w:color w:val="000000"/>
            <w:sz w:val="24"/>
          </w:rPr>
          <w:instrText xml:space="preserve"> ADDIN EN.CITE.DATA </w:instrText>
        </w:r>
        <w:r w:rsidR="000F6169">
          <w:rPr>
            <w:rFonts w:ascii="Times New Roman" w:hAnsi="Times New Roman" w:cs="Times New Roman"/>
            <w:color w:val="000000"/>
            <w:sz w:val="24"/>
          </w:rPr>
        </w:r>
        <w:r w:rsidR="000F6169">
          <w:rPr>
            <w:rFonts w:ascii="Times New Roman" w:hAnsi="Times New Roman" w:cs="Times New Roman"/>
            <w:color w:val="000000"/>
            <w:sz w:val="24"/>
          </w:rPr>
          <w:fldChar w:fldCharType="end"/>
        </w:r>
        <w:r w:rsidR="000F6169" w:rsidRPr="00CB64AD">
          <w:rPr>
            <w:rFonts w:ascii="Times New Roman" w:hAnsi="Times New Roman" w:cs="Times New Roman"/>
            <w:color w:val="000000"/>
            <w:sz w:val="24"/>
          </w:rPr>
        </w:r>
        <w:r w:rsidR="000F6169" w:rsidRPr="00CB64AD">
          <w:rPr>
            <w:rFonts w:ascii="Times New Roman" w:hAnsi="Times New Roman" w:cs="Times New Roman"/>
            <w:color w:val="000000"/>
            <w:sz w:val="24"/>
          </w:rPr>
          <w:fldChar w:fldCharType="separate"/>
        </w:r>
        <w:r w:rsidR="000F6169" w:rsidRPr="00342142">
          <w:rPr>
            <w:rFonts w:ascii="Times New Roman" w:hAnsi="Times New Roman" w:cs="Times New Roman"/>
            <w:noProof/>
            <w:color w:val="000000"/>
            <w:sz w:val="24"/>
            <w:vertAlign w:val="superscript"/>
          </w:rPr>
          <w:t>25-27, 35</w:t>
        </w:r>
        <w:r w:rsidR="000F6169" w:rsidRPr="00CB64AD">
          <w:rPr>
            <w:rFonts w:ascii="Times New Roman" w:hAnsi="Times New Roman" w:cs="Times New Roman"/>
            <w:color w:val="000000"/>
            <w:sz w:val="24"/>
          </w:rPr>
          <w:fldChar w:fldCharType="end"/>
        </w:r>
      </w:ins>
      <w:ins w:id="151" w:author="#NI YUQIN#" w:date="2025-06-20T15:46:00Z" w16du:dateUtc="2025-06-20T07:46:00Z">
        <w:r w:rsidR="000F6169">
          <w:rPr>
            <w:rFonts w:ascii="Times New Roman" w:hAnsi="Times New Roman" w:cs="Times New Roman" w:hint="eastAsia"/>
            <w:color w:val="000000"/>
            <w:sz w:val="24"/>
          </w:rPr>
          <w:t xml:space="preserve"> </w:t>
        </w:r>
      </w:ins>
      <w:ins w:id="152" w:author="#NI YUQIN#" w:date="2025-06-20T15:48:00Z" w16du:dateUtc="2025-06-20T07:48:00Z">
        <w:r w:rsidR="00C96FA7" w:rsidRPr="00CE114E">
          <w:rPr>
            <w:rFonts w:ascii="Times New Roman" w:hAnsi="Times New Roman" w:cs="Times New Roman"/>
            <w:color w:val="000000"/>
            <w:sz w:val="24"/>
            <w:highlight w:val="yellow"/>
            <w:rPrChange w:id="153" w:author="She Qianhong (Asst Prof)" w:date="2025-07-08T00:09:00Z" w16du:dateUtc="2025-07-07T16:09:00Z">
              <w:rPr>
                <w:rFonts w:ascii="Times New Roman" w:hAnsi="Times New Roman" w:cs="Times New Roman"/>
                <w:color w:val="000000"/>
                <w:sz w:val="24"/>
              </w:rPr>
            </w:rPrChange>
          </w:rPr>
          <w:t>However</w:t>
        </w:r>
        <w:r w:rsidR="00C96FA7">
          <w:rPr>
            <w:rFonts w:ascii="Times New Roman" w:hAnsi="Times New Roman" w:cs="Times New Roman" w:hint="eastAsia"/>
            <w:color w:val="000000"/>
            <w:sz w:val="24"/>
          </w:rPr>
          <w:t xml:space="preserve">, </w:t>
        </w:r>
      </w:ins>
      <w:ins w:id="154" w:author="#NI YUQIN#" w:date="2025-06-20T16:03:00Z" w16du:dateUtc="2025-06-20T08:03:00Z">
        <w:r w:rsidR="008A2A37">
          <w:rPr>
            <w:rFonts w:ascii="Times New Roman" w:hAnsi="Times New Roman" w:cs="Times New Roman" w:hint="eastAsia"/>
            <w:color w:val="000000"/>
            <w:sz w:val="24"/>
          </w:rPr>
          <w:t>t</w:t>
        </w:r>
        <w:r w:rsidR="008A2A37" w:rsidRPr="008A2A37">
          <w:rPr>
            <w:rFonts w:ascii="Times New Roman" w:hAnsi="Times New Roman" w:cs="Times New Roman" w:hint="eastAsia"/>
            <w:color w:val="000000"/>
            <w:sz w:val="24"/>
          </w:rPr>
          <w:t xml:space="preserve">he transport of ions </w:t>
        </w:r>
      </w:ins>
      <w:ins w:id="155" w:author="#NI YUQIN#" w:date="2025-06-20T16:04:00Z" w16du:dateUtc="2025-06-20T08:04:00Z">
        <w:r w:rsidR="008A2A37">
          <w:rPr>
            <w:rFonts w:ascii="Times New Roman" w:hAnsi="Times New Roman" w:cs="Times New Roman" w:hint="eastAsia"/>
            <w:color w:val="000000"/>
            <w:sz w:val="24"/>
          </w:rPr>
          <w:t>is</w:t>
        </w:r>
      </w:ins>
      <w:ins w:id="156" w:author="#NI YUQIN#" w:date="2025-06-20T16:03:00Z" w16du:dateUtc="2025-06-20T08:03:00Z">
        <w:r w:rsidR="008A2A37" w:rsidRPr="008A2A37">
          <w:rPr>
            <w:rFonts w:ascii="Times New Roman" w:hAnsi="Times New Roman" w:cs="Times New Roman" w:hint="eastAsia"/>
            <w:color w:val="000000"/>
            <w:sz w:val="24"/>
          </w:rPr>
          <w:t xml:space="preserve"> more complicated in BMED: </w:t>
        </w:r>
      </w:ins>
      <w:ins w:id="157" w:author="#NI YUQIN#" w:date="2025-06-20T16:04:00Z" w16du:dateUtc="2025-06-20T08:04:00Z">
        <w:r w:rsidR="008A2A37">
          <w:rPr>
            <w:rFonts w:ascii="Times New Roman" w:hAnsi="Times New Roman" w:cs="Times New Roman" w:hint="eastAsia"/>
            <w:color w:val="000000"/>
            <w:sz w:val="24"/>
          </w:rPr>
          <w:t xml:space="preserve">water </w:t>
        </w:r>
        <w:r w:rsidR="009472B9">
          <w:rPr>
            <w:rFonts w:ascii="Times New Roman" w:hAnsi="Times New Roman" w:cs="Times New Roman" w:hint="eastAsia"/>
            <w:color w:val="000000"/>
            <w:sz w:val="24"/>
          </w:rPr>
          <w:t xml:space="preserve">dissociation happens on </w:t>
        </w:r>
      </w:ins>
      <w:ins w:id="158" w:author="#NI YUQIN#" w:date="2025-06-20T16:03:00Z" w16du:dateUtc="2025-06-20T08:03:00Z">
        <w:r w:rsidR="008A2A37" w:rsidRPr="008A2A37">
          <w:rPr>
            <w:rFonts w:ascii="Times New Roman" w:hAnsi="Times New Roman" w:cs="Times New Roman" w:hint="eastAsia"/>
            <w:color w:val="000000"/>
            <w:sz w:val="24"/>
          </w:rPr>
          <w:t>BPM</w:t>
        </w:r>
      </w:ins>
      <w:ins w:id="159" w:author="#NI YUQIN#" w:date="2025-06-20T16:04:00Z" w16du:dateUtc="2025-06-20T08:04:00Z">
        <w:r w:rsidR="009472B9">
          <w:rPr>
            <w:rFonts w:ascii="Times New Roman" w:hAnsi="Times New Roman" w:cs="Times New Roman" w:hint="eastAsia"/>
            <w:color w:val="000000"/>
            <w:sz w:val="24"/>
          </w:rPr>
          <w:t>s</w:t>
        </w:r>
      </w:ins>
      <w:ins w:id="160" w:author="#NI YUQIN#" w:date="2025-06-20T16:03:00Z" w16du:dateUtc="2025-06-20T08:03:00Z">
        <w:r w:rsidR="008A2A37" w:rsidRPr="008A2A37">
          <w:rPr>
            <w:rFonts w:ascii="Times New Roman" w:hAnsi="Times New Roman" w:cs="Times New Roman" w:hint="eastAsia"/>
            <w:color w:val="000000"/>
            <w:sz w:val="24"/>
          </w:rPr>
          <w:t xml:space="preserve">, and the </w:t>
        </w:r>
      </w:ins>
      <w:ins w:id="161" w:author="#NI YUQIN#" w:date="2025-06-20T16:18:00Z" w16du:dateUtc="2025-06-20T08:18:00Z">
        <w:r w:rsidR="00CC365C">
          <w:rPr>
            <w:rFonts w:ascii="Times New Roman" w:hAnsi="Times New Roman" w:cs="Times New Roman" w:hint="eastAsia"/>
            <w:color w:val="000000"/>
            <w:sz w:val="24"/>
          </w:rPr>
          <w:t xml:space="preserve">increasing </w:t>
        </w:r>
      </w:ins>
      <w:ins w:id="162" w:author="#NI YUQIN#" w:date="2025-06-20T16:05:00Z" w16du:dateUtc="2025-06-20T08:05:00Z">
        <w:r w:rsidR="009472B9" w:rsidRPr="00A5799E">
          <w:rPr>
            <w:rFonts w:ascii="Times New Roman" w:hAnsi="Times New Roman" w:cs="Times New Roman"/>
            <w:color w:val="000000"/>
            <w:sz w:val="24"/>
          </w:rPr>
          <w:t>OH⁻</w:t>
        </w:r>
      </w:ins>
      <w:ins w:id="163" w:author="#NI YUQIN#" w:date="2025-06-20T16:03:00Z" w16du:dateUtc="2025-06-20T08:03:00Z">
        <w:r w:rsidR="008A2A37" w:rsidRPr="008A2A37">
          <w:rPr>
            <w:rFonts w:ascii="Times New Roman" w:hAnsi="Times New Roman" w:cs="Times New Roman" w:hint="eastAsia"/>
            <w:color w:val="000000"/>
            <w:sz w:val="24"/>
          </w:rPr>
          <w:t xml:space="preserve"> concentration in the base chamber </w:t>
        </w:r>
      </w:ins>
      <w:ins w:id="164" w:author="#NI YUQIN#" w:date="2025-06-20T16:18:00Z" w16du:dateUtc="2025-06-20T08:18:00Z">
        <w:r w:rsidR="003171FC">
          <w:rPr>
            <w:rFonts w:ascii="Times New Roman" w:hAnsi="Times New Roman" w:cs="Times New Roman" w:hint="eastAsia"/>
            <w:color w:val="000000"/>
            <w:sz w:val="24"/>
          </w:rPr>
          <w:t>is likely to result in scaling in the stack.</w:t>
        </w:r>
      </w:ins>
      <w:ins w:id="165" w:author="#NI YUQIN#" w:date="2025-06-20T16:22:00Z" w16du:dateUtc="2025-06-20T08:22:00Z">
        <w:r w:rsidR="00596A9D">
          <w:rPr>
            <w:rFonts w:ascii="Times New Roman" w:hAnsi="Times New Roman" w:cs="Times New Roman" w:hint="eastAsia"/>
            <w:color w:val="000000"/>
            <w:sz w:val="24"/>
          </w:rPr>
          <w:t xml:space="preserve"> </w:t>
        </w:r>
      </w:ins>
      <w:ins w:id="166" w:author="#NI YUQIN#" w:date="2025-06-20T16:25:00Z" w16du:dateUtc="2025-06-20T08:25:00Z">
        <w:r w:rsidR="004A5322">
          <w:rPr>
            <w:rFonts w:ascii="Times New Roman" w:hAnsi="Times New Roman" w:cs="Times New Roman" w:hint="eastAsia"/>
            <w:color w:val="000000"/>
            <w:sz w:val="24"/>
          </w:rPr>
          <w:t xml:space="preserve">Besides the </w:t>
        </w:r>
        <w:r w:rsidR="008E676F" w:rsidRPr="00257F59">
          <w:rPr>
            <w:rFonts w:ascii="Times New Roman" w:hAnsi="Times New Roman" w:cs="Times New Roman"/>
            <w:color w:val="000000"/>
            <w:sz w:val="24"/>
            <w:highlight w:val="yellow"/>
            <w:rPrChange w:id="167" w:author="She Qianhong (Asst Prof)" w:date="2025-07-08T00:08:00Z" w16du:dateUtc="2025-07-07T16:08:00Z">
              <w:rPr>
                <w:rFonts w:ascii="Times New Roman" w:hAnsi="Times New Roman" w:cs="Times New Roman"/>
                <w:color w:val="000000"/>
                <w:sz w:val="24"/>
              </w:rPr>
            </w:rPrChange>
          </w:rPr>
          <w:t>solution composition</w:t>
        </w:r>
        <w:r w:rsidR="008E676F">
          <w:rPr>
            <w:rFonts w:ascii="Times New Roman" w:hAnsi="Times New Roman" w:cs="Times New Roman" w:hint="eastAsia"/>
            <w:color w:val="000000"/>
            <w:sz w:val="24"/>
          </w:rPr>
          <w:t xml:space="preserve">, </w:t>
        </w:r>
        <w:r w:rsidR="008E676F">
          <w:rPr>
            <w:rFonts w:ascii="Times New Roman" w:hAnsi="Times New Roman" w:cs="Times New Roman"/>
            <w:color w:val="000000"/>
            <w:sz w:val="24"/>
          </w:rPr>
          <w:fldChar w:fldCharType="begin"/>
        </w:r>
      </w:ins>
      <w:r w:rsidR="005C5C16">
        <w:rPr>
          <w:rFonts w:ascii="Times New Roman" w:hAnsi="Times New Roman" w:cs="Times New Roman"/>
          <w:color w:val="000000"/>
          <w:sz w:val="24"/>
        </w:rPr>
        <w:instrText xml:space="preserve"> ADDIN EN.CITE &lt;EndNote&gt;&lt;Cite AuthorYear="1"&gt;&lt;Author&gt;Mehran Aliaskari&lt;/Author&gt;&lt;Year&gt;2025&lt;/Year&gt;&lt;RecNum&gt;316&lt;/RecNum&gt;&lt;DisplayText&gt;Mehran Aliaskari &lt;style face="superscript"&gt;38&lt;/style&gt;&lt;/DisplayText&gt;&lt;record&gt;&lt;rec-number&gt;316&lt;/rec-number&gt;&lt;foreign-keys&gt;&lt;key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ins w:id="168" w:author="#NI YUQIN#" w:date="2025-06-20T16:25:00Z" w16du:dateUtc="2025-06-20T08:25:00Z">
        <w:r w:rsidR="008E676F">
          <w:rPr>
            <w:rFonts w:ascii="Times New Roman" w:hAnsi="Times New Roman" w:cs="Times New Roman"/>
            <w:color w:val="000000"/>
            <w:sz w:val="24"/>
          </w:rPr>
          <w:fldChar w:fldCharType="separate"/>
        </w:r>
      </w:ins>
      <w:r w:rsidR="005C5C16">
        <w:rPr>
          <w:rFonts w:ascii="Times New Roman" w:hAnsi="Times New Roman" w:cs="Times New Roman"/>
          <w:noProof/>
          <w:color w:val="000000"/>
          <w:sz w:val="24"/>
        </w:rPr>
        <w:t xml:space="preserve">Mehran Aliaskari </w:t>
      </w:r>
      <w:r w:rsidR="005C5C16" w:rsidRPr="005C5C16">
        <w:rPr>
          <w:rFonts w:ascii="Times New Roman" w:hAnsi="Times New Roman" w:cs="Times New Roman"/>
          <w:noProof/>
          <w:color w:val="000000"/>
          <w:sz w:val="24"/>
          <w:vertAlign w:val="superscript"/>
        </w:rPr>
        <w:t>38</w:t>
      </w:r>
      <w:ins w:id="169" w:author="#NI YUQIN#" w:date="2025-06-20T16:25:00Z" w16du:dateUtc="2025-06-20T08:25:00Z">
        <w:r w:rsidR="008E676F">
          <w:rPr>
            <w:rFonts w:ascii="Times New Roman" w:hAnsi="Times New Roman" w:cs="Times New Roman"/>
            <w:color w:val="000000"/>
            <w:sz w:val="24"/>
          </w:rPr>
          <w:fldChar w:fldCharType="end"/>
        </w:r>
        <w:r w:rsidR="008E676F">
          <w:rPr>
            <w:rFonts w:ascii="Times New Roman" w:hAnsi="Times New Roman" w:cs="Times New Roman" w:hint="eastAsia"/>
            <w:color w:val="000000"/>
            <w:sz w:val="24"/>
          </w:rPr>
          <w:t xml:space="preserve"> concluded that </w:t>
        </w:r>
        <w:r w:rsidR="008E676F" w:rsidRPr="00257F59">
          <w:rPr>
            <w:rFonts w:ascii="Times New Roman" w:hAnsi="Times New Roman" w:cs="Times New Roman"/>
            <w:color w:val="000000"/>
            <w:sz w:val="24"/>
            <w:highlight w:val="yellow"/>
            <w:rPrChange w:id="170" w:author="She Qianhong (Asst Prof)" w:date="2025-07-08T00:08:00Z" w16du:dateUtc="2025-07-07T16:08:00Z">
              <w:rPr>
                <w:rFonts w:ascii="Times New Roman" w:hAnsi="Times New Roman" w:cs="Times New Roman"/>
                <w:color w:val="000000"/>
                <w:sz w:val="24"/>
              </w:rPr>
            </w:rPrChange>
          </w:rPr>
          <w:t>flow rate and current density</w:t>
        </w:r>
        <w:r w:rsidR="008E676F">
          <w:rPr>
            <w:rFonts w:ascii="Times New Roman" w:hAnsi="Times New Roman" w:cs="Times New Roman" w:hint="eastAsia"/>
            <w:color w:val="000000"/>
            <w:sz w:val="24"/>
            <w:vertAlign w:val="superscript"/>
          </w:rPr>
          <w:t xml:space="preserve"> </w:t>
        </w:r>
        <w:r w:rsidR="008E676F" w:rsidRPr="00C65C45">
          <w:rPr>
            <w:rFonts w:ascii="Times New Roman" w:hAnsi="Times New Roman" w:cs="Times New Roman" w:hint="eastAsia"/>
            <w:color w:val="000000"/>
            <w:sz w:val="24"/>
          </w:rPr>
          <w:t>play key role</w:t>
        </w:r>
        <w:r w:rsidR="008E676F">
          <w:rPr>
            <w:rFonts w:ascii="Times New Roman" w:hAnsi="Times New Roman" w:cs="Times New Roman" w:hint="eastAsia"/>
            <w:color w:val="000000"/>
            <w:sz w:val="24"/>
          </w:rPr>
          <w:t>s</w:t>
        </w:r>
        <w:r w:rsidR="008E676F" w:rsidRPr="00C65C45">
          <w:rPr>
            <w:rFonts w:ascii="Times New Roman" w:hAnsi="Times New Roman" w:cs="Times New Roman" w:hint="eastAsia"/>
            <w:color w:val="000000"/>
            <w:sz w:val="24"/>
          </w:rPr>
          <w:t xml:space="preserve"> in scal</w:t>
        </w:r>
        <w:r w:rsidR="008E676F">
          <w:rPr>
            <w:rFonts w:ascii="Times New Roman" w:hAnsi="Times New Roman" w:cs="Times New Roman" w:hint="eastAsia"/>
            <w:color w:val="000000"/>
            <w:sz w:val="24"/>
          </w:rPr>
          <w:t>ing</w:t>
        </w:r>
        <w:r w:rsidR="008E676F" w:rsidRPr="00C65C45">
          <w:rPr>
            <w:rFonts w:ascii="Times New Roman" w:hAnsi="Times New Roman" w:cs="Times New Roman" w:hint="eastAsia"/>
            <w:color w:val="000000"/>
            <w:sz w:val="24"/>
          </w:rPr>
          <w:t xml:space="preserve"> </w:t>
        </w:r>
        <w:r w:rsidR="008E676F">
          <w:rPr>
            <w:rFonts w:ascii="Times New Roman" w:hAnsi="Times New Roman" w:cs="Times New Roman" w:hint="eastAsia"/>
            <w:color w:val="000000"/>
            <w:sz w:val="24"/>
          </w:rPr>
          <w:t>growth on BPM in BMED system.</w:t>
        </w:r>
      </w:ins>
      <w:ins w:id="171" w:author="#NI YUQIN#" w:date="2025-06-20T16:26:00Z" w16du:dateUtc="2025-06-20T08:26:00Z">
        <w:r w:rsidR="00A23C2B">
          <w:rPr>
            <w:rFonts w:ascii="Times New Roman" w:hAnsi="Times New Roman" w:cs="Times New Roman" w:hint="eastAsia"/>
            <w:color w:val="000000"/>
            <w:sz w:val="24"/>
          </w:rPr>
          <w:t xml:space="preserve"> </w:t>
        </w:r>
      </w:ins>
      <w:ins w:id="172" w:author="#NI YUQIN#" w:date="2025-06-20T16:27:00Z" w16du:dateUtc="2025-06-20T08:27:00Z">
        <w:r w:rsidR="00B3671C" w:rsidRPr="00CE114E">
          <w:rPr>
            <w:rFonts w:ascii="Times New Roman" w:hAnsi="Times New Roman" w:cs="Times New Roman"/>
            <w:color w:val="000000"/>
            <w:sz w:val="24"/>
            <w:highlight w:val="yellow"/>
            <w:rPrChange w:id="173" w:author="She Qianhong (Asst Prof)" w:date="2025-07-08T00:09:00Z" w16du:dateUtc="2025-07-07T16:09:00Z">
              <w:rPr>
                <w:rFonts w:ascii="Times New Roman" w:hAnsi="Times New Roman" w:cs="Times New Roman"/>
                <w:color w:val="000000"/>
                <w:sz w:val="24"/>
              </w:rPr>
            </w:rPrChange>
          </w:rPr>
          <w:t>However</w:t>
        </w:r>
        <w:r w:rsidR="00B3671C">
          <w:rPr>
            <w:rFonts w:ascii="Times New Roman" w:hAnsi="Times New Roman" w:cs="Times New Roman" w:hint="eastAsia"/>
            <w:color w:val="000000"/>
            <w:sz w:val="24"/>
          </w:rPr>
          <w:t xml:space="preserve">, the research only focuses on the scaling on BPM </w:t>
        </w:r>
        <w:r w:rsidR="00B3671C" w:rsidRPr="00F22766">
          <w:rPr>
            <w:rFonts w:ascii="Times New Roman" w:hAnsi="Times New Roman" w:cs="Times New Roman"/>
            <w:color w:val="000000"/>
            <w:sz w:val="24"/>
            <w:highlight w:val="yellow"/>
            <w:rPrChange w:id="174" w:author="She Qianhong (Asst Prof)" w:date="2025-07-08T00:36:00Z" w16du:dateUtc="2025-07-07T16:36:00Z">
              <w:rPr>
                <w:rFonts w:ascii="Times New Roman" w:hAnsi="Times New Roman" w:cs="Times New Roman"/>
                <w:color w:val="000000"/>
                <w:sz w:val="24"/>
              </w:rPr>
            </w:rPrChange>
          </w:rPr>
          <w:t xml:space="preserve">without considering the scaling on </w:t>
        </w:r>
        <w:commentRangeStart w:id="175"/>
        <w:r w:rsidR="00B3671C" w:rsidRPr="00F22766">
          <w:rPr>
            <w:rFonts w:ascii="Times New Roman" w:hAnsi="Times New Roman" w:cs="Times New Roman"/>
            <w:color w:val="000000"/>
            <w:sz w:val="24"/>
            <w:highlight w:val="yellow"/>
            <w:rPrChange w:id="176" w:author="She Qianhong (Asst Prof)" w:date="2025-07-08T00:36:00Z" w16du:dateUtc="2025-07-07T16:36:00Z">
              <w:rPr>
                <w:rFonts w:ascii="Times New Roman" w:hAnsi="Times New Roman" w:cs="Times New Roman"/>
                <w:color w:val="000000"/>
                <w:sz w:val="24"/>
              </w:rPr>
            </w:rPrChange>
          </w:rPr>
          <w:t>CEMs</w:t>
        </w:r>
        <w:r w:rsidR="00B3671C">
          <w:rPr>
            <w:rFonts w:ascii="Times New Roman" w:hAnsi="Times New Roman" w:cs="Times New Roman" w:hint="eastAsia"/>
            <w:color w:val="000000"/>
            <w:sz w:val="24"/>
          </w:rPr>
          <w:t xml:space="preserve"> </w:t>
        </w:r>
      </w:ins>
      <w:commentRangeEnd w:id="175"/>
      <w:r w:rsidR="00741274">
        <w:rPr>
          <w:rStyle w:val="a4"/>
        </w:rPr>
        <w:commentReference w:id="175"/>
      </w:r>
      <w:ins w:id="177" w:author="#NI YUQIN#" w:date="2025-06-20T16:27:00Z" w16du:dateUtc="2025-06-20T08:27:00Z">
        <w:r w:rsidR="00B3671C">
          <w:rPr>
            <w:rFonts w:ascii="Times New Roman" w:hAnsi="Times New Roman" w:cs="Times New Roman" w:hint="eastAsia"/>
            <w:color w:val="000000"/>
            <w:sz w:val="24"/>
          </w:rPr>
          <w:t>and in chambers</w:t>
        </w:r>
      </w:ins>
      <w:ins w:id="178" w:author="#NI YUQIN#" w:date="2025-06-20T16:28:00Z" w16du:dateUtc="2025-06-20T08:28:00Z">
        <w:r w:rsidR="00A953BF">
          <w:rPr>
            <w:rFonts w:ascii="Times New Roman" w:hAnsi="Times New Roman" w:cs="Times New Roman" w:hint="eastAsia"/>
            <w:color w:val="000000"/>
            <w:sz w:val="24"/>
          </w:rPr>
          <w:t xml:space="preserve">. </w:t>
        </w:r>
      </w:ins>
    </w:p>
    <w:p w14:paraId="5E3BBD8B" w14:textId="347DE9D6" w:rsidR="0072651B" w:rsidRPr="00083E60" w:rsidDel="00044225" w:rsidRDefault="00DF1ED5" w:rsidP="00B660CF">
      <w:pPr>
        <w:spacing w:line="480" w:lineRule="auto"/>
        <w:rPr>
          <w:del w:id="179" w:author="#NI YUQIN#" w:date="2025-06-20T16:48:00Z" w16du:dateUtc="2025-06-20T08:48:00Z"/>
          <w:rFonts w:ascii="Times New Roman" w:hAnsi="Times New Roman" w:cs="Times New Roman"/>
          <w:color w:val="000000"/>
          <w:sz w:val="24"/>
        </w:rPr>
      </w:pPr>
      <w:ins w:id="180" w:author="#NI YUQIN#" w:date="2025-06-20T16:41:00Z" w16du:dateUtc="2025-06-20T08:41:00Z">
        <w:r w:rsidRPr="00DF1ED5">
          <w:rPr>
            <w:rFonts w:ascii="Times New Roman" w:hAnsi="Times New Roman" w:cs="Times New Roman" w:hint="eastAsia"/>
            <w:color w:val="000000"/>
            <w:sz w:val="24"/>
          </w:rPr>
          <w:t xml:space="preserve">Some limitations of previous studies (e.g., only </w:t>
        </w:r>
      </w:ins>
      <w:ins w:id="181" w:author="#NI YUQIN#" w:date="2025-06-20T16:43:00Z" w16du:dateUtc="2025-06-20T08:43:00Z">
        <w:r w:rsidR="00900D19">
          <w:rPr>
            <w:rFonts w:ascii="Times New Roman" w:hAnsi="Times New Roman" w:cs="Times New Roman" w:hint="eastAsia"/>
            <w:color w:val="000000"/>
            <w:sz w:val="24"/>
          </w:rPr>
          <w:t xml:space="preserve">focusing on </w:t>
        </w:r>
        <w:r w:rsidR="00232A8E">
          <w:rPr>
            <w:rFonts w:ascii="Times New Roman" w:hAnsi="Times New Roman" w:cs="Times New Roman" w:hint="eastAsia"/>
            <w:color w:val="000000"/>
            <w:sz w:val="24"/>
          </w:rPr>
          <w:t xml:space="preserve">specific </w:t>
        </w:r>
      </w:ins>
      <w:ins w:id="182" w:author="#NI YUQIN#" w:date="2025-06-20T17:01:00Z" w16du:dateUtc="2025-06-20T09:01:00Z">
        <w:r w:rsidR="00B724BB">
          <w:rPr>
            <w:rFonts w:ascii="Times New Roman" w:hAnsi="Times New Roman" w:cs="Times New Roman" w:hint="eastAsia"/>
            <w:color w:val="000000"/>
            <w:sz w:val="24"/>
          </w:rPr>
          <w:t>IEMs</w:t>
        </w:r>
      </w:ins>
      <w:ins w:id="183" w:author="#NI YUQIN#" w:date="2025-06-20T16:41:00Z" w16du:dateUtc="2025-06-20T08:41:00Z">
        <w:r w:rsidRPr="00DF1ED5">
          <w:rPr>
            <w:rFonts w:ascii="Times New Roman" w:hAnsi="Times New Roman" w:cs="Times New Roman" w:hint="eastAsia"/>
            <w:color w:val="000000"/>
            <w:sz w:val="24"/>
          </w:rPr>
          <w:t>)</w:t>
        </w:r>
      </w:ins>
      <w:ins w:id="184" w:author="#NI YUQIN#" w:date="2025-06-20T16:43:00Z" w16du:dateUtc="2025-06-20T08:43:00Z">
        <w:r w:rsidR="00232A8E">
          <w:rPr>
            <w:rFonts w:ascii="Times New Roman" w:hAnsi="Times New Roman" w:cs="Times New Roman" w:hint="eastAsia"/>
            <w:color w:val="000000"/>
            <w:sz w:val="24"/>
          </w:rPr>
          <w:t xml:space="preserve"> result in</w:t>
        </w:r>
        <w:r w:rsidR="005A1933">
          <w:rPr>
            <w:rFonts w:ascii="Times New Roman" w:hAnsi="Times New Roman" w:cs="Times New Roman" w:hint="eastAsia"/>
            <w:color w:val="000000"/>
            <w:sz w:val="24"/>
          </w:rPr>
          <w:t xml:space="preserve"> a lack of </w:t>
        </w:r>
        <w:r w:rsidR="005A1933" w:rsidRPr="00EE2AE3">
          <w:rPr>
            <w:rFonts w:ascii="Times New Roman" w:hAnsi="Times New Roman" w:cs="Times New Roman"/>
            <w:color w:val="000000"/>
            <w:sz w:val="24"/>
          </w:rPr>
          <w:t xml:space="preserve">comprehensive understanding of scaling </w:t>
        </w:r>
      </w:ins>
      <w:ins w:id="185" w:author="#NI YUQIN#" w:date="2025-06-20T17:02:00Z" w16du:dateUtc="2025-06-20T09:02:00Z">
        <w:r w:rsidR="00B724BB">
          <w:rPr>
            <w:rFonts w:ascii="Times New Roman" w:hAnsi="Times New Roman" w:cs="Times New Roman" w:hint="eastAsia"/>
            <w:color w:val="000000"/>
            <w:sz w:val="24"/>
          </w:rPr>
          <w:t>formation</w:t>
        </w:r>
      </w:ins>
      <w:ins w:id="186" w:author="#NI YUQIN#" w:date="2025-06-20T16:43:00Z" w16du:dateUtc="2025-06-20T08:43:00Z">
        <w:r w:rsidR="005A1933" w:rsidRPr="00EE2AE3">
          <w:rPr>
            <w:rFonts w:ascii="Times New Roman" w:hAnsi="Times New Roman" w:cs="Times New Roman"/>
            <w:color w:val="000000"/>
            <w:sz w:val="24"/>
          </w:rPr>
          <w:t xml:space="preserve"> across the entire BMED stack</w:t>
        </w:r>
      </w:ins>
      <w:ins w:id="187" w:author="#NI YUQIN#" w:date="2025-06-20T16:44:00Z" w16du:dateUtc="2025-06-20T08:44:00Z">
        <w:r w:rsidR="005A1933">
          <w:rPr>
            <w:rFonts w:ascii="Times New Roman" w:hAnsi="Times New Roman" w:cs="Times New Roman" w:hint="eastAsia"/>
            <w:color w:val="000000"/>
            <w:sz w:val="24"/>
          </w:rPr>
          <w:t xml:space="preserve">. </w:t>
        </w:r>
      </w:ins>
      <w:ins w:id="188" w:author="#NI YUQIN#" w:date="2025-06-20T16:40:00Z">
        <w:r w:rsidR="00EE2AE3" w:rsidRPr="00EE2AE3">
          <w:rPr>
            <w:rFonts w:ascii="Times New Roman" w:hAnsi="Times New Roman" w:cs="Times New Roman"/>
            <w:color w:val="000000"/>
            <w:sz w:val="24"/>
          </w:rPr>
          <w:t xml:space="preserve">It is </w:t>
        </w:r>
      </w:ins>
      <w:ins w:id="189" w:author="#NI YUQIN#" w:date="2025-06-20T16:51:00Z" w16du:dateUtc="2025-06-20T08:51:00Z">
        <w:r w:rsidR="00A372B8">
          <w:rPr>
            <w:rFonts w:ascii="Times New Roman" w:hAnsi="Times New Roman" w:cs="Times New Roman" w:hint="eastAsia"/>
            <w:color w:val="000000"/>
            <w:sz w:val="24"/>
          </w:rPr>
          <w:t>essential</w:t>
        </w:r>
      </w:ins>
      <w:ins w:id="190" w:author="#NI YUQIN#" w:date="2025-06-20T16:40:00Z">
        <w:r w:rsidR="00EE2AE3" w:rsidRPr="00EE2AE3">
          <w:rPr>
            <w:rFonts w:ascii="Times New Roman" w:hAnsi="Times New Roman" w:cs="Times New Roman"/>
            <w:color w:val="000000"/>
            <w:sz w:val="24"/>
          </w:rPr>
          <w:t xml:space="preserve"> to recognize that </w:t>
        </w:r>
        <w:r w:rsidR="00EE2AE3" w:rsidRPr="00756694">
          <w:rPr>
            <w:rFonts w:ascii="Times New Roman" w:hAnsi="Times New Roman" w:cs="Times New Roman"/>
            <w:color w:val="000000"/>
            <w:sz w:val="24"/>
            <w:highlight w:val="yellow"/>
            <w:rPrChange w:id="191" w:author="She Qianhong (Asst Prof)" w:date="2025-07-08T00:10:00Z" w16du:dateUtc="2025-07-07T16:10:00Z">
              <w:rPr>
                <w:rFonts w:ascii="Times New Roman" w:hAnsi="Times New Roman" w:cs="Times New Roman"/>
                <w:color w:val="000000"/>
                <w:sz w:val="24"/>
              </w:rPr>
            </w:rPrChange>
          </w:rPr>
          <w:t>water dissociation</w:t>
        </w:r>
        <w:r w:rsidR="00EE2AE3" w:rsidRPr="00EE2AE3">
          <w:rPr>
            <w:rFonts w:ascii="Times New Roman" w:hAnsi="Times New Roman" w:cs="Times New Roman"/>
            <w:color w:val="000000"/>
            <w:sz w:val="24"/>
          </w:rPr>
          <w:t xml:space="preserve"> and </w:t>
        </w:r>
        <w:r w:rsidR="00EE2AE3" w:rsidRPr="00756694">
          <w:rPr>
            <w:rFonts w:ascii="Times New Roman" w:hAnsi="Times New Roman" w:cs="Times New Roman"/>
            <w:b/>
            <w:bCs/>
            <w:color w:val="FF0000"/>
            <w:sz w:val="24"/>
            <w:highlight w:val="yellow"/>
            <w:rPrChange w:id="192" w:author="She Qianhong (Asst Prof)" w:date="2025-07-08T00:10:00Z" w16du:dateUtc="2025-07-07T16:10:00Z">
              <w:rPr>
                <w:rFonts w:ascii="Times New Roman" w:hAnsi="Times New Roman" w:cs="Times New Roman"/>
                <w:color w:val="000000"/>
                <w:sz w:val="24"/>
              </w:rPr>
            </w:rPrChange>
          </w:rPr>
          <w:t>selective</w:t>
        </w:r>
        <w:r w:rsidR="00EE2AE3" w:rsidRPr="00756694">
          <w:rPr>
            <w:rFonts w:ascii="Times New Roman" w:hAnsi="Times New Roman" w:cs="Times New Roman"/>
            <w:color w:val="000000"/>
            <w:sz w:val="24"/>
            <w:highlight w:val="yellow"/>
            <w:rPrChange w:id="193" w:author="She Qianhong (Asst Prof)" w:date="2025-07-08T00:10:00Z" w16du:dateUtc="2025-07-07T16:10:00Z">
              <w:rPr>
                <w:rFonts w:ascii="Times New Roman" w:hAnsi="Times New Roman" w:cs="Times New Roman"/>
                <w:color w:val="000000"/>
                <w:sz w:val="24"/>
              </w:rPr>
            </w:rPrChange>
          </w:rPr>
          <w:t xml:space="preserve"> ion transport</w:t>
        </w:r>
        <w:r w:rsidR="00EE2AE3" w:rsidRPr="00EE2AE3">
          <w:rPr>
            <w:rFonts w:ascii="Times New Roman" w:hAnsi="Times New Roman" w:cs="Times New Roman"/>
            <w:color w:val="000000"/>
            <w:sz w:val="24"/>
          </w:rPr>
          <w:t xml:space="preserve"> </w:t>
        </w:r>
      </w:ins>
      <w:ins w:id="194" w:author="#NI YUQIN#" w:date="2025-06-20T16:47:00Z" w16du:dateUtc="2025-06-20T08:47:00Z">
        <w:r w:rsidR="00044225">
          <w:rPr>
            <w:rFonts w:ascii="Times New Roman" w:hAnsi="Times New Roman" w:cs="Times New Roman" w:hint="eastAsia"/>
            <w:color w:val="000000"/>
            <w:sz w:val="24"/>
          </w:rPr>
          <w:t>in BMED</w:t>
        </w:r>
        <w:r w:rsidR="00044225" w:rsidRPr="00EE2AE3">
          <w:rPr>
            <w:rFonts w:ascii="Times New Roman" w:hAnsi="Times New Roman" w:cs="Times New Roman"/>
            <w:color w:val="000000"/>
            <w:sz w:val="24"/>
          </w:rPr>
          <w:t xml:space="preserve"> </w:t>
        </w:r>
      </w:ins>
      <w:ins w:id="195" w:author="#NI YUQIN#" w:date="2025-06-20T16:40:00Z">
        <w:r w:rsidR="00EE2AE3" w:rsidRPr="00EE2AE3">
          <w:rPr>
            <w:rFonts w:ascii="Times New Roman" w:hAnsi="Times New Roman" w:cs="Times New Roman"/>
            <w:color w:val="000000"/>
            <w:sz w:val="24"/>
          </w:rPr>
          <w:t xml:space="preserve">alter the </w:t>
        </w:r>
      </w:ins>
      <w:ins w:id="196" w:author="#NI YUQIN#" w:date="2025-06-20T16:45:00Z" w16du:dateUtc="2025-06-20T08:45:00Z">
        <w:r w:rsidR="00FE2EA8">
          <w:rPr>
            <w:rFonts w:ascii="Times New Roman" w:hAnsi="Times New Roman" w:cs="Times New Roman" w:hint="eastAsia"/>
            <w:color w:val="000000"/>
            <w:sz w:val="24"/>
          </w:rPr>
          <w:t>ion</w:t>
        </w:r>
      </w:ins>
      <w:ins w:id="197" w:author="#NI YUQIN#" w:date="2025-06-20T16:40:00Z">
        <w:r w:rsidR="00EE2AE3" w:rsidRPr="00EE2AE3">
          <w:rPr>
            <w:rFonts w:ascii="Times New Roman" w:hAnsi="Times New Roman" w:cs="Times New Roman"/>
            <w:color w:val="000000"/>
            <w:sz w:val="24"/>
          </w:rPr>
          <w:t xml:space="preserve"> concentration dynamically, leading to changes in local conditions that strongly influence scaling tendencies. </w:t>
        </w:r>
        <w:r w:rsidR="00EE2AE3" w:rsidRPr="00B00D52">
          <w:rPr>
            <w:rFonts w:ascii="Times New Roman" w:hAnsi="Times New Roman" w:cs="Times New Roman"/>
            <w:color w:val="000000"/>
            <w:sz w:val="24"/>
            <w:highlight w:val="yellow"/>
            <w:rPrChange w:id="198" w:author="She Qianhong (Asst Prof)" w:date="2025-07-08T00:10:00Z" w16du:dateUtc="2025-07-07T16:10:00Z">
              <w:rPr>
                <w:rFonts w:ascii="Times New Roman" w:hAnsi="Times New Roman" w:cs="Times New Roman"/>
                <w:color w:val="000000"/>
                <w:sz w:val="24"/>
              </w:rPr>
            </w:rPrChange>
          </w:rPr>
          <w:t>Therefore</w:t>
        </w:r>
      </w:ins>
      <w:ins w:id="199" w:author="#NI YUQIN#" w:date="2025-06-20T17:06:00Z" w16du:dateUtc="2025-06-20T09:06:00Z">
        <w:r w:rsidR="00D56D49">
          <w:rPr>
            <w:rFonts w:ascii="Times New Roman" w:hAnsi="Times New Roman" w:cs="Times New Roman" w:hint="eastAsia"/>
            <w:color w:val="000000"/>
            <w:sz w:val="24"/>
          </w:rPr>
          <w:t>,</w:t>
        </w:r>
      </w:ins>
      <w:ins w:id="200" w:author="#NI YUQIN#" w:date="2025-06-20T16:40:00Z">
        <w:r w:rsidR="00EE2AE3" w:rsidRPr="00EE2AE3">
          <w:rPr>
            <w:rFonts w:ascii="Times New Roman" w:hAnsi="Times New Roman" w:cs="Times New Roman"/>
            <w:color w:val="000000"/>
            <w:sz w:val="24"/>
          </w:rPr>
          <w:t xml:space="preserve"> it is </w:t>
        </w:r>
      </w:ins>
      <w:ins w:id="201" w:author="#NI YUQIN#" w:date="2025-06-20T17:06:00Z" w16du:dateUtc="2025-06-20T09:06:00Z">
        <w:r w:rsidR="00D56D49">
          <w:rPr>
            <w:rFonts w:ascii="Times New Roman" w:hAnsi="Times New Roman" w:cs="Times New Roman" w:hint="eastAsia"/>
            <w:color w:val="000000"/>
            <w:sz w:val="24"/>
          </w:rPr>
          <w:t>necessary</w:t>
        </w:r>
      </w:ins>
      <w:ins w:id="202" w:author="#NI YUQIN#" w:date="2025-06-20T16:40:00Z">
        <w:r w:rsidR="00EE2AE3" w:rsidRPr="00EE2AE3">
          <w:rPr>
            <w:rFonts w:ascii="Times New Roman" w:hAnsi="Times New Roman" w:cs="Times New Roman"/>
            <w:color w:val="000000"/>
            <w:sz w:val="24"/>
          </w:rPr>
          <w:t xml:space="preserve"> to identify </w:t>
        </w:r>
      </w:ins>
      <w:ins w:id="203" w:author="#NI YUQIN#" w:date="2025-06-20T16:46:00Z" w16du:dateUtc="2025-06-20T08:46:00Z">
        <w:r w:rsidR="005618C5">
          <w:rPr>
            <w:rFonts w:ascii="Times New Roman" w:hAnsi="Times New Roman" w:cs="Times New Roman" w:hint="eastAsia"/>
            <w:color w:val="000000"/>
            <w:sz w:val="24"/>
          </w:rPr>
          <w:t>scaling formation</w:t>
        </w:r>
      </w:ins>
      <w:ins w:id="204" w:author="#NI YUQIN#" w:date="2025-06-20T16:40:00Z">
        <w:r w:rsidR="00EE2AE3" w:rsidRPr="00EE2AE3">
          <w:rPr>
            <w:rFonts w:ascii="Times New Roman" w:hAnsi="Times New Roman" w:cs="Times New Roman"/>
            <w:color w:val="000000"/>
            <w:sz w:val="24"/>
          </w:rPr>
          <w:t xml:space="preserve"> </w:t>
        </w:r>
      </w:ins>
      <w:ins w:id="205" w:author="#NI YUQIN#" w:date="2025-06-20T16:47:00Z" w16du:dateUtc="2025-06-20T08:47:00Z">
        <w:r w:rsidR="00E83886">
          <w:rPr>
            <w:rFonts w:ascii="Times New Roman" w:hAnsi="Times New Roman" w:cs="Times New Roman" w:hint="eastAsia"/>
            <w:color w:val="000000"/>
            <w:sz w:val="24"/>
          </w:rPr>
          <w:t xml:space="preserve">in different </w:t>
        </w:r>
      </w:ins>
      <w:ins w:id="206" w:author="#NI YUQIN#" w:date="2025-06-20T16:48:00Z" w16du:dateUtc="2025-06-20T08:48:00Z">
        <w:r w:rsidR="00044225">
          <w:rPr>
            <w:rFonts w:ascii="Times New Roman" w:hAnsi="Times New Roman" w:cs="Times New Roman"/>
            <w:color w:val="000000"/>
            <w:sz w:val="24"/>
          </w:rPr>
          <w:t>parts</w:t>
        </w:r>
      </w:ins>
      <w:ins w:id="207" w:author="#NI YUQIN#" w:date="2025-06-20T16:47:00Z" w16du:dateUtc="2025-06-20T08:47:00Z">
        <w:r w:rsidR="00E83886">
          <w:rPr>
            <w:rFonts w:ascii="Times New Roman" w:hAnsi="Times New Roman" w:cs="Times New Roman" w:hint="eastAsia"/>
            <w:color w:val="000000"/>
            <w:sz w:val="24"/>
          </w:rPr>
          <w:t xml:space="preserve"> of</w:t>
        </w:r>
      </w:ins>
      <w:ins w:id="208" w:author="#NI YUQIN#" w:date="2025-06-20T16:40:00Z">
        <w:r w:rsidR="00EE2AE3" w:rsidRPr="00EE2AE3">
          <w:rPr>
            <w:rFonts w:ascii="Times New Roman" w:hAnsi="Times New Roman" w:cs="Times New Roman"/>
            <w:color w:val="000000"/>
            <w:sz w:val="24"/>
          </w:rPr>
          <w:t xml:space="preserve"> the stack. This understanding will support the development of targeted process modifications, novel membrane configurations, and advanced operational strategies to effectively </w:t>
        </w:r>
      </w:ins>
      <w:ins w:id="209" w:author="#NI YUQIN#" w:date="2025-06-20T16:49:00Z" w16du:dateUtc="2025-06-20T08:49:00Z">
        <w:r w:rsidR="00416197">
          <w:rPr>
            <w:rFonts w:ascii="Times New Roman" w:hAnsi="Times New Roman" w:cs="Times New Roman" w:hint="eastAsia"/>
            <w:color w:val="000000"/>
            <w:sz w:val="24"/>
          </w:rPr>
          <w:t>avoid</w:t>
        </w:r>
      </w:ins>
      <w:ins w:id="210" w:author="#NI YUQIN#" w:date="2025-06-20T16:40:00Z">
        <w:r w:rsidR="00EE2AE3" w:rsidRPr="00EE2AE3">
          <w:rPr>
            <w:rFonts w:ascii="Times New Roman" w:hAnsi="Times New Roman" w:cs="Times New Roman"/>
            <w:color w:val="000000"/>
            <w:sz w:val="24"/>
          </w:rPr>
          <w:t xml:space="preserve"> </w:t>
        </w:r>
      </w:ins>
      <w:ins w:id="211" w:author="#NI YUQIN#" w:date="2025-06-20T16:49:00Z" w16du:dateUtc="2025-06-20T08:49:00Z">
        <w:r w:rsidR="00416197">
          <w:rPr>
            <w:rFonts w:ascii="Times New Roman" w:hAnsi="Times New Roman" w:cs="Times New Roman" w:hint="eastAsia"/>
            <w:color w:val="000000"/>
            <w:sz w:val="24"/>
          </w:rPr>
          <w:t xml:space="preserve">scaling. </w:t>
        </w:r>
      </w:ins>
    </w:p>
    <w:p w14:paraId="45F9298C" w14:textId="5CC057C0" w:rsidR="00086597" w:rsidDel="00044225" w:rsidRDefault="00086597" w:rsidP="00044225">
      <w:pPr>
        <w:spacing w:line="480" w:lineRule="auto"/>
        <w:rPr>
          <w:del w:id="212" w:author="#NI YUQIN#" w:date="2025-06-20T16:48:00Z" w16du:dateUtc="2025-06-20T08:48:00Z"/>
          <w:rFonts w:ascii="Times New Roman" w:hAnsi="Times New Roman" w:cs="Times New Roman"/>
          <w:color w:val="000000"/>
          <w:sz w:val="24"/>
        </w:rPr>
      </w:pPr>
    </w:p>
    <w:p w14:paraId="465403BC" w14:textId="5BD3F591" w:rsidR="00AB2850" w:rsidRPr="00485FD3" w:rsidRDefault="00EF194F" w:rsidP="00A30DDE">
      <w:pPr>
        <w:spacing w:line="480" w:lineRule="auto"/>
        <w:ind w:right="-14"/>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 xml:space="preserve">throughout the </w:t>
      </w:r>
      <w:r w:rsidR="0043361B" w:rsidRPr="0043361B">
        <w:rPr>
          <w:rFonts w:ascii="Times New Roman" w:hAnsi="Times New Roman" w:cs="Times New Roman"/>
          <w:color w:val="000000"/>
          <w:sz w:val="24"/>
        </w:rPr>
        <w:lastRenderedPageBreak/>
        <w:t>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t>explain</w:t>
      </w:r>
      <w:r w:rsidR="00EF58EB">
        <w:rPr>
          <w:rFonts w:ascii="Times New Roman" w:hAnsi="Times New Roman" w:cs="Times New Roman" w:hint="eastAsia"/>
          <w:color w:val="000000"/>
          <w:sz w:val="24"/>
        </w:rPr>
        <w:t xml:space="preserve"> the 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61"/>
    <w:p w14:paraId="3D364D2C" w14:textId="46C2E193" w:rsidR="0070229D" w:rsidRPr="00A27E1B" w:rsidRDefault="007E2D61"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t>Material and Methods</w:t>
      </w:r>
    </w:p>
    <w:p w14:paraId="6645A3E4" w14:textId="7255E18C" w:rsidR="007A2B57" w:rsidRPr="00A27E1B" w:rsidRDefault="00404887" w:rsidP="00A27E1B">
      <w:pPr>
        <w:pStyle w:val="report2"/>
        <w:numPr>
          <w:ilvl w:val="1"/>
          <w:numId w:val="1"/>
        </w:numPr>
        <w:ind w:left="420" w:hanging="420"/>
        <w:rPr>
          <w:rFonts w:eastAsiaTheme="minorEastAsia"/>
          <w:color w:val="000000" w:themeColor="text1"/>
        </w:rPr>
      </w:pPr>
      <w:r w:rsidRPr="00A27E1B">
        <w:rPr>
          <w:rFonts w:eastAsiaTheme="minorEastAsia"/>
          <w:color w:val="000000" w:themeColor="text1"/>
        </w:rPr>
        <w:t>Lab-scale</w:t>
      </w:r>
      <w:r w:rsidRPr="00A27E1B" w:rsidDel="00AD3ABF">
        <w:rPr>
          <w:rFonts w:eastAsiaTheme="minorEastAsia"/>
          <w:color w:val="000000" w:themeColor="text1"/>
        </w:rPr>
        <w:t xml:space="preserve"> </w:t>
      </w:r>
      <w:r w:rsidR="00AD3ABF" w:rsidRPr="00A27E1B">
        <w:rPr>
          <w:rFonts w:eastAsiaTheme="minorEastAsia" w:hint="eastAsia"/>
          <w:color w:val="000000" w:themeColor="text1"/>
        </w:rPr>
        <w:t xml:space="preserve">BMED Stack and </w:t>
      </w:r>
      <w:r w:rsidRPr="00A27E1B">
        <w:rPr>
          <w:rFonts w:eastAsiaTheme="minorEastAsia" w:hint="eastAsia"/>
          <w:color w:val="000000" w:themeColor="text1"/>
        </w:rPr>
        <w:t>Membranes</w:t>
      </w:r>
    </w:p>
    <w:p w14:paraId="2DD282C0" w14:textId="3919DE43" w:rsidR="002C0449" w:rsidRDefault="002C0449" w:rsidP="00A30DDE">
      <w:pPr>
        <w:spacing w:line="480" w:lineRule="auto"/>
        <w:rPr>
          <w:rFonts w:ascii="Times New Roman" w:hAnsi="Times New Roman" w:cs="Times New Roman"/>
          <w:sz w:val="24"/>
        </w:rPr>
      </w:pPr>
      <w:r w:rsidRPr="002C0449">
        <w:rPr>
          <w:rFonts w:ascii="Times New Roman" w:hAnsi="Times New Roman" w:cs="Times New Roman"/>
          <w:sz w:val="24"/>
        </w:rPr>
        <w:t xml:space="preserve">Commercial ion exchange membranes (IEMs) were used in this study. The bipolar membranes (BPMs) </w:t>
      </w:r>
      <w:r w:rsidR="000B57A6">
        <w:rPr>
          <w:rFonts w:ascii="Times New Roman" w:hAnsi="Times New Roman" w:cs="Times New Roman"/>
          <w:sz w:val="24"/>
        </w:rPr>
        <w:t xml:space="preserve">denoted as </w:t>
      </w:r>
      <w:r w:rsidRPr="002C0449">
        <w:rPr>
          <w:rFonts w:ascii="Times New Roman" w:hAnsi="Times New Roman" w:cs="Times New Roman"/>
          <w:sz w:val="24"/>
        </w:rPr>
        <w:t xml:space="preserve">CJBPM-1 </w:t>
      </w:r>
      <w:r w:rsidR="000B57A6">
        <w:rPr>
          <w:rFonts w:ascii="Times New Roman" w:hAnsi="Times New Roman" w:cs="Times New Roman"/>
          <w:sz w:val="24"/>
        </w:rPr>
        <w:t xml:space="preserve">were provide by </w:t>
      </w:r>
      <w:r w:rsidRPr="002C0449">
        <w:rPr>
          <w:rFonts w:ascii="Times New Roman" w:hAnsi="Times New Roman" w:cs="Times New Roman"/>
          <w:sz w:val="24"/>
        </w:rPr>
        <w:t xml:space="preserve">Kejia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t>
      </w:r>
      <w:r w:rsidR="008833C7">
        <w:rPr>
          <w:rFonts w:ascii="Times New Roman" w:hAnsi="Times New Roman" w:cs="Times New Roman"/>
          <w:sz w:val="24"/>
        </w:rPr>
        <w:t xml:space="preserve">denoted as </w:t>
      </w:r>
      <w:r w:rsidRPr="002C0449">
        <w:rPr>
          <w:rFonts w:ascii="Times New Roman" w:hAnsi="Times New Roman" w:cs="Times New Roman"/>
          <w:sz w:val="24"/>
        </w:rPr>
        <w:t>CSE and ASE, respectively</w:t>
      </w:r>
      <w:r w:rsidR="008833C7">
        <w:rPr>
          <w:rFonts w:ascii="Times New Roman" w:hAnsi="Times New Roman" w:cs="Times New Roman"/>
          <w:sz w:val="24"/>
        </w:rPr>
        <w:t>, were provided by</w:t>
      </w:r>
      <w:r w:rsidRPr="002C0449">
        <w:rPr>
          <w:rFonts w:ascii="Times New Roman" w:hAnsi="Times New Roman" w:cs="Times New Roman"/>
          <w:sz w:val="24"/>
        </w:rPr>
        <w:t xml:space="preserve"> ASTOM Co., Japan. </w:t>
      </w:r>
      <w:r w:rsidR="00424345">
        <w:rPr>
          <w:rFonts w:ascii="Times New Roman" w:hAnsi="Times New Roman" w:cs="Times New Roman" w:hint="eastAsia"/>
          <w:sz w:val="24"/>
        </w:rPr>
        <w:t xml:space="preserve">The effective area </w:t>
      </w:r>
      <w:r w:rsidR="00773D42">
        <w:rPr>
          <w:rFonts w:ascii="Times New Roman" w:hAnsi="Times New Roman" w:cs="Times New Roman"/>
          <w:sz w:val="24"/>
        </w:rPr>
        <w:t>of</w:t>
      </w:r>
      <w:r w:rsidR="008833C7">
        <w:rPr>
          <w:rFonts w:ascii="Times New Roman" w:hAnsi="Times New Roman" w:cs="Times New Roman"/>
          <w:sz w:val="24"/>
        </w:rPr>
        <w:t xml:space="preserve"> each </w:t>
      </w:r>
      <w:r w:rsidR="00773D42">
        <w:rPr>
          <w:rFonts w:ascii="Times New Roman" w:hAnsi="Times New Roman" w:cs="Times New Roman"/>
          <w:sz w:val="24"/>
        </w:rPr>
        <w:t>piece</w:t>
      </w:r>
      <w:r w:rsidR="00584342">
        <w:rPr>
          <w:rFonts w:ascii="Times New Roman" w:hAnsi="Times New Roman" w:cs="Times New Roman"/>
          <w:sz w:val="24"/>
        </w:rPr>
        <w:t xml:space="preserve"> of membrane in the BMED stack</w:t>
      </w:r>
      <w:r w:rsidR="00773D42">
        <w:rPr>
          <w:rFonts w:ascii="Times New Roman" w:hAnsi="Times New Roman" w:cs="Times New Roman"/>
          <w:sz w:val="24"/>
        </w:rPr>
        <w:t xml:space="preserve"> </w:t>
      </w:r>
      <w:r w:rsidR="00424345">
        <w:rPr>
          <w:rFonts w:ascii="Times New Roman" w:hAnsi="Times New Roman" w:cs="Times New Roman" w:hint="eastAsia"/>
          <w:sz w:val="24"/>
        </w:rPr>
        <w:t>was</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33B252E8" w:rsidR="00E723B8" w:rsidRDefault="00E723B8" w:rsidP="00A30DDE">
      <w:pPr>
        <w:spacing w:line="480" w:lineRule="auto"/>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 xml:space="preserve">Figure </w:t>
      </w:r>
      <w:r w:rsidR="00797133">
        <w:rPr>
          <w:rFonts w:ascii="Times New Roman" w:hAnsi="Times New Roman" w:cs="Times New Roman" w:hint="eastAsia"/>
          <w:b/>
          <w:bCs/>
          <w:sz w:val="24"/>
        </w:rPr>
        <w:t>S</w:t>
      </w:r>
      <w:r w:rsidRPr="00E723B8">
        <w:rPr>
          <w:rFonts w:ascii="Times New Roman" w:hAnsi="Times New Roman" w:cs="Times New Roman"/>
          <w:b/>
          <w:bCs/>
          <w:sz w:val="24"/>
        </w:rPr>
        <w:t>1</w:t>
      </w:r>
      <w:r w:rsidRPr="00E723B8">
        <w:rPr>
          <w:rFonts w:ascii="Times New Roman" w:hAnsi="Times New Roman" w:cs="Times New Roman"/>
          <w:sz w:val="24"/>
        </w:rPr>
        <w:t xml:space="preserve">. The stack contained three repeating units, each consisting of one BPM, one AEM, and one CEM. An additional BPM was placed adjacent to the cathode. </w:t>
      </w:r>
      <w:r w:rsidR="00413DA9" w:rsidRPr="00EB0221">
        <w:rPr>
          <w:rFonts w:ascii="Times New Roman" w:hAnsi="Times New Roman" w:cs="Times New Roman"/>
          <w:sz w:val="24"/>
        </w:rPr>
        <w:t xml:space="preserve">Titanium electrodes coated with ruthenium served as the anode and cathode. </w:t>
      </w:r>
      <w:r w:rsidRPr="00E723B8">
        <w:rPr>
          <w:rFonts w:ascii="Times New Roman" w:hAnsi="Times New Roman" w:cs="Times New Roman"/>
          <w:sz w:val="24"/>
        </w:rPr>
        <w:t xml:space="preserve">The complete assembly comprised two electrode chambers (ECs), three acid chambers (ACs), three </w:t>
      </w:r>
      <w:r w:rsidR="00CC4000">
        <w:rPr>
          <w:rFonts w:ascii="Times New Roman" w:hAnsi="Times New Roman" w:cs="Times New Roman" w:hint="eastAsia"/>
          <w:sz w:val="24"/>
        </w:rPr>
        <w:t>salt</w:t>
      </w:r>
      <w:r w:rsidRPr="00E723B8">
        <w:rPr>
          <w:rFonts w:ascii="Times New Roman" w:hAnsi="Times New Roman" w:cs="Times New Roman"/>
          <w:sz w:val="24"/>
        </w:rPr>
        <w:t xml:space="preserve"> chambers (</w:t>
      </w:r>
      <w:r w:rsidR="00CC4000">
        <w:rPr>
          <w:rFonts w:ascii="Times New Roman" w:hAnsi="Times New Roman" w:cs="Times New Roman"/>
          <w:sz w:val="24"/>
        </w:rPr>
        <w:t>SC</w:t>
      </w:r>
      <w:r w:rsidRPr="00E723B8">
        <w:rPr>
          <w:rFonts w:ascii="Times New Roman" w:hAnsi="Times New Roman" w:cs="Times New Roman"/>
          <w:sz w:val="24"/>
        </w:rPr>
        <w:t>s), and three base chambers (BCs).</w:t>
      </w:r>
    </w:p>
    <w:p w14:paraId="5BDADB15" w14:textId="7AAC7255" w:rsidR="00B13440" w:rsidRPr="00A27E1B" w:rsidRDefault="00FC03A2" w:rsidP="003245C1">
      <w:pPr>
        <w:pStyle w:val="a3"/>
        <w:numPr>
          <w:ilvl w:val="1"/>
          <w:numId w:val="1"/>
        </w:numPr>
        <w:spacing w:line="480" w:lineRule="auto"/>
        <w:ind w:firstLineChars="0"/>
        <w:outlineLvl w:val="1"/>
        <w:rPr>
          <w:rFonts w:ascii="Times New Roman" w:hAnsi="Times New Roman" w:cstheme="majorBidi"/>
          <w:b/>
          <w:color w:val="000000" w:themeColor="text1"/>
          <w:sz w:val="28"/>
        </w:rPr>
      </w:pPr>
      <w:r>
        <w:rPr>
          <w:rFonts w:ascii="Times New Roman" w:hAnsi="Times New Roman" w:cstheme="majorBidi" w:hint="eastAsia"/>
          <w:b/>
          <w:color w:val="000000" w:themeColor="text1"/>
          <w:sz w:val="28"/>
        </w:rPr>
        <w:t xml:space="preserve"> </w:t>
      </w:r>
      <w:r w:rsidR="00784A41">
        <w:rPr>
          <w:rFonts w:ascii="Times New Roman" w:hAnsi="Times New Roman" w:cstheme="majorBidi"/>
          <w:b/>
          <w:color w:val="000000" w:themeColor="text1"/>
          <w:sz w:val="28"/>
        </w:rPr>
        <w:t xml:space="preserve">Experimental </w:t>
      </w:r>
      <w:r w:rsidR="003520C5">
        <w:rPr>
          <w:rFonts w:ascii="Times New Roman" w:hAnsi="Times New Roman" w:cstheme="majorBidi"/>
          <w:b/>
          <w:color w:val="000000" w:themeColor="text1"/>
          <w:sz w:val="28"/>
        </w:rPr>
        <w:t xml:space="preserve">Testing </w:t>
      </w:r>
      <w:r w:rsidR="00404887" w:rsidRPr="00FC03A2">
        <w:rPr>
          <w:rFonts w:ascii="Times New Roman" w:hAnsi="Times New Roman" w:cstheme="majorBidi"/>
          <w:b/>
          <w:color w:val="000000" w:themeColor="text1"/>
          <w:sz w:val="28"/>
          <w:highlight w:val="yellow"/>
          <w:rPrChange w:id="213" w:author="She Qianhong (Asst Prof)" w:date="2025-07-08T00:38:00Z" w16du:dateUtc="2025-07-07T16:38:00Z">
            <w:rPr>
              <w:rFonts w:ascii="Times New Roman" w:hAnsi="Times New Roman" w:cstheme="majorBidi"/>
              <w:b/>
              <w:color w:val="000000" w:themeColor="text1"/>
              <w:sz w:val="28"/>
            </w:rPr>
          </w:rPrChange>
        </w:rPr>
        <w:t>Protocol</w:t>
      </w:r>
    </w:p>
    <w:p w14:paraId="51854F85" w14:textId="1BB5EE84" w:rsidR="00EC4354" w:rsidRPr="006D333C" w:rsidRDefault="00CB4745" w:rsidP="00A30DDE">
      <w:pPr>
        <w:spacing w:line="480" w:lineRule="auto"/>
        <w:rPr>
          <w:rFonts w:ascii="Times New Roman" w:hAnsi="Times New Roman" w:cs="Times New Roman"/>
          <w:sz w:val="24"/>
        </w:rPr>
      </w:pPr>
      <w:r w:rsidRPr="00CB4745">
        <w:rPr>
          <w:rFonts w:ascii="Times New Roman" w:hAnsi="Times New Roman" w:cs="Times New Roman"/>
          <w:sz w:val="24"/>
        </w:rPr>
        <w:t>A closed-loop circulation system was employed in the experiments</w:t>
      </w:r>
      <w:r w:rsidR="00EC4E6E" w:rsidRPr="00EC4E6E">
        <w:rPr>
          <w:rFonts w:ascii="Times New Roman" w:hAnsi="Times New Roman" w:cs="Times New Roman"/>
          <w:sz w:val="24"/>
        </w:rPr>
        <w:t>.</w:t>
      </w:r>
      <w:r w:rsidR="000118F4" w:rsidRPr="00EC4E6E">
        <w:rPr>
          <w:rFonts w:ascii="Times New Roman" w:hAnsi="Times New Roman" w:cs="Times New Roman"/>
          <w:sz w:val="24"/>
        </w:rPr>
        <w:fldChar w:fldCharType="begin"/>
      </w:r>
      <w:r w:rsidR="00F050BF">
        <w:rPr>
          <w:rFonts w:ascii="Times New Roman" w:hAnsi="Times New Roman" w:cs="Times New Roman"/>
          <w:sz w:val="24"/>
        </w:rPr>
        <w:instrText xml:space="preserve"> ADDIN EN.CITE &lt;EndNote&gt;&lt;Cite&gt;&lt;Author&gt;Cassaro&lt;/Author&gt;&lt;Year&gt;2023&lt;/Year&gt;&lt;RecNum&gt;103&lt;/RecNum&gt;&lt;DisplayText&gt;&lt;style face="superscript"&gt;39&lt;/style&gt;&lt;/DisplayText&gt;&lt;record&gt;&lt;rec-number&gt;103&lt;/rec-number&gt;&lt;foreign-keys&gt;&lt;key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0118F4" w:rsidRPr="00EC4E6E">
        <w:rPr>
          <w:rFonts w:ascii="Times New Roman" w:hAnsi="Times New Roman" w:cs="Times New Roman"/>
          <w:sz w:val="24"/>
        </w:rPr>
        <w:fldChar w:fldCharType="separate"/>
      </w:r>
      <w:r w:rsidR="00F050BF" w:rsidRPr="00F050BF">
        <w:rPr>
          <w:rFonts w:ascii="Times New Roman" w:hAnsi="Times New Roman" w:cs="Times New Roman"/>
          <w:noProof/>
          <w:sz w:val="24"/>
          <w:vertAlign w:val="superscript"/>
        </w:rPr>
        <w:t>39</w:t>
      </w:r>
      <w:r w:rsidR="000118F4"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r w:rsidR="00EC4354" w:rsidRPr="00EC4354">
        <w:rPr>
          <w:rFonts w:ascii="Times New Roman" w:hAnsi="Times New Roman" w:cs="Times New Roman"/>
          <w:sz w:val="24"/>
        </w:rPr>
        <w:t xml:space="preserve">The setup consisted of </w:t>
      </w:r>
      <w:r w:rsidR="00EC4354" w:rsidRPr="00EC4354">
        <w:rPr>
          <w:rFonts w:ascii="Times New Roman" w:hAnsi="Times New Roman" w:cs="Times New Roman"/>
          <w:sz w:val="24"/>
        </w:rPr>
        <w:lastRenderedPageBreak/>
        <w:t xml:space="preserve">four independent solution circuits: salt solution, base solution, acid solution, and electrode rinsing solution. </w:t>
      </w:r>
      <w:r w:rsidR="00A83AA7">
        <w:rPr>
          <w:rFonts w:ascii="Times New Roman" w:hAnsi="Times New Roman" w:cs="Times New Roman"/>
          <w:sz w:val="24"/>
        </w:rPr>
        <w:t xml:space="preserve">A </w:t>
      </w:r>
      <w:r w:rsidR="00524A9D" w:rsidRPr="00EC4354">
        <w:rPr>
          <w:rFonts w:ascii="Times New Roman" w:hAnsi="Times New Roman" w:cs="Times New Roman"/>
          <w:sz w:val="24"/>
        </w:rPr>
        <w:t xml:space="preserve">synthetic </w:t>
      </w:r>
      <w:r w:rsidR="00EC4354" w:rsidRPr="00EC4354">
        <w:rPr>
          <w:rFonts w:ascii="Times New Roman" w:hAnsi="Times New Roman" w:cs="Times New Roman"/>
          <w:sz w:val="24"/>
        </w:rPr>
        <w:t xml:space="preserve">seawater brine (SWB) </w:t>
      </w:r>
      <w:r w:rsidR="00A83AA7">
        <w:rPr>
          <w:rFonts w:ascii="Times New Roman" w:hAnsi="Times New Roman" w:cs="Times New Roman"/>
          <w:sz w:val="24"/>
        </w:rPr>
        <w:t xml:space="preserve">solution </w:t>
      </w:r>
      <w:r w:rsidR="00EC4354" w:rsidRPr="00EC4354">
        <w:rPr>
          <w:rFonts w:ascii="Times New Roman" w:hAnsi="Times New Roman" w:cs="Times New Roman"/>
          <w:sz w:val="24"/>
        </w:rPr>
        <w:t xml:space="preserve">was prepared by doubling the concentration of </w:t>
      </w:r>
      <w:r w:rsidR="0094376F">
        <w:rPr>
          <w:rFonts w:ascii="Times New Roman" w:hAnsi="Times New Roman" w:cs="Times New Roman"/>
          <w:sz w:val="24"/>
        </w:rPr>
        <w:t xml:space="preserve">major ions in </w:t>
      </w:r>
      <w:r w:rsidR="00EC4354" w:rsidRPr="00EC4354">
        <w:rPr>
          <w:rFonts w:ascii="Times New Roman" w:hAnsi="Times New Roman" w:cs="Times New Roman"/>
          <w:sz w:val="24"/>
        </w:rPr>
        <w:t>seawater</w:t>
      </w:r>
      <w:r w:rsidR="000118F4">
        <w:rPr>
          <w:rFonts w:ascii="Times New Roman" w:hAnsi="Times New Roman" w:cs="Times New Roman" w:hint="eastAsia"/>
          <w:sz w:val="24"/>
        </w:rPr>
        <w:t>,</w:t>
      </w:r>
      <w:r w:rsidR="000118F4">
        <w:rPr>
          <w:rFonts w:ascii="Times New Roman" w:hAnsi="Times New Roman" w:cs="Times New Roman"/>
          <w:sz w:val="24"/>
        </w:rPr>
        <w:fldChar w:fldCharType="begin"/>
      </w:r>
      <w:r w:rsidR="00342142">
        <w:rPr>
          <w:rFonts w:ascii="Times New Roman" w:hAnsi="Times New Roman" w:cs="Times New Roman"/>
          <w:sz w:val="24"/>
        </w:rPr>
        <w:instrText xml:space="preserve"> ADDIN EN.CITE &lt;EndNote&gt;&lt;Cite&gt;&lt;Author&gt;Liu&lt;/Author&gt;&lt;Year&gt;2024&lt;/Year&gt;&lt;RecNum&gt;291&lt;/RecNum&gt;&lt;DisplayText&gt;&lt;style face="superscript"&gt;34&lt;/style&gt;&lt;/DisplayText&gt;&lt;record&gt;&lt;rec-number&gt;291&lt;/rec-number&gt;&lt;foreign-keys&gt;&lt;key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0118F4">
        <w:rPr>
          <w:rFonts w:ascii="Times New Roman" w:hAnsi="Times New Roman" w:cs="Times New Roman"/>
          <w:sz w:val="24"/>
        </w:rPr>
        <w:fldChar w:fldCharType="separate"/>
      </w:r>
      <w:r w:rsidR="00342142" w:rsidRPr="00342142">
        <w:rPr>
          <w:rFonts w:ascii="Times New Roman" w:hAnsi="Times New Roman" w:cs="Times New Roman"/>
          <w:noProof/>
          <w:sz w:val="24"/>
          <w:vertAlign w:val="superscript"/>
        </w:rPr>
        <w:t>34</w:t>
      </w:r>
      <w:r w:rsidR="000118F4">
        <w:rPr>
          <w:rFonts w:ascii="Times New Roman" w:hAnsi="Times New Roman" w:cs="Times New Roman"/>
          <w:sz w:val="24"/>
        </w:rPr>
        <w:fldChar w:fldCharType="end"/>
      </w:r>
      <w:r w:rsidR="00EC4354" w:rsidRPr="00EC4354">
        <w:rPr>
          <w:rFonts w:ascii="Times New Roman" w:hAnsi="Times New Roman" w:cs="Times New Roman"/>
          <w:sz w:val="24"/>
        </w:rPr>
        <w:t xml:space="preserve"> with the detailed composition provided in </w:t>
      </w:r>
      <w:r w:rsidR="00EC4354" w:rsidRPr="00D47360">
        <w:rPr>
          <w:rFonts w:ascii="Times New Roman" w:hAnsi="Times New Roman" w:cs="Times New Roman"/>
          <w:b/>
          <w:bCs/>
          <w:sz w:val="24"/>
        </w:rPr>
        <w:t>Table S1</w:t>
      </w:r>
      <w:r w:rsidR="00EC4354" w:rsidRPr="00EC4354">
        <w:rPr>
          <w:rFonts w:ascii="Times New Roman" w:hAnsi="Times New Roman" w:cs="Times New Roman"/>
          <w:sz w:val="24"/>
        </w:rPr>
        <w:t>. For comparison, a NaCl solution with equivalent conductivity to the SWB was used as a baseline system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w:t>
      </w:r>
      <w:r w:rsidR="00B72B40">
        <w:rPr>
          <w:rFonts w:ascii="Times New Roman" w:hAnsi="Times New Roman" w:cs="Times New Roman"/>
          <w:sz w:val="24"/>
        </w:rPr>
        <w:t>initially</w:t>
      </w:r>
      <w:r w:rsidR="00B72B40">
        <w:rPr>
          <w:rFonts w:ascii="Times New Roman" w:hAnsi="Times New Roman" w:cs="Times New Roman" w:hint="eastAsia"/>
          <w:sz w:val="24"/>
        </w:rPr>
        <w:t xml:space="preserve"> </w:t>
      </w:r>
      <w:r w:rsidR="00743F39" w:rsidRPr="00743F39">
        <w:rPr>
          <w:rFonts w:ascii="Times New Roman" w:hAnsi="Times New Roman" w:cs="Times New Roman"/>
          <w:sz w:val="24"/>
        </w:rPr>
        <w:t xml:space="preserve">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Two peristaltic pumps</w:t>
      </w:r>
      <w:r w:rsidR="00F25FB1">
        <w:rPr>
          <w:rFonts w:ascii="Times New Roman" w:hAnsi="Times New Roman" w:cs="Times New Roman" w:hint="eastAsia"/>
          <w:sz w:val="24"/>
        </w:rPr>
        <w:t xml:space="preserve">, each </w:t>
      </w:r>
      <w:r w:rsidR="00A94170">
        <w:rPr>
          <w:rFonts w:ascii="Times New Roman" w:hAnsi="Times New Roman" w:cs="Times New Roman" w:hint="eastAsia"/>
          <w:sz w:val="24"/>
        </w:rPr>
        <w:t xml:space="preserve">with </w:t>
      </w:r>
      <w:r w:rsidR="00F25FB1">
        <w:rPr>
          <w:rFonts w:ascii="Times New Roman" w:hAnsi="Times New Roman" w:cs="Times New Roman" w:hint="eastAsia"/>
          <w:sz w:val="24"/>
        </w:rPr>
        <w:t>two pump heads</w:t>
      </w:r>
      <w:r w:rsidR="00743F39" w:rsidRPr="00743F39">
        <w:rPr>
          <w:rFonts w:ascii="Times New Roman" w:hAnsi="Times New Roman" w:cs="Times New Roman"/>
          <w:sz w:val="24"/>
        </w:rPr>
        <w:t xml:space="preserve"> (Lead Fluid, BT-600L-2 × YT15, China)</w:t>
      </w:r>
      <w:r w:rsidR="00CA462D">
        <w:rPr>
          <w:rFonts w:ascii="Times New Roman" w:hAnsi="Times New Roman" w:cs="Times New Roman" w:hint="eastAsia"/>
          <w:sz w:val="24"/>
        </w:rPr>
        <w:t>,</w:t>
      </w:r>
      <w:r w:rsidR="00743F39" w:rsidRPr="00743F39">
        <w:rPr>
          <w:rFonts w:ascii="Times New Roman" w:hAnsi="Times New Roman" w:cs="Times New Roman"/>
          <w:sz w:val="24"/>
        </w:rPr>
        <w:t xml:space="preserve"> </w:t>
      </w:r>
      <w:r w:rsidR="00135D8A">
        <w:rPr>
          <w:rFonts w:ascii="Times New Roman" w:hAnsi="Times New Roman" w:cs="Times New Roman"/>
          <w:sz w:val="24"/>
        </w:rPr>
        <w:t xml:space="preserve">were used to recirculate </w:t>
      </w:r>
      <w:r w:rsidR="00135D8A" w:rsidRPr="007F5A2E">
        <w:rPr>
          <w:rFonts w:ascii="Times New Roman" w:hAnsi="Times New Roman" w:cs="Times New Roman"/>
          <w:sz w:val="24"/>
        </w:rPr>
        <w:t>the</w:t>
      </w:r>
      <w:r w:rsidR="00F440B0" w:rsidRPr="007F5A2E">
        <w:rPr>
          <w:rFonts w:ascii="Times New Roman" w:hAnsi="Times New Roman" w:cs="Times New Roman" w:hint="eastAsia"/>
          <w:sz w:val="24"/>
        </w:rPr>
        <w:t xml:space="preserve"> solutions</w:t>
      </w:r>
      <w:r w:rsidR="00135D8A">
        <w:rPr>
          <w:rFonts w:ascii="Times New Roman" w:hAnsi="Times New Roman" w:cs="Times New Roman"/>
          <w:sz w:val="24"/>
        </w:rPr>
        <w:t xml:space="preserve"> </w:t>
      </w:r>
      <w:r w:rsidR="00FD7DE8">
        <w:rPr>
          <w:rFonts w:ascii="Times New Roman" w:hAnsi="Times New Roman" w:cs="Times New Roman"/>
          <w:sz w:val="24"/>
        </w:rPr>
        <w:t xml:space="preserve">at </w:t>
      </w:r>
      <w:r w:rsidR="00743F39" w:rsidRPr="00743F39">
        <w:rPr>
          <w:rFonts w:ascii="Times New Roman" w:hAnsi="Times New Roman" w:cs="Times New Roman"/>
          <w:sz w:val="24"/>
        </w:rPr>
        <w:t>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A constant current mode was adopted</w:t>
      </w:r>
      <w:r w:rsidR="005A00E9">
        <w:rPr>
          <w:rFonts w:ascii="Times New Roman" w:hAnsi="Times New Roman" w:cs="Times New Roman" w:hint="eastAsia"/>
          <w:sz w:val="24"/>
        </w:rPr>
        <w:t xml:space="preserve"> and t</w:t>
      </w:r>
      <w:r w:rsidR="00EB0221" w:rsidRPr="00EB0221">
        <w:rPr>
          <w:rFonts w:ascii="Times New Roman" w:hAnsi="Times New Roman" w:cs="Times New Roman"/>
          <w:sz w:val="24"/>
        </w:rPr>
        <w:t>he applied current density was maintained at 15 mA/cm² using a DC power supply (A-BF SS-L603SPD, China). Each experimental run lasted for 9 hours and was repeated at least three times to ensure reproducibility.</w:t>
      </w:r>
      <w:r w:rsidR="00821D22">
        <w:rPr>
          <w:rFonts w:ascii="Times New Roman" w:hAnsi="Times New Roman" w:cs="Times New Roman"/>
          <w:sz w:val="24"/>
        </w:rPr>
        <w:t xml:space="preserve"> </w:t>
      </w:r>
      <w:r w:rsidR="00EB0221" w:rsidRPr="00EB0221">
        <w:rPr>
          <w:rFonts w:ascii="Times New Roman" w:hAnsi="Times New Roman" w:cs="Times New Roman"/>
          <w:sz w:val="24"/>
        </w:rPr>
        <w:t>Prior to applying the current, the system was operated for 10 minutes to remove air bubbles, ensuring complete wetting of the membrane surfaces and minimizing potential performance disturbances.</w:t>
      </w:r>
    </w:p>
    <w:p w14:paraId="1E4040C8" w14:textId="346012F8" w:rsidR="007A2B57" w:rsidRPr="00A27E1B" w:rsidRDefault="00993B3D" w:rsidP="00827F81">
      <w:pPr>
        <w:pStyle w:val="a3"/>
        <w:numPr>
          <w:ilvl w:val="1"/>
          <w:numId w:val="1"/>
        </w:numPr>
        <w:spacing w:line="480" w:lineRule="auto"/>
        <w:ind w:firstLineChars="0"/>
        <w:outlineLvl w:val="1"/>
        <w:rPr>
          <w:rFonts w:ascii="Times New Roman" w:hAnsi="Times New Roman" w:cstheme="majorBidi"/>
          <w:b/>
          <w:color w:val="000000" w:themeColor="text1"/>
          <w:sz w:val="28"/>
        </w:rPr>
      </w:pPr>
      <w:r>
        <w:rPr>
          <w:rFonts w:ascii="Times New Roman" w:hAnsi="Times New Roman" w:cstheme="majorBidi" w:hint="eastAsia"/>
          <w:b/>
          <w:color w:val="000000" w:themeColor="text1"/>
          <w:sz w:val="28"/>
        </w:rPr>
        <w:t xml:space="preserve"> </w:t>
      </w:r>
      <w:r w:rsidR="00E07EEB" w:rsidRPr="00A27E1B">
        <w:rPr>
          <w:rFonts w:ascii="Times New Roman" w:hAnsi="Times New Roman" w:cstheme="majorBidi"/>
          <w:b/>
          <w:color w:val="000000" w:themeColor="text1"/>
          <w:sz w:val="28"/>
        </w:rPr>
        <w:t xml:space="preserve">Scaling Characterization and </w:t>
      </w:r>
      <w:r w:rsidR="00BF187C" w:rsidRPr="00A27E1B">
        <w:rPr>
          <w:rFonts w:ascii="Times New Roman" w:hAnsi="Times New Roman" w:cstheme="majorBidi"/>
          <w:b/>
          <w:color w:val="000000" w:themeColor="text1"/>
          <w:sz w:val="28"/>
        </w:rPr>
        <w:t xml:space="preserve">BMED </w:t>
      </w:r>
      <w:r w:rsidR="00BF187C" w:rsidRPr="00A27E1B">
        <w:rPr>
          <w:rFonts w:ascii="Times New Roman" w:hAnsi="Times New Roman" w:cstheme="majorBidi" w:hint="eastAsia"/>
          <w:b/>
          <w:color w:val="000000" w:themeColor="text1"/>
          <w:sz w:val="28"/>
        </w:rPr>
        <w:t>P</w:t>
      </w:r>
      <w:r w:rsidR="00BF187C" w:rsidRPr="00A27E1B">
        <w:rPr>
          <w:rFonts w:ascii="Times New Roman" w:hAnsi="Times New Roman" w:cstheme="majorBidi"/>
          <w:b/>
          <w:color w:val="000000" w:themeColor="text1"/>
          <w:sz w:val="28"/>
        </w:rPr>
        <w:t>erformance Analysis</w:t>
      </w:r>
    </w:p>
    <w:p w14:paraId="0B2A5594" w14:textId="7EC4A555" w:rsidR="00344BF3" w:rsidRPr="00A27E1B" w:rsidRDefault="00344BF3" w:rsidP="00A27E1B">
      <w:pPr>
        <w:pStyle w:val="report3"/>
        <w:numPr>
          <w:ilvl w:val="2"/>
          <w:numId w:val="1"/>
        </w:numPr>
        <w:spacing w:before="156" w:after="156"/>
        <w:ind w:firstLineChars="0"/>
        <w:rPr>
          <w:rFonts w:eastAsiaTheme="minorEastAsia"/>
          <w:color w:val="000000" w:themeColor="text1"/>
        </w:rPr>
      </w:pPr>
      <w:r w:rsidRPr="00A27E1B">
        <w:rPr>
          <w:rFonts w:eastAsiaTheme="minorEastAsia" w:hint="eastAsia"/>
          <w:color w:val="000000" w:themeColor="text1"/>
        </w:rPr>
        <w:t>Scaling Characterization</w:t>
      </w:r>
    </w:p>
    <w:p w14:paraId="0B10D8D4" w14:textId="17F49AA6" w:rsidR="00B11934" w:rsidRDefault="0064293F" w:rsidP="00A30DDE">
      <w:pPr>
        <w:spacing w:line="480" w:lineRule="auto"/>
        <w:rPr>
          <w:rFonts w:ascii="Times New Roman" w:hAnsi="Times New Roman" w:cs="Times New Roman"/>
          <w:noProof/>
          <w:sz w:val="24"/>
        </w:rPr>
      </w:pPr>
      <w:r>
        <w:rPr>
          <w:rFonts w:ascii="Times New Roman" w:hAnsi="Times New Roman" w:cs="Times New Roman" w:hint="eastAsia"/>
          <w:noProof/>
          <w:sz w:val="24"/>
        </w:rPr>
        <w:t>F</w:t>
      </w:r>
      <w:r w:rsidRPr="0064293F">
        <w:rPr>
          <w:rFonts w:ascii="Times New Roman" w:hAnsi="Times New Roman" w:cs="Times New Roman"/>
          <w:noProof/>
          <w:sz w:val="24"/>
        </w:rPr>
        <w:t>ield-emission</w:t>
      </w:r>
      <w:r>
        <w:rPr>
          <w:rFonts w:ascii="Times New Roman" w:hAnsi="Times New Roman" w:cs="Times New Roman" w:hint="eastAsia"/>
          <w:noProof/>
          <w:sz w:val="24"/>
        </w:rPr>
        <w:t xml:space="preserve"> s</w:t>
      </w:r>
      <w:r w:rsidRPr="00EA73AB">
        <w:rPr>
          <w:rFonts w:ascii="Times New Roman" w:hAnsi="Times New Roman" w:cs="Times New Roman"/>
          <w:noProof/>
          <w:sz w:val="24"/>
        </w:rPr>
        <w:t xml:space="preserve">canning </w:t>
      </w:r>
      <w:r w:rsidR="00EA73AB" w:rsidRPr="00EA73AB">
        <w:rPr>
          <w:rFonts w:ascii="Times New Roman" w:hAnsi="Times New Roman" w:cs="Times New Roman"/>
          <w:noProof/>
          <w:sz w:val="24"/>
        </w:rPr>
        <w:t>electron microscopy (</w:t>
      </w:r>
      <w:r>
        <w:rPr>
          <w:rFonts w:ascii="Times New Roman" w:hAnsi="Times New Roman" w:cs="Times New Roman" w:hint="eastAsia"/>
          <w:noProof/>
          <w:sz w:val="24"/>
        </w:rPr>
        <w:t>FE</w:t>
      </w:r>
      <w:r w:rsidR="00EA73AB" w:rsidRPr="00EA73AB">
        <w:rPr>
          <w:rFonts w:ascii="Times New Roman" w:hAnsi="Times New Roman" w:cs="Times New Roman"/>
          <w:noProof/>
          <w:sz w:val="24"/>
        </w:rPr>
        <w:t>SEM; JEOL-7200F, Japan) and energy-dispersive X-ray spectroscopy (</w:t>
      </w:r>
      <w:r w:rsidR="00EA73AB">
        <w:rPr>
          <w:rFonts w:ascii="Times New Roman" w:hAnsi="Times New Roman" w:cs="Times New Roman"/>
          <w:noProof/>
          <w:sz w:val="24"/>
        </w:rPr>
        <w:t>ED</w:t>
      </w:r>
      <w:r w:rsidR="00050A48">
        <w:rPr>
          <w:rFonts w:ascii="Times New Roman" w:hAnsi="Times New Roman" w:cs="Times New Roman" w:hint="eastAsia"/>
          <w:noProof/>
          <w:sz w:val="24"/>
        </w:rPr>
        <w:t>X</w:t>
      </w:r>
      <w:r w:rsidR="00EA73AB" w:rsidRPr="00EA73AB">
        <w:rPr>
          <w:rFonts w:ascii="Times New Roman" w:hAnsi="Times New Roman" w:cs="Times New Roman"/>
          <w:noProof/>
          <w:sz w:val="24"/>
        </w:rPr>
        <w:t>; Oxford Instruments Aztec Standard X-max 50</w:t>
      </w:r>
      <w:r w:rsidR="00A73113">
        <w:rPr>
          <w:rFonts w:ascii="Times New Roman" w:hAnsi="Times New Roman" w:cs="Times New Roman" w:hint="eastAsia"/>
          <w:noProof/>
          <w:sz w:val="24"/>
        </w:rPr>
        <w:t>, UK</w:t>
      </w:r>
      <w:r w:rsidR="00EA73AB" w:rsidRPr="00EA73AB">
        <w:rPr>
          <w:rFonts w:ascii="Times New Roman" w:hAnsi="Times New Roman" w:cs="Times New Roman"/>
          <w:noProof/>
          <w:sz w:val="24"/>
        </w:rPr>
        <w:t>) were employed to examine membrane surface</w:t>
      </w:r>
      <w:r w:rsidR="003260CD">
        <w:rPr>
          <w:rFonts w:ascii="Times New Roman" w:hAnsi="Times New Roman" w:cs="Times New Roman"/>
          <w:noProof/>
          <w:sz w:val="24"/>
        </w:rPr>
        <w:t xml:space="preserve"> morphology and elemental composition</w:t>
      </w:r>
      <w:r w:rsidR="00EA73AB" w:rsidRPr="00EA73AB">
        <w:rPr>
          <w:rFonts w:ascii="Times New Roman" w:hAnsi="Times New Roman" w:cs="Times New Roman"/>
          <w:noProof/>
          <w:sz w:val="24"/>
        </w:rPr>
        <w:t xml:space="preserve">. Additionally, precipitated solids collected </w:t>
      </w:r>
      <w:ins w:id="214" w:author="#NI YUQIN#" w:date="2025-07-27T14:56:00Z" w16du:dateUtc="2025-07-27T06:56:00Z">
        <w:r w:rsidR="005A00E9">
          <w:rPr>
            <w:rFonts w:ascii="Times New Roman" w:hAnsi="Times New Roman" w:cs="Times New Roman" w:hint="eastAsia"/>
            <w:noProof/>
            <w:sz w:val="24"/>
          </w:rPr>
          <w:t xml:space="preserve">from </w:t>
        </w:r>
      </w:ins>
      <w:ins w:id="215" w:author="#NI YUQIN#" w:date="2025-07-31T14:47:00Z" w16du:dateUtc="2025-07-31T06:47:00Z">
        <w:r w:rsidR="006D517D">
          <w:rPr>
            <w:rFonts w:ascii="Times New Roman" w:hAnsi="Times New Roman" w:cs="Times New Roman" w:hint="eastAsia"/>
            <w:noProof/>
            <w:sz w:val="24"/>
          </w:rPr>
          <w:t>CEMs</w:t>
        </w:r>
      </w:ins>
      <w:commentRangeStart w:id="216"/>
      <w:commentRangeStart w:id="217"/>
      <w:ins w:id="218" w:author="#NI YUQIN#" w:date="2025-07-27T14:56:00Z" w16du:dateUtc="2025-07-27T06:56:00Z">
        <w:r w:rsidR="006D517D">
          <w:rPr>
            <w:rFonts w:ascii="Times New Roman" w:hAnsi="Times New Roman" w:cs="Times New Roman" w:hint="eastAsia"/>
            <w:noProof/>
            <w:sz w:val="24"/>
          </w:rPr>
          <w:t xml:space="preserve"> </w:t>
        </w:r>
      </w:ins>
      <w:commentRangeEnd w:id="216"/>
      <w:r w:rsidR="00141030">
        <w:rPr>
          <w:rStyle w:val="a4"/>
        </w:rPr>
        <w:commentReference w:id="216"/>
      </w:r>
      <w:commentRangeEnd w:id="217"/>
      <w:r w:rsidR="006D517D">
        <w:rPr>
          <w:rStyle w:val="a4"/>
        </w:rPr>
        <w:commentReference w:id="217"/>
      </w:r>
      <w:r w:rsidR="00EA73AB" w:rsidRPr="00EA73AB">
        <w:rPr>
          <w:rFonts w:ascii="Times New Roman" w:hAnsi="Times New Roman" w:cs="Times New Roman"/>
          <w:noProof/>
          <w:sz w:val="24"/>
        </w:rPr>
        <w:t>after BMED operation were analyzed using X-ray diffraction (XRD; Bruker D8) to identify crystalline phases.</w:t>
      </w:r>
      <w:r w:rsidR="00821D22">
        <w:rPr>
          <w:rFonts w:ascii="Times New Roman" w:hAnsi="Times New Roman" w:cs="Times New Roman"/>
          <w:noProof/>
          <w:sz w:val="24"/>
        </w:rPr>
        <w:t xml:space="preserve"> </w:t>
      </w:r>
      <w:r w:rsidR="00D25CEE" w:rsidRPr="00D25CEE">
        <w:rPr>
          <w:rFonts w:ascii="Times New Roman" w:hAnsi="Times New Roman" w:cs="Times New Roman"/>
          <w:noProof/>
          <w:sz w:val="24"/>
        </w:rPr>
        <w:t xml:space="preserve">To assess the extent of </w:t>
      </w:r>
      <w:r w:rsidR="00703803">
        <w:rPr>
          <w:rFonts w:ascii="Times New Roman" w:hAnsi="Times New Roman" w:cs="Times New Roman"/>
          <w:noProof/>
          <w:sz w:val="24"/>
        </w:rPr>
        <w:t xml:space="preserve">crystalization </w:t>
      </w:r>
      <w:r w:rsidR="00D25CEE" w:rsidRPr="00D25CEE">
        <w:rPr>
          <w:rFonts w:ascii="Times New Roman" w:hAnsi="Times New Roman" w:cs="Times New Roman"/>
          <w:noProof/>
          <w:sz w:val="24"/>
        </w:rPr>
        <w:t xml:space="preserve">in the </w:t>
      </w:r>
      <w:r w:rsidR="00703803">
        <w:rPr>
          <w:rFonts w:ascii="Times New Roman" w:hAnsi="Times New Roman" w:cs="Times New Roman"/>
          <w:noProof/>
          <w:sz w:val="24"/>
        </w:rPr>
        <w:t xml:space="preserve">bulk salt solution </w:t>
      </w:r>
      <w:r w:rsidR="00900ECF">
        <w:rPr>
          <w:rFonts w:ascii="Times New Roman" w:hAnsi="Times New Roman" w:cs="Times New Roman"/>
          <w:noProof/>
          <w:sz w:val="24"/>
        </w:rPr>
        <w:t>within the</w:t>
      </w:r>
      <w:r w:rsidR="002E5012">
        <w:rPr>
          <w:rFonts w:ascii="Times New Roman" w:hAnsi="Times New Roman" w:cs="Times New Roman" w:hint="eastAsia"/>
          <w:noProof/>
          <w:sz w:val="24"/>
        </w:rPr>
        <w:t xml:space="preserve"> SC</w:t>
      </w:r>
      <w:r w:rsidR="00900ECF">
        <w:rPr>
          <w:rFonts w:ascii="Times New Roman" w:hAnsi="Times New Roman" w:cs="Times New Roman"/>
          <w:noProof/>
          <w:sz w:val="24"/>
        </w:rPr>
        <w:t xml:space="preserve"> </w:t>
      </w:r>
      <w:r w:rsidR="00B032C7">
        <w:rPr>
          <w:rFonts w:ascii="Times New Roman" w:hAnsi="Times New Roman" w:cs="Times New Roman"/>
          <w:noProof/>
          <w:sz w:val="24"/>
        </w:rPr>
        <w:t xml:space="preserve">and </w:t>
      </w:r>
      <w:r w:rsidR="00286EA8">
        <w:rPr>
          <w:rFonts w:ascii="Times New Roman" w:hAnsi="Times New Roman" w:cs="Times New Roman"/>
          <w:noProof/>
          <w:sz w:val="24"/>
        </w:rPr>
        <w:t>BC</w:t>
      </w:r>
      <w:r w:rsidR="00D25CEE" w:rsidRPr="00D25CEE">
        <w:rPr>
          <w:rFonts w:ascii="Times New Roman" w:hAnsi="Times New Roman" w:cs="Times New Roman"/>
          <w:noProof/>
          <w:sz w:val="24"/>
        </w:rPr>
        <w:t xml:space="preserve">, </w:t>
      </w:r>
      <w:r w:rsidR="002E5012">
        <w:rPr>
          <w:rFonts w:ascii="Times New Roman" w:hAnsi="Times New Roman" w:cs="Times New Roman" w:hint="eastAsia"/>
          <w:noProof/>
          <w:sz w:val="24"/>
        </w:rPr>
        <w:t>t</w:t>
      </w:r>
      <w:r w:rsidR="00D25CEE" w:rsidRPr="00D25CEE">
        <w:rPr>
          <w:rFonts w:ascii="Times New Roman" w:hAnsi="Times New Roman" w:cs="Times New Roman"/>
          <w:noProof/>
          <w:sz w:val="24"/>
        </w:rPr>
        <w:t xml:space="preserve">urbidity measurements were </w:t>
      </w:r>
      <w:r w:rsidR="00D25CEE" w:rsidRPr="00D25CEE">
        <w:rPr>
          <w:rFonts w:ascii="Times New Roman" w:hAnsi="Times New Roman" w:cs="Times New Roman"/>
          <w:noProof/>
          <w:sz w:val="24"/>
        </w:rPr>
        <w:lastRenderedPageBreak/>
        <w:t xml:space="preserve">performed </w:t>
      </w:r>
      <w:r w:rsidR="00EB6EF0">
        <w:rPr>
          <w:rFonts w:ascii="Times New Roman" w:hAnsi="Times New Roman" w:cs="Times New Roman"/>
          <w:noProof/>
          <w:sz w:val="24"/>
        </w:rPr>
        <w:t xml:space="preserve">for these </w:t>
      </w:r>
      <w:r w:rsidR="00D25CEE" w:rsidRPr="00D25CEE">
        <w:rPr>
          <w:rFonts w:ascii="Times New Roman" w:hAnsi="Times New Roman" w:cs="Times New Roman"/>
          <w:noProof/>
          <w:sz w:val="24"/>
        </w:rPr>
        <w:t>solutions</w:t>
      </w:r>
      <w:r w:rsidR="00206B75" w:rsidRPr="00206B75">
        <w:rPr>
          <w:rFonts w:ascii="Times New Roman" w:hAnsi="Times New Roman" w:cs="Times New Roman"/>
          <w:noProof/>
          <w:sz w:val="24"/>
        </w:rPr>
        <w:t xml:space="preserve"> </w:t>
      </w:r>
      <w:r w:rsidR="00206B75" w:rsidRPr="00D25CEE">
        <w:rPr>
          <w:rFonts w:ascii="Times New Roman" w:hAnsi="Times New Roman" w:cs="Times New Roman"/>
          <w:noProof/>
          <w:sz w:val="24"/>
        </w:rPr>
        <w:t>using a laboratory turbidimeter (2100N IS, HACH), with each sample analyzed in triplicate for accuracy</w:t>
      </w:r>
      <w:r w:rsidR="00D25CEE" w:rsidRPr="00D25CEE">
        <w:rPr>
          <w:rFonts w:ascii="Times New Roman" w:hAnsi="Times New Roman" w:cs="Times New Roman"/>
          <w:noProof/>
          <w:sz w:val="24"/>
        </w:rPr>
        <w:t xml:space="preserve">. </w:t>
      </w:r>
      <w:r w:rsidR="00D25CEE">
        <w:rPr>
          <w:rFonts w:ascii="Times New Roman" w:hAnsi="Times New Roman" w:cs="Times New Roman" w:hint="eastAsia"/>
          <w:noProof/>
          <w:sz w:val="24"/>
        </w:rPr>
        <w:t>30 mL</w:t>
      </w:r>
      <w:r w:rsidR="00D25CEE" w:rsidRPr="00D25CEE">
        <w:rPr>
          <w:rFonts w:ascii="Times New Roman" w:hAnsi="Times New Roman" w:cs="Times New Roman"/>
          <w:noProof/>
          <w:sz w:val="24"/>
        </w:rPr>
        <w:t xml:space="preserve"> of solution</w:t>
      </w:r>
      <w:r w:rsidR="00D610EF">
        <w:rPr>
          <w:rFonts w:ascii="Times New Roman" w:hAnsi="Times New Roman" w:cs="Times New Roman"/>
          <w:noProof/>
          <w:sz w:val="24"/>
        </w:rPr>
        <w:t>s</w:t>
      </w:r>
      <w:r w:rsidR="00D25CEE" w:rsidRPr="00D25CEE">
        <w:rPr>
          <w:rFonts w:ascii="Times New Roman" w:hAnsi="Times New Roman" w:cs="Times New Roman"/>
          <w:noProof/>
          <w:sz w:val="24"/>
        </w:rPr>
        <w:t xml:space="preserve"> were sampled from the </w:t>
      </w:r>
      <w:r w:rsidR="00CC4000">
        <w:rPr>
          <w:rFonts w:ascii="Times New Roman" w:hAnsi="Times New Roman" w:cs="Times New Roman"/>
          <w:noProof/>
          <w:sz w:val="24"/>
        </w:rPr>
        <w:t>SC</w:t>
      </w:r>
      <w:r w:rsidR="00D25CEE" w:rsidRPr="00D25CEE">
        <w:rPr>
          <w:rFonts w:ascii="Times New Roman" w:hAnsi="Times New Roman" w:cs="Times New Roman"/>
          <w:noProof/>
          <w:sz w:val="24"/>
        </w:rPr>
        <w:t xml:space="preserve"> and BC before and after </w:t>
      </w:r>
      <w:r w:rsidR="006D4977">
        <w:rPr>
          <w:rFonts w:ascii="Times New Roman" w:hAnsi="Times New Roman" w:cs="Times New Roman"/>
          <w:noProof/>
          <w:sz w:val="24"/>
        </w:rPr>
        <w:t xml:space="preserve">each </w:t>
      </w:r>
      <w:r w:rsidR="00D25CEE" w:rsidRPr="00D25CEE">
        <w:rPr>
          <w:rFonts w:ascii="Times New Roman" w:hAnsi="Times New Roman" w:cs="Times New Roman"/>
          <w:noProof/>
          <w:sz w:val="24"/>
        </w:rPr>
        <w:t xml:space="preserve">experiment. </w:t>
      </w:r>
      <w:r w:rsidR="00D36668" w:rsidRPr="00D36668">
        <w:rPr>
          <w:rFonts w:ascii="Times New Roman" w:hAnsi="Times New Roman" w:cs="Times New Roman"/>
          <w:noProof/>
          <w:sz w:val="24"/>
        </w:rPr>
        <w:t xml:space="preserve">In addition to qualitative characterization, quantitative analysis was conducted to evaluate scaling severity. </w:t>
      </w:r>
      <w:r w:rsidR="00656C89" w:rsidRPr="00192417">
        <w:rPr>
          <w:rFonts w:ascii="Times New Roman" w:hAnsi="Times New Roman" w:cs="Times New Roman"/>
          <w:noProof/>
          <w:sz w:val="24"/>
        </w:rPr>
        <w:t>Ca²⁺</w:t>
      </w:r>
      <w:r w:rsidR="00656C89">
        <w:rPr>
          <w:rFonts w:ascii="Times New Roman" w:hAnsi="Times New Roman" w:cs="Times New Roman" w:hint="eastAsia"/>
          <w:noProof/>
          <w:sz w:val="24"/>
        </w:rPr>
        <w:t xml:space="preserve"> and </w:t>
      </w:r>
      <w:r w:rsidR="00656C89" w:rsidRPr="00192417">
        <w:rPr>
          <w:rFonts w:ascii="Times New Roman" w:hAnsi="Times New Roman" w:cs="Times New Roman"/>
          <w:noProof/>
          <w:sz w:val="24"/>
        </w:rPr>
        <w:t>Mg²⁺</w:t>
      </w:r>
      <w:r w:rsidR="00656C89" w:rsidRPr="00192417">
        <w:rPr>
          <w:rFonts w:ascii="Times New Roman" w:hAnsi="Times New Roman" w:cs="Times New Roman" w:hint="eastAsia"/>
          <w:sz w:val="24"/>
        </w:rPr>
        <w:t xml:space="preserve"> </w:t>
      </w:r>
      <w:r w:rsidR="00656C89">
        <w:rPr>
          <w:rFonts w:ascii="Times New Roman" w:hAnsi="Times New Roman" w:cs="Times New Roman"/>
          <w:sz w:val="24"/>
        </w:rPr>
        <w:t xml:space="preserve">concentrations in each solution </w:t>
      </w:r>
      <w:r w:rsidR="00B8111C">
        <w:rPr>
          <w:rFonts w:ascii="Times New Roman" w:hAnsi="Times New Roman" w:cs="Times New Roman"/>
          <w:sz w:val="24"/>
        </w:rPr>
        <w:t xml:space="preserve">were measured </w:t>
      </w:r>
      <w:r w:rsidR="00C170CF">
        <w:rPr>
          <w:rFonts w:ascii="Times New Roman" w:hAnsi="Times New Roman" w:cs="Times New Roman"/>
          <w:sz w:val="24"/>
        </w:rPr>
        <w:t>periodically during</w:t>
      </w:r>
      <w:r w:rsidR="00B8111C">
        <w:rPr>
          <w:rFonts w:ascii="Times New Roman" w:hAnsi="Times New Roman" w:cs="Times New Roman"/>
          <w:sz w:val="24"/>
        </w:rPr>
        <w:t xml:space="preserve"> </w:t>
      </w:r>
      <w:r w:rsidR="00D23A1B">
        <w:rPr>
          <w:rFonts w:ascii="Times New Roman" w:hAnsi="Times New Roman" w:cs="Times New Roman"/>
          <w:sz w:val="24"/>
        </w:rPr>
        <w:t>each testing</w:t>
      </w:r>
      <w:r w:rsidR="00B93354">
        <w:rPr>
          <w:rFonts w:ascii="Times New Roman" w:hAnsi="Times New Roman" w:cs="Times New Roman" w:hint="eastAsia"/>
          <w:color w:val="000000"/>
          <w:sz w:val="24"/>
        </w:rPr>
        <w:t xml:space="preserve"> </w:t>
      </w:r>
      <w:r w:rsidR="0052243A" w:rsidRPr="00645BEB">
        <w:rPr>
          <w:rFonts w:ascii="Times New Roman" w:hAnsi="Times New Roman" w:cs="Times New Roman"/>
          <w:color w:val="000000"/>
          <w:sz w:val="24"/>
        </w:rPr>
        <w:t>using inductively coupled plasma optical emission spectroscopy (ICP-OES, Vio 550Max, PerkinElmer).</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w:t>
      </w:r>
      <w:bookmarkStart w:id="219" w:name="OLE_LINK2"/>
      <w:ins w:id="220" w:author="#NI YUQIN#" w:date="2025-08-01T11:24:00Z" w16du:dateUtc="2025-08-01T03:24:00Z">
        <w:r w:rsidR="007F5A2E">
          <w:rPr>
            <w:rFonts w:ascii="Times New Roman" w:hAnsi="Times New Roman" w:cs="Times New Roman" w:hint="eastAsia"/>
            <w:noProof/>
            <w:sz w:val="24"/>
          </w:rPr>
          <w:t xml:space="preserve">loss of </w:t>
        </w:r>
      </w:ins>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bookmarkEnd w:id="219"/>
      <w:r w:rsidR="00E16C43">
        <w:rPr>
          <w:rFonts w:ascii="Times New Roman" w:hAnsi="Times New Roman" w:cs="Times New Roman" w:hint="eastAsia"/>
          <w:noProof/>
          <w:sz w:val="24"/>
        </w:rPr>
        <w:t xml:space="preserve"> </w:t>
      </w:r>
      <w:r w:rsidR="00A80817">
        <w:rPr>
          <w:rFonts w:ascii="Times New Roman" w:hAnsi="Times New Roman" w:cs="Times New Roman"/>
          <w:noProof/>
          <w:sz w:val="24"/>
        </w:rPr>
        <w:t xml:space="preserve">was </w:t>
      </w:r>
      <w:ins w:id="221" w:author="#NI YUQIN#" w:date="2025-08-01T11:24:00Z" w16du:dateUtc="2025-08-01T03:24:00Z">
        <w:r w:rsidR="004E54EF">
          <w:rPr>
            <w:rFonts w:ascii="Times New Roman" w:hAnsi="Times New Roman" w:cs="Times New Roman" w:hint="eastAsia"/>
            <w:noProof/>
            <w:sz w:val="24"/>
          </w:rPr>
          <w:t>calculated from the concentration change in each chambers as</w:t>
        </w:r>
      </w:ins>
      <w:r w:rsidR="00A112C4">
        <w:rPr>
          <w:rFonts w:ascii="Times New Roman" w:hAnsi="Times New Roman" w:cs="Times New Roman" w:hint="eastAsia"/>
          <w:noProof/>
          <w:sz w:val="24"/>
        </w:rPr>
        <w:t xml:space="preserve">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32A9973A" w14:textId="5688967D" w:rsidR="000A0AFF" w:rsidRPr="000A0AFF" w:rsidRDefault="008D6325" w:rsidP="000A0AFF">
      <w:pPr>
        <w:pStyle w:val="report3"/>
        <w:numPr>
          <w:ilvl w:val="2"/>
          <w:numId w:val="1"/>
        </w:numPr>
        <w:spacing w:before="156" w:after="156"/>
        <w:ind w:firstLineChars="0"/>
        <w:rPr>
          <w:rFonts w:eastAsiaTheme="minorEastAsia"/>
        </w:rPr>
      </w:pPr>
      <w:r w:rsidRPr="000A0AFF">
        <w:rPr>
          <w:rFonts w:hint="eastAsia"/>
        </w:rPr>
        <w:t>BMED Performan</w:t>
      </w:r>
      <w:r w:rsidRPr="000A0AFF">
        <w:rPr>
          <w:rStyle w:val="report30"/>
          <w:rFonts w:eastAsiaTheme="minorEastAsia" w:hint="eastAsia"/>
          <w:b/>
        </w:rPr>
        <w:t>ce Analysis</w:t>
      </w:r>
    </w:p>
    <w:p w14:paraId="231F6CA6" w14:textId="21BD6204" w:rsidR="00E278F6" w:rsidRDefault="008D6325" w:rsidP="00A30DDE">
      <w:pPr>
        <w:spacing w:line="480" w:lineRule="auto"/>
        <w:ind w:right="-11"/>
        <w:rPr>
          <w:rFonts w:ascii="Times New Roman" w:hAnsi="Times New Roman" w:cs="Times New Roman"/>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 xml:space="preserve">AC, BC and </w:t>
      </w:r>
      <w:r w:rsidR="00CC4000">
        <w:rPr>
          <w:rFonts w:ascii="Times New Roman" w:hAnsi="Times New Roman" w:cs="Times New Roman" w:hint="eastAsia"/>
          <w:color w:val="000000"/>
          <w:sz w:val="24"/>
        </w:rPr>
        <w:t>SC</w:t>
      </w:r>
      <w:r w:rsidRPr="00645BEB">
        <w:rPr>
          <w:rFonts w:ascii="Times New Roman" w:hAnsi="Times New Roman" w:cs="Times New Roman"/>
          <w:color w:val="000000"/>
          <w:sz w:val="24"/>
        </w:rPr>
        <w:t xml:space="preserve"> were recorded every five minutes using conductivity meters (Orion Star A212, Thermo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w:t>
      </w:r>
      <w:r w:rsidR="00CC4000">
        <w:rPr>
          <w:rFonts w:ascii="Times New Roman" w:hAnsi="Times New Roman" w:cs="Times New Roman"/>
          <w:color w:val="000000"/>
          <w:sz w:val="24"/>
        </w:rPr>
        <w:t>SC</w:t>
      </w:r>
      <w:r w:rsidRPr="00645BEB">
        <w:rPr>
          <w:rFonts w:ascii="Times New Roman" w:hAnsi="Times New Roman" w:cs="Times New Roman"/>
          <w:color w:val="000000"/>
          <w:sz w:val="24"/>
        </w:rPr>
        <w:t xml:space="preserve"> was measured </w:t>
      </w:r>
      <w:r w:rsidR="000C7ABD">
        <w:rPr>
          <w:rFonts w:ascii="Times New Roman" w:hAnsi="Times New Roman" w:cs="Times New Roman" w:hint="eastAsia"/>
          <w:color w:val="000000"/>
          <w:sz w:val="24"/>
        </w:rPr>
        <w:t>by</w:t>
      </w:r>
      <w:r w:rsidR="000C7ABD" w:rsidRPr="00645BEB">
        <w:rPr>
          <w:rFonts w:ascii="Times New Roman" w:hAnsi="Times New Roman" w:cs="Times New Roman"/>
          <w:color w:val="000000"/>
          <w:sz w:val="24"/>
        </w:rPr>
        <w:t xml:space="preserve"> </w:t>
      </w:r>
      <w:r w:rsidRPr="00645BEB">
        <w:rPr>
          <w:rFonts w:ascii="Times New Roman" w:hAnsi="Times New Roman" w:cs="Times New Roman"/>
          <w:color w:val="000000"/>
          <w:sz w:val="24"/>
        </w:rPr>
        <w:t>portable pH meter</w:t>
      </w:r>
      <w:r w:rsidR="000C7ABD">
        <w:rPr>
          <w:rFonts w:ascii="Times New Roman" w:hAnsi="Times New Roman" w:cs="Times New Roman" w:hint="eastAsia"/>
          <w:color w:val="000000"/>
          <w:sz w:val="24"/>
        </w:rPr>
        <w:t>s</w:t>
      </w:r>
      <w:r w:rsidRPr="00645BEB">
        <w:rPr>
          <w:rFonts w:ascii="Times New Roman" w:hAnsi="Times New Roman" w:cs="Times New Roman"/>
          <w:color w:val="000000"/>
          <w:sz w:val="24"/>
        </w:rPr>
        <w:t xml:space="preserve"> (Seven2Go pH/Ion Meter S8, Mettler Toledo, Singapore).</w:t>
      </w:r>
      <w:r w:rsidR="00E278F6">
        <w:rPr>
          <w:rFonts w:ascii="Times New Roman" w:hAnsi="Times New Roman" w:cs="Times New Roman" w:hint="eastAsia"/>
          <w:color w:val="000000"/>
          <w:sz w:val="24"/>
        </w:rPr>
        <w:t xml:space="preserve"> The purity of acid and base </w:t>
      </w:r>
      <w:r w:rsidR="0044765F">
        <w:rPr>
          <w:rFonts w:ascii="Times New Roman" w:hAnsi="Times New Roman" w:cs="Times New Roman" w:hint="eastAsia"/>
          <w:color w:val="000000"/>
          <w:sz w:val="24"/>
        </w:rPr>
        <w:t>(</w:t>
      </w:r>
      <w:r w:rsidR="006E1B98">
        <w:rPr>
          <w:rFonts w:ascii="Times New Roman" w:hAnsi="Times New Roman" w:cs="Times New Roman" w:hint="eastAsia"/>
          <w:color w:val="000000"/>
          <w:sz w:val="24"/>
        </w:rPr>
        <w:t xml:space="preserve">%) </w:t>
      </w:r>
      <w:r w:rsidR="00E278F6">
        <w:rPr>
          <w:rFonts w:ascii="Times New Roman" w:hAnsi="Times New Roman" w:cs="Times New Roman" w:hint="eastAsia"/>
          <w:color w:val="000000"/>
          <w:sz w:val="24"/>
        </w:rPr>
        <w:t xml:space="preserve">was calculated via </w:t>
      </w:r>
      <w:r w:rsidR="00E278F6" w:rsidRPr="007732B4">
        <w:rPr>
          <w:rFonts w:ascii="Times New Roman" w:hAnsi="Times New Roman" w:cs="Times New Roman"/>
          <w:b/>
          <w:bCs/>
          <w:color w:val="000000"/>
          <w:sz w:val="24"/>
          <w:rPrChange w:id="222" w:author="#NI YUQIN#" w:date="2025-08-01T11:25:00Z" w16du:dateUtc="2025-08-01T03:25:00Z">
            <w:rPr>
              <w:rFonts w:ascii="Times New Roman" w:hAnsi="Times New Roman" w:cs="Times New Roman"/>
              <w:color w:val="000000"/>
              <w:sz w:val="24"/>
            </w:rPr>
          </w:rPrChange>
        </w:rPr>
        <w:t xml:space="preserve">Eq. </w:t>
      </w:r>
      <w:r w:rsidR="00880D69" w:rsidRPr="007732B4">
        <w:rPr>
          <w:rFonts w:ascii="Times New Roman" w:hAnsi="Times New Roman" w:cs="Times New Roman"/>
          <w:b/>
          <w:bCs/>
          <w:color w:val="000000"/>
          <w:sz w:val="24"/>
          <w:rPrChange w:id="223" w:author="#NI YUQIN#" w:date="2025-08-01T11:25:00Z" w16du:dateUtc="2025-08-01T03:25:00Z">
            <w:rPr>
              <w:rFonts w:ascii="Times New Roman" w:hAnsi="Times New Roman" w:cs="Times New Roman"/>
              <w:color w:val="000000"/>
              <w:sz w:val="24"/>
            </w:rPr>
          </w:rPrChange>
        </w:rPr>
        <w:t>1</w:t>
      </w:r>
      <w:r w:rsidR="00880D69">
        <w:rPr>
          <w:rFonts w:ascii="Times New Roman" w:hAnsi="Times New Roman" w:cs="Times New Roman" w:hint="eastAsia"/>
          <w:color w:val="000000"/>
          <w:sz w:val="24"/>
        </w:rPr>
        <w:t>.</w:t>
      </w:r>
    </w:p>
    <w:p w14:paraId="03C6AE76" w14:textId="2DD1B59A" w:rsidR="00E278F6" w:rsidRPr="0044765F" w:rsidRDefault="00551436" w:rsidP="00A30DDE">
      <w:pPr>
        <w:spacing w:line="480" w:lineRule="auto"/>
        <w:ind w:right="-11"/>
        <w:rPr>
          <w:rFonts w:ascii="Times New Roman" w:hAnsi="Times New Roman" w:cs="Times New Roman"/>
          <w:color w:val="000000"/>
          <w:sz w:val="24"/>
          <w:rPrChange w:id="224" w:author="#NI YUQIN#" w:date="2025-07-28T18:49:00Z" w16du:dateUtc="2025-07-28T10:49:00Z">
            <w:rPr>
              <w:rFonts w:ascii="Cambria Math" w:hAnsi="Cambria Math" w:cs="Times New Roman"/>
              <w:i/>
              <w:color w:val="000000"/>
              <w:sz w:val="24"/>
            </w:rPr>
          </w:rPrChange>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Purity</m:t>
                  </m:r>
                </m:e>
                <m:sub>
                  <m:r>
                    <w:rPr>
                      <w:rFonts w:ascii="Cambria Math" w:hAnsi="Cambria Math" w:cs="Times New Roman"/>
                      <w:color w:val="000000"/>
                      <w:sz w:val="24"/>
                    </w:rPr>
                    <m:t>i</m:t>
                  </m:r>
                </m:sub>
              </m:sSub>
              <m:r>
                <w:rPr>
                  <w:rFonts w:ascii="Cambria Math" w:hAnsi="Cambria Math" w:cs="Times New Roman"/>
                  <w:color w:val="000000"/>
                  <w:sz w:val="24"/>
                </w:rPr>
                <m:t xml:space="preserve"> = </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m</m:t>
                      </m:r>
                    </m:e>
                    <m:sub>
                      <m:r>
                        <w:rPr>
                          <w:rFonts w:ascii="Cambria Math" w:hAnsi="Cambria Math" w:cs="Times New Roman"/>
                          <w:color w:val="000000"/>
                          <w:sz w:val="24"/>
                        </w:rPr>
                        <m:t>i</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m</m:t>
                      </m:r>
                    </m:e>
                    <m:sub>
                      <m:r>
                        <w:rPr>
                          <w:rFonts w:ascii="Cambria Math" w:hAnsi="Cambria Math" w:cs="Times New Roman"/>
                          <w:color w:val="000000"/>
                          <w:sz w:val="24"/>
                        </w:rPr>
                        <m:t>i</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m</m:t>
                      </m:r>
                    </m:e>
                    <m:sub>
                      <m:r>
                        <w:rPr>
                          <w:rFonts w:ascii="Cambria Math" w:hAnsi="Cambria Math" w:cs="Times New Roman"/>
                          <w:color w:val="000000"/>
                          <w:sz w:val="24"/>
                        </w:rPr>
                        <m:t>imputies</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1</m:t>
                  </m:r>
                </m:e>
              </m:d>
            </m:e>
          </m:eqArr>
        </m:oMath>
      </m:oMathPara>
    </w:p>
    <w:p w14:paraId="682D6E52" w14:textId="02A6DF64" w:rsidR="0044765F" w:rsidRPr="000F2B33" w:rsidRDefault="00716ECC" w:rsidP="00A30DDE">
      <w:pPr>
        <w:spacing w:line="480" w:lineRule="auto"/>
        <w:ind w:right="-11"/>
        <w:rPr>
          <w:rFonts w:ascii="Times New Roman" w:hAnsi="Times New Roman" w:cs="Times New Roman"/>
          <w:color w:val="000000"/>
          <w:sz w:val="24"/>
        </w:rPr>
      </w:pPr>
      <w:ins w:id="225" w:author="She Qianhong (Asst Prof)" w:date="2025-07-30T21:26:00Z" w16du:dateUtc="2025-07-30T13:26:00Z">
        <w:r>
          <w:rPr>
            <w:rFonts w:ascii="Times New Roman" w:hAnsi="Times New Roman" w:cs="Times New Roman"/>
            <w:color w:val="000000"/>
            <w:sz w:val="24"/>
          </w:rPr>
          <w:t>w</w:t>
        </w:r>
      </w:ins>
      <w:r w:rsidR="006E1B98">
        <w:rPr>
          <w:rFonts w:ascii="Times New Roman" w:hAnsi="Times New Roman" w:cs="Times New Roman" w:hint="eastAsia"/>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m</m:t>
            </m:r>
          </m:e>
          <m:sub>
            <m:r>
              <w:rPr>
                <w:rFonts w:ascii="Cambria Math" w:hAnsi="Cambria Math" w:cs="Times New Roman"/>
                <w:color w:val="000000"/>
                <w:sz w:val="24"/>
              </w:rPr>
              <m:t>i</m:t>
            </m:r>
          </m:sub>
        </m:sSub>
      </m:oMath>
      <w:r w:rsidR="006E1B98">
        <w:rPr>
          <w:rFonts w:ascii="Times New Roman" w:hAnsi="Times New Roman" w:cs="Times New Roman" w:hint="eastAsia"/>
          <w:color w:val="000000"/>
          <w:sz w:val="24"/>
        </w:rPr>
        <w:t xml:space="preserve"> is the concentration of acid </w:t>
      </w:r>
      <w:r w:rsidR="000F2B33">
        <w:rPr>
          <w:rFonts w:ascii="Times New Roman" w:hAnsi="Times New Roman" w:cs="Times New Roman" w:hint="eastAsia"/>
          <w:color w:val="000000"/>
          <w:sz w:val="24"/>
        </w:rPr>
        <w:t>or</w:t>
      </w:r>
      <w:r w:rsidR="006E1B98">
        <w:rPr>
          <w:rFonts w:ascii="Times New Roman" w:hAnsi="Times New Roman" w:cs="Times New Roman" w:hint="eastAsia"/>
          <w:color w:val="000000"/>
          <w:sz w:val="24"/>
        </w:rPr>
        <w:t xml:space="preserve"> base</w:t>
      </w:r>
      <w:r w:rsidR="000F2B33">
        <w:rPr>
          <w:rFonts w:ascii="Times New Roman" w:hAnsi="Times New Roman" w:cs="Times New Roman" w:hint="eastAsia"/>
          <w:color w:val="000000"/>
          <w:sz w:val="24"/>
        </w:rPr>
        <w:t xml:space="preserve"> (g/L) and </w:t>
      </w:r>
      <m:oMath>
        <m:sSub>
          <m:sSubPr>
            <m:ctrlPr>
              <w:rPr>
                <w:rFonts w:ascii="Cambria Math" w:hAnsi="Cambria Math" w:cs="Times New Roman"/>
                <w:i/>
                <w:color w:val="000000"/>
                <w:sz w:val="24"/>
              </w:rPr>
            </m:ctrlPr>
          </m:sSubPr>
          <m:e>
            <m:r>
              <w:rPr>
                <w:rFonts w:ascii="Cambria Math" w:hAnsi="Cambria Math" w:cs="Times New Roman"/>
                <w:color w:val="000000"/>
                <w:sz w:val="24"/>
              </w:rPr>
              <m:t>m</m:t>
            </m:r>
          </m:e>
          <m:sub>
            <m:r>
              <w:rPr>
                <w:rFonts w:ascii="Cambria Math" w:hAnsi="Cambria Math" w:cs="Times New Roman"/>
                <w:color w:val="000000"/>
                <w:sz w:val="24"/>
              </w:rPr>
              <m:t>imputies</m:t>
            </m:r>
          </m:sub>
        </m:sSub>
      </m:oMath>
      <w:r w:rsidR="000F2B33">
        <w:rPr>
          <w:rFonts w:ascii="Times New Roman" w:hAnsi="Times New Roman" w:cs="Times New Roman" w:hint="eastAsia"/>
          <w:color w:val="000000"/>
          <w:sz w:val="24"/>
        </w:rPr>
        <w:t xml:space="preserve"> is the concentration of </w:t>
      </w:r>
      <w:r w:rsidR="000F2B33">
        <w:rPr>
          <w:rFonts w:ascii="Times New Roman" w:hAnsi="Times New Roman" w:cs="Times New Roman"/>
          <w:color w:val="000000"/>
          <w:sz w:val="24"/>
        </w:rPr>
        <w:t>impurities</w:t>
      </w:r>
      <w:r w:rsidR="000F2B33">
        <w:rPr>
          <w:rFonts w:ascii="Times New Roman" w:hAnsi="Times New Roman" w:cs="Times New Roman" w:hint="eastAsia"/>
          <w:color w:val="000000"/>
          <w:sz w:val="24"/>
        </w:rPr>
        <w:t xml:space="preserve"> in acid or base (g/L).</w:t>
      </w:r>
    </w:p>
    <w:p w14:paraId="66EE9F3D" w14:textId="7C650D12" w:rsidR="000F2B33" w:rsidRDefault="008131DD" w:rsidP="000F2B33">
      <w:pPr>
        <w:spacing w:line="480" w:lineRule="auto"/>
        <w:ind w:right="-11"/>
        <w:rPr>
          <w:rFonts w:ascii="Times New Roman" w:hAnsi="Times New Roman" w:cs="Times New Roman"/>
          <w:noProof/>
          <w:sz w:val="24"/>
        </w:rPr>
      </w:pPr>
      <w:commentRangeStart w:id="226"/>
      <w:commentRangeStart w:id="227"/>
      <w:commentRangeStart w:id="228"/>
      <w:commentRangeEnd w:id="226"/>
      <w:del w:id="229" w:author="#NI YUQIN#" w:date="2025-07-28T18:51:00Z" w16du:dateUtc="2025-07-28T10:51:00Z">
        <w:r w:rsidDel="000F2B33">
          <w:rPr>
            <w:rStyle w:val="a4"/>
          </w:rPr>
          <w:commentReference w:id="226"/>
        </w:r>
        <w:commentRangeEnd w:id="227"/>
        <w:r w:rsidR="008A774E" w:rsidDel="000F2B33">
          <w:rPr>
            <w:rStyle w:val="a4"/>
          </w:rPr>
          <w:commentReference w:id="227"/>
        </w:r>
      </w:del>
      <w:commentRangeEnd w:id="228"/>
      <w:r w:rsidR="00B71F27">
        <w:rPr>
          <w:rStyle w:val="a4"/>
        </w:rPr>
        <w:commentReference w:id="228"/>
      </w:r>
      <w:r w:rsidR="000F2B33">
        <w:rPr>
          <w:rFonts w:ascii="Times New Roman" w:hAnsi="Times New Roman" w:cs="Times New Roman" w:hint="eastAsia"/>
          <w:noProof/>
          <w:sz w:val="24"/>
        </w:rPr>
        <w:t>The stack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sidR="000F2B33">
        <w:rPr>
          <w:rFonts w:ascii="Times New Roman" w:hAnsi="Times New Roman" w:cs="Times New Roman" w:hint="eastAsia"/>
          <w:noProof/>
          <w:color w:val="000000"/>
          <w:sz w:val="24"/>
        </w:rPr>
        <w:t>,</w:t>
      </w:r>
      <w:r w:rsidR="000F2B33" w:rsidRPr="00491AA9">
        <w:rPr>
          <w:rFonts w:ascii="Times New Roman" w:hAnsi="Times New Roman" w:cs="Times New Roman"/>
          <w:noProof/>
          <w:color w:val="000000"/>
          <w:sz w:val="24"/>
        </w:rPr>
        <w:t xml:space="preserve"> Ω</w:t>
      </w:r>
      <w:r w:rsidR="000F2B33">
        <w:rPr>
          <w:rFonts w:ascii="Times New Roman" w:hAnsi="Times New Roman" w:cs="Times New Roman" w:hint="eastAsia"/>
          <w:noProof/>
          <w:color w:val="000000"/>
          <w:sz w:val="24"/>
        </w:rPr>
        <w:t xml:space="preserve">) </w:t>
      </w:r>
      <w:r w:rsidR="000F2B33">
        <w:rPr>
          <w:rFonts w:ascii="Times New Roman" w:hAnsi="Times New Roman" w:cs="Times New Roman" w:hint="eastAsia"/>
          <w:noProof/>
          <w:sz w:val="24"/>
        </w:rPr>
        <w:t>was calculated according to Ohm</w:t>
      </w:r>
      <w:r w:rsidR="000F2B33">
        <w:rPr>
          <w:rFonts w:ascii="Times New Roman" w:hAnsi="Times New Roman" w:cs="Times New Roman"/>
          <w:noProof/>
          <w:sz w:val="24"/>
        </w:rPr>
        <w:t>’</w:t>
      </w:r>
      <w:r w:rsidR="000F2B33">
        <w:rPr>
          <w:rFonts w:ascii="Times New Roman" w:hAnsi="Times New Roman" w:cs="Times New Roman" w:hint="eastAsia"/>
          <w:noProof/>
          <w:sz w:val="24"/>
        </w:rPr>
        <w:t xml:space="preserve">s Law with </w:t>
      </w:r>
      <w:r w:rsidR="000F2B33" w:rsidRPr="00896C86">
        <w:rPr>
          <w:rFonts w:ascii="Times New Roman" w:hAnsi="Times New Roman" w:cs="Times New Roman" w:hint="eastAsia"/>
          <w:b/>
          <w:bCs/>
          <w:noProof/>
          <w:sz w:val="24"/>
        </w:rPr>
        <w:t xml:space="preserve">Eq. </w:t>
      </w:r>
      <w:r w:rsidR="000F2B33">
        <w:rPr>
          <w:rFonts w:ascii="Times New Roman" w:hAnsi="Times New Roman" w:cs="Times New Roman" w:hint="eastAsia"/>
          <w:b/>
          <w:bCs/>
          <w:noProof/>
          <w:sz w:val="24"/>
        </w:rPr>
        <w:t>2</w:t>
      </w:r>
      <w:r w:rsidR="000F2B33">
        <w:rPr>
          <w:rFonts w:ascii="Times New Roman" w:hAnsi="Times New Roman" w:cs="Times New Roman" w:hint="eastAsia"/>
          <w:noProof/>
          <w:sz w:val="24"/>
        </w:rPr>
        <w:t>.</w:t>
      </w:r>
    </w:p>
    <w:p w14:paraId="782D72AA" w14:textId="6972AA1A" w:rsidR="008D6325" w:rsidRPr="00491AA9" w:rsidRDefault="00551436" w:rsidP="008D632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2</m:t>
                  </m:r>
                </m:e>
              </m:d>
            </m:e>
          </m:eqArr>
        </m:oMath>
      </m:oMathPara>
    </w:p>
    <w:p w14:paraId="0294DCD9" w14:textId="5649744F" w:rsidR="008D6325" w:rsidRDefault="007732B4" w:rsidP="008D6325">
      <w:pPr>
        <w:spacing w:line="480" w:lineRule="auto"/>
        <w:ind w:right="-11"/>
        <w:rPr>
          <w:rFonts w:ascii="Times New Roman" w:hAnsi="Times New Roman" w:cs="Times New Roman"/>
          <w:noProof/>
          <w:color w:val="000000"/>
          <w:sz w:val="24"/>
        </w:rPr>
      </w:pPr>
      <w:ins w:id="230" w:author="#NI YUQIN#" w:date="2025-08-01T11:25:00Z" w16du:dateUtc="2025-08-01T03:25:00Z">
        <w:r>
          <w:rPr>
            <w:rFonts w:ascii="Times New Roman" w:hAnsi="Times New Roman" w:cs="Times New Roman" w:hint="eastAsia"/>
            <w:noProof/>
            <w:color w:val="000000"/>
            <w:sz w:val="24"/>
          </w:rPr>
          <w:t xml:space="preserve">where </w:t>
        </w:r>
      </w:ins>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sidR="008D6325">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sidR="008D6325">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sidR="008D6325">
        <w:rPr>
          <w:rFonts w:ascii="Times New Roman" w:hAnsi="Times New Roman" w:cs="Times New Roman" w:hint="eastAsia"/>
          <w:noProof/>
          <w:color w:val="000000"/>
          <w:sz w:val="24"/>
        </w:rPr>
        <w:t>.</w:t>
      </w:r>
    </w:p>
    <w:p w14:paraId="23E91254" w14:textId="7E2AF836"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hint="eastAsia"/>
          <w:noProof/>
          <w:color w:val="000000"/>
          <w:sz w:val="24"/>
        </w:rPr>
        <w:lastRenderedPageBreak/>
        <w:t>The stack resistance is the sum of electrode resistance, chamber resistance, and membrane resistance.</w:t>
      </w:r>
      <w:r w:rsidR="000118F4">
        <w:rPr>
          <w:rFonts w:ascii="Times New Roman" w:hAnsi="Times New Roman" w:cs="Times New Roman"/>
          <w:noProof/>
          <w:color w:val="000000"/>
          <w:sz w:val="24"/>
        </w:rPr>
        <w:fldChar w:fldCharType="begin"/>
      </w:r>
      <w:r w:rsidR="00F01B87">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face="superscript"&gt;34, 40&lt;/style&gt;&lt;/DisplayText&gt;&lt;record&gt;&lt;rec-number&gt;285&lt;/rec-number&gt;&lt;foreign-keys&gt;&lt;key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0118F4">
        <w:rPr>
          <w:rFonts w:ascii="Times New Roman" w:hAnsi="Times New Roman" w:cs="Times New Roman"/>
          <w:noProof/>
          <w:color w:val="000000"/>
          <w:sz w:val="24"/>
        </w:rPr>
        <w:fldChar w:fldCharType="separate"/>
      </w:r>
      <w:r w:rsidR="00F01B87" w:rsidRPr="00F01B87">
        <w:rPr>
          <w:rFonts w:ascii="Times New Roman" w:hAnsi="Times New Roman" w:cs="Times New Roman"/>
          <w:noProof/>
          <w:color w:val="000000"/>
          <w:sz w:val="24"/>
          <w:vertAlign w:val="superscript"/>
        </w:rPr>
        <w:t>34, 40</w:t>
      </w:r>
      <w:r w:rsidR="000118F4">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The chamber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Pr>
          <w:rFonts w:ascii="Times New Roman" w:hAnsi="Times New Roman" w:cs="Times New Roman" w:hint="eastAsia"/>
          <w:noProof/>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xml:space="preserve">) was calcualted by </w:t>
      </w:r>
      <w:r w:rsidRPr="00C517BA">
        <w:rPr>
          <w:rFonts w:ascii="Times New Roman" w:hAnsi="Times New Roman" w:cs="Times New Roman"/>
          <w:b/>
          <w:bCs/>
          <w:noProof/>
          <w:color w:val="000000"/>
          <w:sz w:val="24"/>
        </w:rPr>
        <w:t xml:space="preserve">Eq. </w:t>
      </w:r>
      <w:r w:rsidR="000F2B33">
        <w:rPr>
          <w:rFonts w:ascii="Times New Roman" w:hAnsi="Times New Roman" w:cs="Times New Roman" w:hint="eastAsia"/>
          <w:b/>
          <w:bCs/>
          <w:noProof/>
          <w:color w:val="000000"/>
          <w:sz w:val="24"/>
        </w:rPr>
        <w:t>3</w:t>
      </w:r>
      <w:r>
        <w:rPr>
          <w:rFonts w:ascii="Times New Roman" w:hAnsi="Times New Roman" w:cs="Times New Roman" w:hint="eastAsia"/>
          <w:noProof/>
          <w:color w:val="000000"/>
          <w:sz w:val="24"/>
        </w:rPr>
        <w:t>.</w:t>
      </w:r>
      <w:r w:rsidR="000118F4">
        <w:rPr>
          <w:rFonts w:ascii="Times New Roman" w:hAnsi="Times New Roman" w:cs="Times New Roman"/>
          <w:noProof/>
          <w:color w:val="000000"/>
          <w:sz w:val="24"/>
        </w:rPr>
        <w:fldChar w:fldCharType="begin"/>
      </w:r>
      <w:r w:rsidR="00F01B87">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face="superscript"&gt;40&lt;/style&gt;&lt;/DisplayText&gt;&lt;record&gt;&lt;rec-number&gt;285&lt;/rec-number&gt;&lt;foreign-keys&gt;&lt;key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sidR="000118F4">
        <w:rPr>
          <w:rFonts w:ascii="Times New Roman" w:hAnsi="Times New Roman" w:cs="Times New Roman"/>
          <w:noProof/>
          <w:color w:val="000000"/>
          <w:sz w:val="24"/>
        </w:rPr>
        <w:fldChar w:fldCharType="separate"/>
      </w:r>
      <w:r w:rsidR="00F01B87" w:rsidRPr="00F01B87">
        <w:rPr>
          <w:rFonts w:ascii="Times New Roman" w:hAnsi="Times New Roman" w:cs="Times New Roman"/>
          <w:noProof/>
          <w:color w:val="000000"/>
          <w:sz w:val="24"/>
          <w:vertAlign w:val="superscript"/>
        </w:rPr>
        <w:t>40</w:t>
      </w:r>
      <w:r w:rsidR="000118F4">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w:t>
      </w:r>
    </w:p>
    <w:p w14:paraId="3F70DB69" w14:textId="0B10D84C" w:rsidR="008D6325" w:rsidRPr="009A46E6" w:rsidRDefault="00551436" w:rsidP="008D6325">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m:t>
                  </m:r>
                  <m:r>
                    <w:rPr>
                      <w:rFonts w:ascii="Cambria Math" w:hAnsi="Cambria Math" w:cs="Times New Roman"/>
                      <w:color w:val="000000"/>
                      <w:sz w:val="24"/>
                    </w:rPr>
                    <m:t>h</m:t>
                  </m:r>
                  <m:r>
                    <w:rPr>
                      <w:rFonts w:ascii="Cambria Math" w:hAnsi="Cambria Math" w:cs="Times New Roman"/>
                      <w:color w:val="000000"/>
                      <w:sz w:val="24"/>
                    </w:rPr>
                    <m:t>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rPr>
                      <w:rFonts w:ascii="Cambria Math" w:hAnsi="Cambria Math" w:cs="Times New Roman"/>
                      <w:noProof/>
                      <w:color w:val="000000"/>
                      <w:sz w:val="24"/>
                    </w:rPr>
                    <m:t>3</m:t>
                  </m:r>
                </m:e>
              </m:d>
              <m:ctrlPr>
                <w:rPr>
                  <w:rFonts w:ascii="Cambria Math" w:hAnsi="Cambria Math" w:cs="Times New Roman"/>
                  <w:i/>
                  <w:color w:val="000000"/>
                  <w:sz w:val="24"/>
                </w:rPr>
              </m:ctrlPr>
            </m:e>
          </m:eqArr>
        </m:oMath>
      </m:oMathPara>
    </w:p>
    <w:p w14:paraId="679E3325" w14:textId="5FA39E47"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r w:rsidRPr="00EC66F8">
        <w:rPr>
          <w:rFonts w:ascii="Times New Roman" w:hAnsi="Times New Roman" w:cs="Times New Roman" w:hint="eastAsia"/>
          <w:sz w:val="24"/>
        </w:rPr>
        <w:t xml:space="preserve"> is the effective </w:t>
      </w:r>
      <w:r w:rsidR="005133F1" w:rsidRPr="00EC66F8">
        <w:rPr>
          <w:rFonts w:ascii="Times New Roman" w:hAnsi="Times New Roman" w:cs="Times New Roman" w:hint="eastAsia"/>
          <w:sz w:val="24"/>
        </w:rPr>
        <w:t xml:space="preserve">area </w:t>
      </w:r>
      <w:r w:rsidR="005133F1">
        <w:rPr>
          <w:rFonts w:ascii="Times New Roman" w:hAnsi="Times New Roman" w:cs="Times New Roman"/>
          <w:sz w:val="24"/>
        </w:rPr>
        <w:t xml:space="preserve">of each </w:t>
      </w:r>
      <w:r w:rsidRPr="00EC66F8">
        <w:rPr>
          <w:rFonts w:ascii="Times New Roman" w:hAnsi="Times New Roman" w:cs="Times New Roman" w:hint="eastAsia"/>
          <w:sz w:val="24"/>
        </w:rPr>
        <w:t>membrane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Pr>
          <w:rFonts w:ascii="Times New Roman" w:hAnsi="Times New Roman" w:cs="Times New Roman" w:hint="eastAsia"/>
          <w:sz w:val="24"/>
        </w:rPr>
        <w:t xml:space="preserve">AC, BC and </w:t>
      </w:r>
      <w:r w:rsidR="00CC4000">
        <w:rPr>
          <w:rFonts w:ascii="Times New Roman" w:hAnsi="Times New Roman" w:cs="Times New Roman" w:hint="eastAsia"/>
          <w:sz w:val="24"/>
        </w:rPr>
        <w:t>SC</w:t>
      </w:r>
      <w:r>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Pr>
          <w:rFonts w:ascii="Times New Roman" w:hAnsi="Times New Roman" w:cs="Times New Roman" w:hint="eastAsia"/>
          <w:sz w:val="24"/>
        </w:rPr>
        <w:t xml:space="preserve"> 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Pr>
          <w:rFonts w:ascii="Times New Roman" w:hAnsi="Times New Roman" w:cs="Times New Roman" w:hint="eastAsia"/>
          <w:sz w:val="24"/>
        </w:rPr>
        <w:t xml:space="preserve">of AC, BC and </w:t>
      </w:r>
      <w:r w:rsidR="00CC4000">
        <w:rPr>
          <w:rFonts w:ascii="Times New Roman" w:hAnsi="Times New Roman" w:cs="Times New Roman" w:hint="eastAsia"/>
          <w:sz w:val="24"/>
        </w:rPr>
        <w:t>SC</w:t>
      </w:r>
      <w:r w:rsidRPr="009E0206">
        <w:rPr>
          <w:rFonts w:ascii="Times New Roman" w:hAnsi="Times New Roman" w:cs="Times New Roman" w:hint="eastAsia"/>
          <w:sz w:val="24"/>
        </w:rPr>
        <w:t xml:space="preserve"> (S/m)</w:t>
      </w:r>
      <w:r>
        <w:rPr>
          <w:rFonts w:ascii="Times New Roman" w:hAnsi="Times New Roman" w:cs="Times New Roman" w:hint="eastAsia"/>
          <w:sz w:val="24"/>
        </w:rPr>
        <w:t>.</w:t>
      </w:r>
    </w:p>
    <w:p w14:paraId="3B1CF0C7" w14:textId="444F2810"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sz w:val="24"/>
        </w:rPr>
        <w:t>The membrane resistance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Pr>
          <w:rFonts w:ascii="Times New Roman" w:hAnsi="Times New Roman" w:cs="Times New Roman" w:hint="eastAsia"/>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sz w:val="24"/>
        </w:rPr>
        <w:t xml:space="preserve">) was calculated by </w:t>
      </w:r>
      <w:r w:rsidRPr="00777079">
        <w:rPr>
          <w:rFonts w:ascii="Times New Roman" w:hAnsi="Times New Roman" w:cs="Times New Roman" w:hint="eastAsia"/>
          <w:b/>
          <w:bCs/>
          <w:sz w:val="24"/>
        </w:rPr>
        <w:t>Eq.</w:t>
      </w:r>
      <w:r w:rsidR="000F2B33">
        <w:rPr>
          <w:rFonts w:ascii="Times New Roman" w:hAnsi="Times New Roman" w:cs="Times New Roman" w:hint="eastAsia"/>
          <w:b/>
          <w:bCs/>
          <w:sz w:val="24"/>
        </w:rPr>
        <w:t>4</w:t>
      </w:r>
      <w:r>
        <w:rPr>
          <w:rFonts w:ascii="Times New Roman" w:hAnsi="Times New Roman" w:cs="Times New Roman" w:hint="eastAsia"/>
          <w:sz w:val="24"/>
        </w:rPr>
        <w:t>.</w:t>
      </w:r>
    </w:p>
    <w:p w14:paraId="6431D065" w14:textId="1663863B" w:rsidR="008D6325" w:rsidRPr="00C40977" w:rsidRDefault="00551436" w:rsidP="00F71B24">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m:t>
                  </m:r>
                  <m:r>
                    <w:rPr>
                      <w:rFonts w:ascii="Cambria Math" w:hAnsi="Cambria Math" w:cs="Times New Roman"/>
                      <w:color w:val="000000"/>
                      <w:sz w:val="24"/>
                    </w:rPr>
                    <m:t>h</m:t>
                  </m:r>
                  <m:r>
                    <w:rPr>
                      <w:rFonts w:ascii="Cambria Math" w:hAnsi="Cambria Math" w:cs="Times New Roman"/>
                      <w:color w:val="000000"/>
                      <w:sz w:val="24"/>
                    </w:rPr>
                    <m:t>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4</m:t>
                  </m:r>
                </m:e>
              </m:d>
              <m:ctrlPr>
                <w:rPr>
                  <w:rFonts w:ascii="Cambria Math" w:hAnsi="Cambria Math" w:cs="Times New Roman"/>
                  <w:i/>
                  <w:noProof/>
                  <w:color w:val="000000"/>
                  <w:sz w:val="24"/>
                </w:rPr>
              </m:ctrlPr>
            </m:e>
          </m:eqArr>
        </m:oMath>
      </m:oMathPara>
    </w:p>
    <w:p w14:paraId="0B49C771" w14:textId="3E9D12A5" w:rsidR="00C40977" w:rsidRPr="004974E7" w:rsidRDefault="00C40977" w:rsidP="00F71B24">
      <w:pPr>
        <w:spacing w:line="480" w:lineRule="auto"/>
        <w:ind w:right="-11"/>
        <w:rPr>
          <w:rFonts w:ascii="Times New Roman" w:hAnsi="Times New Roman" w:cs="Times New Roman"/>
          <w:color w:val="000000"/>
          <w:sz w:val="24"/>
        </w:rPr>
      </w:pPr>
      <w:r>
        <w:rPr>
          <w:rFonts w:ascii="Times New Roman" w:hAnsi="Times New Roman" w:cs="Times New Roman" w:hint="eastAsia"/>
          <w:noProof/>
          <w:color w:val="000000"/>
          <w:sz w:val="24"/>
        </w:rPr>
        <w:t>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Pr>
          <w:rFonts w:ascii="Times New Roman" w:hAnsi="Times New Roman" w:cs="Times New Roman" w:hint="eastAsia"/>
          <w:noProof/>
          <w:color w:val="000000"/>
          <w:sz w:val="24"/>
        </w:rPr>
        <w:t xml:space="preserve">) was 43.11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xml:space="preserve"> tested by the setup shown in </w:t>
      </w:r>
      <w:r w:rsidRPr="00DA611A">
        <w:rPr>
          <w:rFonts w:ascii="Times New Roman" w:hAnsi="Times New Roman" w:cs="Times New Roman" w:hint="eastAsia"/>
          <w:b/>
          <w:bCs/>
          <w:noProof/>
          <w:color w:val="000000"/>
          <w:sz w:val="24"/>
        </w:rPr>
        <w:t>Figure S2</w:t>
      </w:r>
      <w:r>
        <w:rPr>
          <w:rFonts w:ascii="Times New Roman" w:hAnsi="Times New Roman" w:cs="Times New Roman" w:hint="eastAsia"/>
          <w:b/>
          <w:bCs/>
          <w:noProof/>
          <w:color w:val="000000"/>
          <w:sz w:val="24"/>
        </w:rPr>
        <w:t xml:space="preserve"> </w:t>
      </w:r>
      <w:r w:rsidRPr="00AB4E09">
        <w:rPr>
          <w:rFonts w:ascii="Times New Roman" w:hAnsi="Times New Roman" w:cs="Times New Roman" w:hint="eastAsia"/>
          <w:noProof/>
          <w:color w:val="000000"/>
          <w:sz w:val="24"/>
        </w:rPr>
        <w:t>and calculated from</w:t>
      </w:r>
      <w:r>
        <w:rPr>
          <w:rFonts w:ascii="Times New Roman" w:hAnsi="Times New Roman" w:cs="Times New Roman" w:hint="eastAsia"/>
          <w:b/>
          <w:bCs/>
          <w:noProof/>
          <w:color w:val="000000"/>
          <w:sz w:val="24"/>
        </w:rPr>
        <w:t xml:space="preserve"> Figure S3</w:t>
      </w:r>
      <w:r>
        <w:rPr>
          <w:rFonts w:ascii="Times New Roman" w:hAnsi="Times New Roman" w:cs="Times New Roman" w:hint="eastAsia"/>
          <w:noProof/>
          <w:color w:val="000000"/>
          <w:sz w:val="24"/>
        </w:rPr>
        <w:t xml:space="preserve"> (details in </w:t>
      </w:r>
      <w:r w:rsidRPr="00E2288D">
        <w:rPr>
          <w:rFonts w:ascii="Times New Roman" w:hAnsi="Times New Roman" w:cs="Times New Roman" w:hint="eastAsia"/>
          <w:b/>
          <w:bCs/>
          <w:noProof/>
          <w:color w:val="000000"/>
          <w:sz w:val="24"/>
        </w:rPr>
        <w:t>Supporting Information S</w:t>
      </w:r>
      <w:r>
        <w:rPr>
          <w:rFonts w:ascii="Times New Roman" w:hAnsi="Times New Roman" w:cs="Times New Roman" w:hint="eastAsia"/>
          <w:b/>
          <w:bCs/>
          <w:noProof/>
          <w:color w:val="000000"/>
          <w:sz w:val="24"/>
        </w:rPr>
        <w:t>4</w:t>
      </w:r>
      <w:r>
        <w:rPr>
          <w:rFonts w:ascii="Times New Roman" w:hAnsi="Times New Roman" w:cs="Times New Roman" w:hint="eastAsia"/>
          <w:noProof/>
          <w:color w:val="000000"/>
          <w:sz w:val="24"/>
        </w:rPr>
        <w:t>).</w:t>
      </w:r>
    </w:p>
    <w:p w14:paraId="0A2C3F4D" w14:textId="1C2338BA" w:rsidR="004974E7" w:rsidRDefault="004C4299" w:rsidP="000A0AFF">
      <w:pPr>
        <w:pStyle w:val="report3"/>
        <w:numPr>
          <w:ilvl w:val="2"/>
          <w:numId w:val="1"/>
        </w:numPr>
        <w:spacing w:before="156" w:after="156"/>
        <w:ind w:firstLineChars="0"/>
        <w:rPr>
          <w:rFonts w:eastAsiaTheme="minorEastAsia"/>
        </w:rPr>
      </w:pPr>
      <w:r>
        <w:rPr>
          <w:rFonts w:eastAsiaTheme="minorEastAsia" w:hint="eastAsia"/>
        </w:rPr>
        <w:t>R</w:t>
      </w:r>
      <w:r w:rsidR="000A0AFF">
        <w:rPr>
          <w:rFonts w:eastAsiaTheme="minorEastAsia" w:hint="eastAsia"/>
        </w:rPr>
        <w:t xml:space="preserve">eversibility </w:t>
      </w:r>
      <w:r>
        <w:rPr>
          <w:rFonts w:eastAsiaTheme="minorEastAsia" w:hint="eastAsia"/>
        </w:rPr>
        <w:t>T</w:t>
      </w:r>
      <w:r w:rsidR="000A0AFF">
        <w:rPr>
          <w:rFonts w:eastAsiaTheme="minorEastAsia" w:hint="eastAsia"/>
        </w:rPr>
        <w:t>ests of BMED</w:t>
      </w:r>
    </w:p>
    <w:p w14:paraId="7C8F513B" w14:textId="2405C624" w:rsidR="0018393D" w:rsidRDefault="004C4299" w:rsidP="004C4299">
      <w:pPr>
        <w:spacing w:line="480" w:lineRule="auto"/>
        <w:rPr>
          <w:ins w:id="231" w:author="#NI YUQIN#" w:date="2025-07-27T15:29:00Z" w16du:dateUtc="2025-07-27T07:29:00Z"/>
          <w:rFonts w:ascii="Times New Roman" w:hAnsi="Times New Roman" w:cs="Times New Roman"/>
          <w:sz w:val="24"/>
        </w:rPr>
      </w:pPr>
      <w:r w:rsidRPr="00E61037">
        <w:rPr>
          <w:rFonts w:ascii="Times New Roman" w:hAnsi="Times New Roman" w:cs="Times New Roman"/>
          <w:sz w:val="24"/>
        </w:rPr>
        <w:t>To</w:t>
      </w:r>
      <w:r w:rsidRPr="00E61037">
        <w:rPr>
          <w:rFonts w:ascii="Times New Roman" w:hAnsi="Times New Roman" w:cs="Times New Roman" w:hint="eastAsia"/>
          <w:sz w:val="24"/>
        </w:rPr>
        <w:t xml:space="preserve"> </w:t>
      </w:r>
      <w:ins w:id="232" w:author="#NI YUQIN#" w:date="2025-07-27T15:19:00Z" w16du:dateUtc="2025-07-27T07:19:00Z">
        <w:r w:rsidR="00AA2547">
          <w:rPr>
            <w:rFonts w:ascii="Times New Roman" w:hAnsi="Times New Roman" w:cs="Times New Roman" w:hint="eastAsia"/>
            <w:sz w:val="24"/>
          </w:rPr>
          <w:t>evaluate</w:t>
        </w:r>
        <w:r w:rsidR="00AA2547" w:rsidRPr="00E61037">
          <w:rPr>
            <w:rFonts w:ascii="Times New Roman" w:hAnsi="Times New Roman" w:cs="Times New Roman" w:hint="eastAsia"/>
            <w:sz w:val="24"/>
          </w:rPr>
          <w:t xml:space="preserve"> </w:t>
        </w:r>
      </w:ins>
      <w:r w:rsidRPr="00E61037">
        <w:rPr>
          <w:rFonts w:ascii="Times New Roman" w:hAnsi="Times New Roman" w:cs="Times New Roman" w:hint="eastAsia"/>
          <w:sz w:val="24"/>
        </w:rPr>
        <w:t xml:space="preserve">whether </w:t>
      </w:r>
      <w:ins w:id="233" w:author="#NI YUQIN#" w:date="2025-07-27T15:19:00Z" w16du:dateUtc="2025-07-27T07:19:00Z">
        <w:r w:rsidR="00AA2547">
          <w:rPr>
            <w:rFonts w:ascii="Times New Roman" w:hAnsi="Times New Roman" w:cs="Times New Roman" w:hint="eastAsia"/>
            <w:sz w:val="24"/>
          </w:rPr>
          <w:t>BMED</w:t>
        </w:r>
        <w:r w:rsidR="00AA2547" w:rsidRPr="00E61037">
          <w:rPr>
            <w:rFonts w:ascii="Times New Roman" w:hAnsi="Times New Roman" w:cs="Times New Roman" w:hint="eastAsia"/>
            <w:sz w:val="24"/>
          </w:rPr>
          <w:t xml:space="preserve"> </w:t>
        </w:r>
      </w:ins>
      <w:r w:rsidRPr="00E61037">
        <w:rPr>
          <w:rFonts w:ascii="Times New Roman" w:hAnsi="Times New Roman" w:cs="Times New Roman" w:hint="eastAsia"/>
          <w:sz w:val="24"/>
        </w:rPr>
        <w:t>performance</w:t>
      </w:r>
      <w:ins w:id="234" w:author="#NI YUQIN#" w:date="2025-07-27T15:19:00Z" w16du:dateUtc="2025-07-27T07:19:00Z">
        <w:r w:rsidR="00AA2547">
          <w:rPr>
            <w:rFonts w:ascii="Times New Roman" w:hAnsi="Times New Roman" w:cs="Times New Roman" w:hint="eastAsia"/>
            <w:sz w:val="24"/>
          </w:rPr>
          <w:t xml:space="preserve"> decline</w:t>
        </w:r>
      </w:ins>
      <w:ins w:id="235" w:author="#NI YUQIN#" w:date="2025-07-27T15:20:00Z" w16du:dateUtc="2025-07-27T07:20:00Z">
        <w:r w:rsidR="00530E8C">
          <w:rPr>
            <w:rFonts w:ascii="Times New Roman" w:hAnsi="Times New Roman" w:cs="Times New Roman" w:hint="eastAsia"/>
            <w:sz w:val="24"/>
          </w:rPr>
          <w:t>d</w:t>
        </w:r>
      </w:ins>
      <w:ins w:id="236" w:author="#NI YUQIN#" w:date="2025-07-27T15:19:00Z" w16du:dateUtc="2025-07-27T07:19:00Z">
        <w:r w:rsidR="00AA2547">
          <w:rPr>
            <w:rFonts w:ascii="Times New Roman" w:hAnsi="Times New Roman" w:cs="Times New Roman" w:hint="eastAsia"/>
            <w:sz w:val="24"/>
          </w:rPr>
          <w:t xml:space="preserve"> </w:t>
        </w:r>
      </w:ins>
      <w:ins w:id="237" w:author="#NI YUQIN#" w:date="2025-07-27T15:20:00Z" w16du:dateUtc="2025-07-27T07:20:00Z">
        <w:r w:rsidR="009D1CF4">
          <w:rPr>
            <w:rFonts w:ascii="Times New Roman" w:hAnsi="Times New Roman" w:cs="Times New Roman" w:hint="eastAsia"/>
            <w:sz w:val="24"/>
          </w:rPr>
          <w:t xml:space="preserve">with membranes </w:t>
        </w:r>
        <w:r w:rsidR="00530E8C">
          <w:rPr>
            <w:rFonts w:ascii="Times New Roman" w:hAnsi="Times New Roman" w:cs="Times New Roman" w:hint="eastAsia"/>
            <w:sz w:val="24"/>
          </w:rPr>
          <w:t xml:space="preserve">after </w:t>
        </w:r>
        <w:r w:rsidR="009D1CF4">
          <w:rPr>
            <w:rFonts w:ascii="Times New Roman" w:hAnsi="Times New Roman" w:cs="Times New Roman" w:hint="eastAsia"/>
            <w:sz w:val="24"/>
          </w:rPr>
          <w:t>remov</w:t>
        </w:r>
        <w:r w:rsidR="00530E8C">
          <w:rPr>
            <w:rFonts w:ascii="Times New Roman" w:hAnsi="Times New Roman" w:cs="Times New Roman" w:hint="eastAsia"/>
            <w:sz w:val="24"/>
          </w:rPr>
          <w:t>ing</w:t>
        </w:r>
        <w:r w:rsidR="009D1CF4">
          <w:rPr>
            <w:rFonts w:ascii="Times New Roman" w:hAnsi="Times New Roman" w:cs="Times New Roman" w:hint="eastAsia"/>
            <w:sz w:val="24"/>
          </w:rPr>
          <w:t xml:space="preserve"> scaling</w:t>
        </w:r>
      </w:ins>
      <w:ins w:id="238" w:author="#NI YUQIN#" w:date="2025-07-27T15:21:00Z" w16du:dateUtc="2025-07-27T07:21:00Z">
        <w:r w:rsidR="00530E8C">
          <w:rPr>
            <w:rFonts w:ascii="Times New Roman" w:hAnsi="Times New Roman" w:cs="Times New Roman" w:hint="eastAsia"/>
            <w:sz w:val="24"/>
          </w:rPr>
          <w:t>,</w:t>
        </w:r>
      </w:ins>
      <w:ins w:id="239" w:author="#NI YUQIN#" w:date="2025-07-27T15:20:00Z" w16du:dateUtc="2025-07-27T07:20:00Z">
        <w:r w:rsidR="009D1CF4">
          <w:rPr>
            <w:rFonts w:ascii="Times New Roman" w:hAnsi="Times New Roman" w:cs="Times New Roman" w:hint="eastAsia"/>
            <w:sz w:val="24"/>
          </w:rPr>
          <w:t xml:space="preserve"> </w:t>
        </w:r>
      </w:ins>
      <w:ins w:id="240" w:author="She Qianhong (Asst Prof)" w:date="2025-07-10T02:29:00Z" w16du:dateUtc="2025-07-09T18:29:00Z">
        <w:r w:rsidR="0064004F">
          <w:rPr>
            <w:rFonts w:ascii="Times New Roman" w:hAnsi="Times New Roman" w:cs="Times New Roman"/>
            <w:sz w:val="24"/>
          </w:rPr>
          <w:t xml:space="preserve">cyclic </w:t>
        </w:r>
      </w:ins>
      <w:r w:rsidRPr="00E61037">
        <w:rPr>
          <w:rFonts w:ascii="Times New Roman" w:hAnsi="Times New Roman" w:cs="Times New Roman" w:hint="eastAsia"/>
          <w:sz w:val="24"/>
        </w:rPr>
        <w:t>test</w:t>
      </w:r>
      <w:r>
        <w:rPr>
          <w:rFonts w:ascii="Times New Roman" w:hAnsi="Times New Roman" w:cs="Times New Roman" w:hint="eastAsia"/>
          <w:sz w:val="24"/>
        </w:rPr>
        <w:t>s</w:t>
      </w:r>
      <w:r w:rsidRPr="00E61037">
        <w:rPr>
          <w:rFonts w:ascii="Times New Roman" w:hAnsi="Times New Roman" w:cs="Times New Roman" w:hint="eastAsia"/>
          <w:sz w:val="24"/>
        </w:rPr>
        <w:t xml:space="preserve"> w</w:t>
      </w:r>
      <w:r>
        <w:rPr>
          <w:rFonts w:ascii="Times New Roman" w:hAnsi="Times New Roman" w:cs="Times New Roman" w:hint="eastAsia"/>
          <w:sz w:val="24"/>
        </w:rPr>
        <w:t>ere</w:t>
      </w:r>
      <w:r w:rsidRPr="00E61037">
        <w:rPr>
          <w:rFonts w:ascii="Times New Roman" w:hAnsi="Times New Roman" w:cs="Times New Roman" w:hint="eastAsia"/>
          <w:sz w:val="24"/>
        </w:rPr>
        <w:t xml:space="preserve"> performed</w:t>
      </w:r>
      <w:ins w:id="241" w:author="She Qianhong (Asst Prof)" w:date="2025-07-10T02:29:00Z" w16du:dateUtc="2025-07-09T18:29:00Z">
        <w:r w:rsidR="0064004F">
          <w:rPr>
            <w:rFonts w:ascii="Times New Roman" w:hAnsi="Times New Roman" w:cs="Times New Roman"/>
            <w:sz w:val="24"/>
          </w:rPr>
          <w:t xml:space="preserve"> after doing thorough cleaning </w:t>
        </w:r>
      </w:ins>
      <w:ins w:id="242" w:author="She Qianhong (Asst Prof)" w:date="2025-07-10T02:30:00Z" w16du:dateUtc="2025-07-09T18:30:00Z">
        <w:r w:rsidR="000503FD">
          <w:rPr>
            <w:rFonts w:ascii="Times New Roman" w:hAnsi="Times New Roman" w:cs="Times New Roman"/>
            <w:sz w:val="24"/>
          </w:rPr>
          <w:t>at the end of t</w:t>
        </w:r>
      </w:ins>
      <w:ins w:id="243" w:author="She Qianhong (Asst Prof)" w:date="2025-07-30T21:32:00Z" w16du:dateUtc="2025-07-30T13:32:00Z">
        <w:r w:rsidR="00E77A81">
          <w:rPr>
            <w:rFonts w:ascii="Times New Roman" w:hAnsi="Times New Roman" w:cs="Times New Roman"/>
            <w:sz w:val="24"/>
          </w:rPr>
          <w:t>reating</w:t>
        </w:r>
      </w:ins>
      <w:ins w:id="244" w:author="She Qianhong (Asst Prof)" w:date="2025-07-10T02:30:00Z" w16du:dateUtc="2025-07-09T18:30:00Z">
        <w:r w:rsidR="000503FD">
          <w:rPr>
            <w:rFonts w:ascii="Times New Roman" w:hAnsi="Times New Roman" w:cs="Times New Roman"/>
            <w:sz w:val="24"/>
          </w:rPr>
          <w:t xml:space="preserve"> SWB salt solution</w:t>
        </w:r>
      </w:ins>
      <w:r>
        <w:rPr>
          <w:rFonts w:ascii="Times New Roman" w:hAnsi="Times New Roman" w:cs="Times New Roman" w:hint="eastAsia"/>
          <w:sz w:val="24"/>
        </w:rPr>
        <w:t>.</w:t>
      </w:r>
      <w:r w:rsidR="00E9395D">
        <w:rPr>
          <w:rFonts w:ascii="Times New Roman" w:hAnsi="Times New Roman" w:cs="Times New Roman"/>
          <w:sz w:val="24"/>
        </w:rPr>
        <w:t xml:space="preserve"> </w:t>
      </w:r>
      <w:ins w:id="245" w:author="#NI YUQIN#" w:date="2025-07-27T15:19:00Z" w16du:dateUtc="2025-07-27T07:19:00Z">
        <w:r w:rsidR="00413186">
          <w:rPr>
            <w:rFonts w:ascii="Times New Roman" w:hAnsi="Times New Roman" w:cs="Times New Roman" w:hint="eastAsia"/>
            <w:sz w:val="24"/>
          </w:rPr>
          <w:t>T</w:t>
        </w:r>
      </w:ins>
      <w:r>
        <w:rPr>
          <w:rFonts w:ascii="Times New Roman" w:hAnsi="Times New Roman" w:cs="Times New Roman" w:hint="eastAsia"/>
          <w:sz w:val="24"/>
        </w:rPr>
        <w:t>he stack was</w:t>
      </w:r>
      <w:r w:rsidRPr="001B3269">
        <w:rPr>
          <w:rFonts w:ascii="Times New Roman" w:hAnsi="Times New Roman" w:cs="Times New Roman" w:hint="eastAsia"/>
          <w:sz w:val="24"/>
        </w:rPr>
        <w:t xml:space="preserve"> </w:t>
      </w:r>
      <w:r w:rsidRPr="001B3269">
        <w:rPr>
          <w:rFonts w:ascii="Times New Roman" w:hAnsi="Times New Roman" w:cs="Times New Roman"/>
          <w:sz w:val="24"/>
        </w:rPr>
        <w:t>disassembled,</w:t>
      </w:r>
      <w:r>
        <w:rPr>
          <w:rFonts w:ascii="Times New Roman" w:hAnsi="Times New Roman" w:cs="Times New Roman" w:hint="eastAsia"/>
          <w:sz w:val="24"/>
        </w:rPr>
        <w:t xml:space="preserve"> and</w:t>
      </w:r>
      <w:r w:rsidRPr="001B3269">
        <w:rPr>
          <w:rFonts w:ascii="Times New Roman" w:hAnsi="Times New Roman" w:cs="Times New Roman" w:hint="eastAsia"/>
          <w:sz w:val="24"/>
        </w:rPr>
        <w:t xml:space="preserve"> the membrane</w:t>
      </w:r>
      <w:r>
        <w:rPr>
          <w:rFonts w:ascii="Times New Roman" w:hAnsi="Times New Roman" w:cs="Times New Roman" w:hint="eastAsia"/>
          <w:sz w:val="24"/>
        </w:rPr>
        <w:t xml:space="preserve"> was</w:t>
      </w:r>
      <w:r w:rsidRPr="001B3269">
        <w:rPr>
          <w:rFonts w:ascii="Times New Roman" w:hAnsi="Times New Roman" w:cs="Times New Roman" w:hint="eastAsia"/>
          <w:sz w:val="24"/>
        </w:rPr>
        <w:t xml:space="preserve"> taken out for</w:t>
      </w:r>
      <w:ins w:id="246" w:author="She Qianhong (Asst Prof)" w:date="2025-07-10T02:32:00Z" w16du:dateUtc="2025-07-09T18:32:00Z">
        <w:r w:rsidR="006E3AEE">
          <w:rPr>
            <w:rFonts w:ascii="Times New Roman" w:hAnsi="Times New Roman" w:cs="Times New Roman"/>
            <w:sz w:val="24"/>
          </w:rPr>
          <w:t xml:space="preserve"> </w:t>
        </w:r>
      </w:ins>
      <w:r w:rsidR="00A64F69">
        <w:rPr>
          <w:rFonts w:ascii="Times New Roman" w:hAnsi="Times New Roman" w:cs="Times New Roman" w:hint="eastAsia"/>
          <w:sz w:val="24"/>
        </w:rPr>
        <w:t xml:space="preserve">cleaning by rinsing with DI to </w:t>
      </w:r>
      <w:r w:rsidR="00A64F69">
        <w:rPr>
          <w:rFonts w:ascii="Times New Roman" w:hAnsi="Times New Roman" w:cs="Times New Roman"/>
          <w:sz w:val="24"/>
        </w:rPr>
        <w:t>eliminate</w:t>
      </w:r>
      <w:r w:rsidR="00A64F69">
        <w:rPr>
          <w:rFonts w:ascii="Times New Roman" w:hAnsi="Times New Roman" w:cs="Times New Roman" w:hint="eastAsia"/>
          <w:sz w:val="24"/>
        </w:rPr>
        <w:t xml:space="preserve"> any residual deposits</w:t>
      </w:r>
      <w:r w:rsidR="00F4497C">
        <w:rPr>
          <w:rFonts w:ascii="Times New Roman" w:hAnsi="Times New Roman" w:cs="Times New Roman" w:hint="eastAsia"/>
          <w:sz w:val="24"/>
        </w:rPr>
        <w:t xml:space="preserve">. These </w:t>
      </w:r>
      <w:r w:rsidR="006F0361">
        <w:rPr>
          <w:rFonts w:ascii="Times New Roman" w:hAnsi="Times New Roman" w:cs="Times New Roman" w:hint="eastAsia"/>
          <w:sz w:val="24"/>
        </w:rPr>
        <w:t xml:space="preserve">cleaned </w:t>
      </w:r>
      <w:r w:rsidR="00F4497C">
        <w:rPr>
          <w:rFonts w:ascii="Times New Roman" w:hAnsi="Times New Roman" w:cs="Times New Roman" w:hint="eastAsia"/>
          <w:sz w:val="24"/>
        </w:rPr>
        <w:t>membranes</w:t>
      </w:r>
      <w:r w:rsidR="006F0361">
        <w:rPr>
          <w:rFonts w:ascii="Times New Roman" w:hAnsi="Times New Roman" w:cs="Times New Roman" w:hint="eastAsia"/>
          <w:sz w:val="24"/>
        </w:rPr>
        <w:t xml:space="preserve"> </w:t>
      </w:r>
      <w:r w:rsidR="0054753E">
        <w:rPr>
          <w:rFonts w:ascii="Times New Roman" w:hAnsi="Times New Roman" w:cs="Times New Roman" w:hint="eastAsia"/>
          <w:sz w:val="24"/>
        </w:rPr>
        <w:t>were then reassembled into the stack</w:t>
      </w:r>
      <w:ins w:id="247" w:author="She Qianhong (Asst Prof)" w:date="2025-07-30T21:33:00Z" w16du:dateUtc="2025-07-30T13:33:00Z">
        <w:r w:rsidR="00E77A81">
          <w:rPr>
            <w:rFonts w:ascii="Times New Roman" w:hAnsi="Times New Roman" w:cs="Times New Roman"/>
            <w:sz w:val="24"/>
          </w:rPr>
          <w:t xml:space="preserve"> and tested </w:t>
        </w:r>
      </w:ins>
      <w:r w:rsidR="000D5027">
        <w:rPr>
          <w:rFonts w:ascii="Times New Roman" w:hAnsi="Times New Roman" w:cs="Times New Roman" w:hint="eastAsia"/>
          <w:sz w:val="24"/>
        </w:rPr>
        <w:t xml:space="preserve">with a NaCl solution </w:t>
      </w:r>
      <w:ins w:id="248" w:author="She Qianhong (Asst Prof)" w:date="2025-07-30T21:33:00Z" w16du:dateUtc="2025-07-30T13:33:00Z">
        <w:r w:rsidR="00E77A81">
          <w:rPr>
            <w:rFonts w:ascii="Times New Roman" w:hAnsi="Times New Roman" w:cs="Times New Roman"/>
            <w:sz w:val="24"/>
          </w:rPr>
          <w:t xml:space="preserve">to determine </w:t>
        </w:r>
      </w:ins>
      <w:r w:rsidR="000D5027">
        <w:rPr>
          <w:rFonts w:ascii="Times New Roman" w:hAnsi="Times New Roman" w:cs="Times New Roman" w:hint="eastAsia"/>
          <w:sz w:val="24"/>
        </w:rPr>
        <w:t>the BMED performance</w:t>
      </w:r>
      <w:ins w:id="249" w:author="#NI YUQIN#" w:date="2025-07-27T15:30:00Z" w16du:dateUtc="2025-07-27T07:30:00Z">
        <w:r w:rsidR="0018393D">
          <w:rPr>
            <w:rFonts w:ascii="Times New Roman" w:hAnsi="Times New Roman" w:cs="Times New Roman" w:hint="eastAsia"/>
            <w:sz w:val="24"/>
          </w:rPr>
          <w:t>.</w:t>
        </w:r>
      </w:ins>
      <w:ins w:id="250" w:author="#NI YUQIN#" w:date="2025-07-27T15:26:00Z" w16du:dateUtc="2025-07-27T07:26:00Z">
        <w:r w:rsidR="00BE66FE">
          <w:rPr>
            <w:rFonts w:ascii="Times New Roman" w:hAnsi="Times New Roman" w:cs="Times New Roman" w:hint="eastAsia"/>
            <w:sz w:val="24"/>
          </w:rPr>
          <w:t xml:space="preserve"> </w:t>
        </w:r>
      </w:ins>
    </w:p>
    <w:p w14:paraId="593B0422" w14:textId="71F02EF8" w:rsidR="0035322A" w:rsidRPr="0086422A" w:rsidRDefault="00BE66FE" w:rsidP="004C4299">
      <w:pPr>
        <w:spacing w:line="480" w:lineRule="auto"/>
        <w:rPr>
          <w:ins w:id="251" w:author="#NI YUQIN#" w:date="2025-07-27T15:22:00Z" w16du:dateUtc="2025-07-27T07:22:00Z"/>
          <w:rFonts w:ascii="Times New Roman" w:hAnsi="Times New Roman" w:cs="Times New Roman"/>
          <w:sz w:val="24"/>
        </w:rPr>
      </w:pPr>
      <w:ins w:id="252" w:author="#NI YUQIN#" w:date="2025-07-27T15:26:00Z" w16du:dateUtc="2025-07-27T07:26:00Z">
        <w:r>
          <w:rPr>
            <w:rFonts w:ascii="Times New Roman" w:hAnsi="Times New Roman" w:cs="Times New Roman" w:hint="eastAsia"/>
            <w:sz w:val="24"/>
          </w:rPr>
          <w:t xml:space="preserve">For </w:t>
        </w:r>
        <w:r>
          <w:rPr>
            <w:rFonts w:ascii="Times New Roman" w:hAnsi="Times New Roman" w:cs="Times New Roman"/>
            <w:sz w:val="24"/>
          </w:rPr>
          <w:t>comparison</w:t>
        </w:r>
        <w:r>
          <w:rPr>
            <w:rFonts w:ascii="Times New Roman" w:hAnsi="Times New Roman" w:cs="Times New Roman" w:hint="eastAsia"/>
            <w:sz w:val="24"/>
          </w:rPr>
          <w:t xml:space="preserve">, </w:t>
        </w:r>
        <w:r w:rsidR="0086422A">
          <w:rPr>
            <w:rFonts w:ascii="Times New Roman" w:hAnsi="Times New Roman" w:cs="Times New Roman" w:hint="eastAsia"/>
            <w:sz w:val="24"/>
          </w:rPr>
          <w:t xml:space="preserve">a control test </w:t>
        </w:r>
      </w:ins>
      <w:ins w:id="253" w:author="#NI YUQIN#" w:date="2025-07-27T15:27:00Z" w16du:dateUtc="2025-07-27T07:27:00Z">
        <w:r w:rsidR="0086422A">
          <w:rPr>
            <w:rFonts w:ascii="Times New Roman" w:hAnsi="Times New Roman" w:cs="Times New Roman" w:hint="eastAsia"/>
            <w:sz w:val="24"/>
          </w:rPr>
          <w:t xml:space="preserve">was also performed using membranes </w:t>
        </w:r>
        <w:r w:rsidR="0086422A">
          <w:rPr>
            <w:rFonts w:ascii="Times New Roman" w:hAnsi="Times New Roman" w:cs="Times New Roman"/>
            <w:sz w:val="24"/>
          </w:rPr>
          <w:t>that</w:t>
        </w:r>
        <w:r w:rsidR="0086422A">
          <w:rPr>
            <w:rFonts w:ascii="Times New Roman" w:hAnsi="Times New Roman" w:cs="Times New Roman" w:hint="eastAsia"/>
            <w:sz w:val="24"/>
          </w:rPr>
          <w:t xml:space="preserve"> had been operated only with NaCl solution. </w:t>
        </w:r>
        <w:r w:rsidR="0086422A">
          <w:rPr>
            <w:rFonts w:ascii="Times New Roman" w:hAnsi="Times New Roman" w:cs="Times New Roman"/>
            <w:sz w:val="24"/>
          </w:rPr>
          <w:t>T</w:t>
        </w:r>
        <w:r w:rsidR="0086422A">
          <w:rPr>
            <w:rFonts w:ascii="Times New Roman" w:hAnsi="Times New Roman" w:cs="Times New Roman" w:hint="eastAsia"/>
            <w:sz w:val="24"/>
          </w:rPr>
          <w:t>hese membranes</w:t>
        </w:r>
      </w:ins>
      <w:ins w:id="254" w:author="#NI YUQIN#" w:date="2025-07-28T18:12:00Z" w16du:dateUtc="2025-07-28T10:12:00Z">
        <w:r w:rsidR="006F0361">
          <w:rPr>
            <w:rFonts w:ascii="Times New Roman" w:hAnsi="Times New Roman" w:cs="Times New Roman" w:hint="eastAsia"/>
            <w:sz w:val="24"/>
          </w:rPr>
          <w:t xml:space="preserve"> </w:t>
        </w:r>
      </w:ins>
      <w:ins w:id="255" w:author="#NI YUQIN#" w:date="2025-07-27T15:27:00Z" w16du:dateUtc="2025-07-27T07:27:00Z">
        <w:r w:rsidR="0086422A">
          <w:rPr>
            <w:rFonts w:ascii="Times New Roman" w:hAnsi="Times New Roman" w:cs="Times New Roman" w:hint="eastAsia"/>
            <w:sz w:val="24"/>
          </w:rPr>
          <w:t>underwent the same cleaning procedure</w:t>
        </w:r>
      </w:ins>
      <w:ins w:id="256" w:author="She Qianhong (Asst Prof)" w:date="2025-07-30T21:31:00Z" w16du:dateUtc="2025-07-30T13:31:00Z">
        <w:r w:rsidR="003144A1">
          <w:rPr>
            <w:rFonts w:ascii="Times New Roman" w:hAnsi="Times New Roman" w:cs="Times New Roman"/>
            <w:sz w:val="24"/>
          </w:rPr>
          <w:t xml:space="preserve"> to ensure a fa</w:t>
        </w:r>
        <w:r w:rsidR="00ED1463">
          <w:rPr>
            <w:rFonts w:ascii="Times New Roman" w:hAnsi="Times New Roman" w:cs="Times New Roman"/>
            <w:sz w:val="24"/>
          </w:rPr>
          <w:t>ir comparison</w:t>
        </w:r>
      </w:ins>
      <w:ins w:id="257" w:author="#NI YUQIN#" w:date="2025-07-27T15:29:00Z" w16du:dateUtc="2025-07-27T07:29:00Z">
        <w:r w:rsidR="00956E79">
          <w:rPr>
            <w:rFonts w:ascii="Times New Roman" w:hAnsi="Times New Roman" w:cs="Times New Roman" w:hint="eastAsia"/>
            <w:sz w:val="24"/>
          </w:rPr>
          <w:t>.</w:t>
        </w:r>
      </w:ins>
    </w:p>
    <w:p w14:paraId="5F4C79FA" w14:textId="4549B7F4" w:rsidR="007A2B57" w:rsidRPr="00093AC9" w:rsidRDefault="007A2B57" w:rsidP="00093AC9">
      <w:pPr>
        <w:pStyle w:val="report1"/>
        <w:numPr>
          <w:ilvl w:val="0"/>
          <w:numId w:val="1"/>
        </w:numPr>
        <w:spacing w:before="156" w:after="156"/>
        <w:rPr>
          <w:rFonts w:eastAsiaTheme="minorEastAsia"/>
          <w:color w:val="000000" w:themeColor="text1"/>
        </w:rPr>
      </w:pPr>
      <w:r w:rsidRPr="00093AC9">
        <w:rPr>
          <w:rFonts w:eastAsiaTheme="minorEastAsia"/>
          <w:color w:val="000000" w:themeColor="text1"/>
        </w:rPr>
        <w:lastRenderedPageBreak/>
        <w:t>Result</w:t>
      </w:r>
      <w:r w:rsidR="0010747E" w:rsidRPr="00093AC9">
        <w:rPr>
          <w:rFonts w:eastAsiaTheme="minorEastAsia" w:hint="eastAsia"/>
          <w:color w:val="000000" w:themeColor="text1"/>
        </w:rPr>
        <w:t>s</w:t>
      </w:r>
      <w:r w:rsidRPr="00093AC9">
        <w:rPr>
          <w:rFonts w:eastAsiaTheme="minorEastAsia"/>
          <w:color w:val="000000" w:themeColor="text1"/>
        </w:rPr>
        <w:t xml:space="preserve"> and Discussion</w:t>
      </w:r>
    </w:p>
    <w:p w14:paraId="0348D653" w14:textId="2B2BE794" w:rsidR="00357B6E" w:rsidRPr="00093AC9" w:rsidRDefault="001C1428" w:rsidP="00093AC9">
      <w:pPr>
        <w:pStyle w:val="report2"/>
        <w:numPr>
          <w:ilvl w:val="1"/>
          <w:numId w:val="1"/>
        </w:numPr>
        <w:ind w:left="420" w:hanging="420"/>
        <w:rPr>
          <w:rFonts w:eastAsiaTheme="minorEastAsia"/>
          <w:iCs/>
          <w:color w:val="000000" w:themeColor="text1"/>
        </w:rPr>
      </w:pPr>
      <w:r>
        <w:rPr>
          <w:rFonts w:eastAsiaTheme="minorEastAsia" w:hint="eastAsia"/>
          <w:iCs/>
          <w:color w:val="000000" w:themeColor="text1"/>
        </w:rPr>
        <w:t xml:space="preserve">Scaling Occurs on </w:t>
      </w:r>
      <w:r w:rsidR="00B12DD9">
        <w:rPr>
          <w:rFonts w:eastAsiaTheme="minorEastAsia" w:hint="eastAsia"/>
          <w:iCs/>
          <w:color w:val="000000" w:themeColor="text1"/>
        </w:rPr>
        <w:t>M</w:t>
      </w:r>
      <w:r>
        <w:rPr>
          <w:rFonts w:eastAsiaTheme="minorEastAsia" w:hint="eastAsia"/>
          <w:iCs/>
          <w:color w:val="000000" w:themeColor="text1"/>
        </w:rPr>
        <w:t xml:space="preserve">ultiple </w:t>
      </w:r>
      <w:r w:rsidR="00B12DD9">
        <w:rPr>
          <w:rFonts w:eastAsiaTheme="minorEastAsia" w:hint="eastAsia"/>
          <w:iCs/>
          <w:color w:val="000000" w:themeColor="text1"/>
        </w:rPr>
        <w:t>L</w:t>
      </w:r>
      <w:r>
        <w:rPr>
          <w:rFonts w:eastAsiaTheme="minorEastAsia" w:hint="eastAsia"/>
          <w:iCs/>
          <w:color w:val="000000" w:themeColor="text1"/>
        </w:rPr>
        <w:t xml:space="preserve">ocations across the </w:t>
      </w:r>
      <w:r w:rsidR="00B12DD9">
        <w:rPr>
          <w:rFonts w:eastAsiaTheme="minorEastAsia" w:hint="eastAsia"/>
          <w:iCs/>
          <w:color w:val="000000" w:themeColor="text1"/>
        </w:rPr>
        <w:t>Entire BMED Stack</w:t>
      </w:r>
    </w:p>
    <w:p w14:paraId="0F98DC04" w14:textId="689C91D6" w:rsidR="00642BCA" w:rsidRDefault="00A5606C" w:rsidP="00A30DDE">
      <w:pPr>
        <w:spacing w:line="480" w:lineRule="auto"/>
        <w:rPr>
          <w:rFonts w:ascii="Times New Roman" w:hAnsi="Times New Roman" w:cs="Times New Roman"/>
          <w:sz w:val="24"/>
        </w:rPr>
      </w:pPr>
      <w:r>
        <w:rPr>
          <w:rFonts w:ascii="Times New Roman" w:hAnsi="Times New Roman" w:cs="Times New Roman" w:hint="eastAsia"/>
          <w:sz w:val="24"/>
        </w:rPr>
        <w:t xml:space="preserve">After tests, </w:t>
      </w:r>
      <w:r w:rsidR="00B72D4F">
        <w:rPr>
          <w:rFonts w:ascii="Times New Roman" w:hAnsi="Times New Roman" w:cs="Times New Roman" w:hint="eastAsia"/>
          <w:sz w:val="24"/>
        </w:rPr>
        <w:t xml:space="preserve">IEMs and solutions were characterized </w:t>
      </w:r>
      <w:r w:rsidR="00962BE6">
        <w:rPr>
          <w:rFonts w:ascii="Times New Roman" w:hAnsi="Times New Roman" w:cs="Times New Roman" w:hint="eastAsia"/>
          <w:sz w:val="24"/>
        </w:rPr>
        <w:t xml:space="preserve">by FESEM and </w:t>
      </w:r>
      <w:r w:rsidR="00ED708E" w:rsidRPr="00ED708E">
        <w:rPr>
          <w:rFonts w:ascii="Times New Roman" w:hAnsi="Times New Roman" w:cs="Times New Roman" w:hint="eastAsia"/>
          <w:sz w:val="24"/>
        </w:rPr>
        <w:t xml:space="preserve">turbidimeter </w:t>
      </w:r>
      <w:r w:rsidR="00B72D4F">
        <w:rPr>
          <w:rFonts w:ascii="Times New Roman" w:hAnsi="Times New Roman" w:cs="Times New Roman" w:hint="eastAsia"/>
          <w:sz w:val="24"/>
        </w:rPr>
        <w:t>to analyze the</w:t>
      </w:r>
      <w:r w:rsidR="00C82B08">
        <w:rPr>
          <w:rFonts w:ascii="Times New Roman" w:hAnsi="Times New Roman" w:cs="Times New Roman" w:hint="eastAsia"/>
          <w:sz w:val="24"/>
        </w:rPr>
        <w:t xml:space="preserve"> </w:t>
      </w:r>
      <w:r w:rsidR="009C782A">
        <w:rPr>
          <w:rFonts w:ascii="Times New Roman" w:hAnsi="Times New Roman" w:cs="Times New Roman"/>
          <w:sz w:val="24"/>
        </w:rPr>
        <w:t xml:space="preserve">scaling </w:t>
      </w:r>
      <w:r w:rsidR="00C82B08">
        <w:rPr>
          <w:rFonts w:ascii="Times New Roman" w:hAnsi="Times New Roman" w:cs="Times New Roman" w:hint="eastAsia"/>
          <w:sz w:val="24"/>
        </w:rPr>
        <w:t>formation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r w:rsidR="009C782A" w:rsidRPr="009C782A">
        <w:rPr>
          <w:rFonts w:ascii="Times New Roman" w:hAnsi="Times New Roman" w:cs="Times New Roman" w:hint="eastAsia"/>
          <w:sz w:val="24"/>
        </w:rPr>
        <w:t xml:space="preserve"> </w:t>
      </w:r>
      <w:r w:rsidR="009C782A">
        <w:rPr>
          <w:rFonts w:ascii="Times New Roman" w:hAnsi="Times New Roman" w:cs="Times New Roman"/>
          <w:sz w:val="24"/>
        </w:rPr>
        <w:t xml:space="preserve">at multiple </w:t>
      </w:r>
      <w:r w:rsidR="009C782A">
        <w:rPr>
          <w:rFonts w:ascii="Times New Roman" w:hAnsi="Times New Roman" w:cs="Times New Roman" w:hint="eastAsia"/>
          <w:sz w:val="24"/>
        </w:rPr>
        <w:t>location</w:t>
      </w:r>
      <w:r w:rsidR="009C782A">
        <w:rPr>
          <w:rFonts w:ascii="Times New Roman" w:hAnsi="Times New Roman" w:cs="Times New Roman"/>
          <w:sz w:val="24"/>
        </w:rPr>
        <w:t xml:space="preserve">s of the </w:t>
      </w:r>
      <w:r w:rsidR="00B12DD9">
        <w:rPr>
          <w:rFonts w:ascii="Times New Roman" w:hAnsi="Times New Roman" w:cs="Times New Roman" w:hint="eastAsia"/>
          <w:sz w:val="24"/>
        </w:rPr>
        <w:t>BM</w:t>
      </w:r>
      <w:r w:rsidR="009C782A">
        <w:rPr>
          <w:rFonts w:ascii="Times New Roman" w:hAnsi="Times New Roman" w:cs="Times New Roman"/>
          <w:sz w:val="24"/>
        </w:rPr>
        <w:t>ED stack</w:t>
      </w:r>
      <w:r w:rsidR="00C82B08">
        <w:rPr>
          <w:rFonts w:ascii="Times New Roman" w:hAnsi="Times New Roman" w:cs="Times New Roman" w:hint="eastAsia"/>
          <w:sz w:val="24"/>
        </w:rPr>
        <w:t>.</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When treating NaCl</w:t>
      </w:r>
      <w:r w:rsidR="00386114">
        <w:rPr>
          <w:rFonts w:ascii="Times New Roman" w:hAnsi="Times New Roman" w:cs="Times New Roman"/>
          <w:sz w:val="24"/>
        </w:rPr>
        <w:t>, the baseline salt solution</w:t>
      </w:r>
      <w:r w:rsidR="00A91165" w:rsidRPr="00A91165">
        <w:rPr>
          <w:rFonts w:ascii="Times New Roman" w:hAnsi="Times New Roman" w:cs="Times New Roman" w:hint="eastAsia"/>
          <w:sz w:val="24"/>
        </w:rPr>
        <w:t xml:space="preserve">, no </w:t>
      </w:r>
      <w:r w:rsidR="00A91165" w:rsidRPr="00A91165">
        <w:rPr>
          <w:rFonts w:ascii="Times New Roman" w:hAnsi="Times New Roman" w:cs="Times New Roman"/>
          <w:sz w:val="24"/>
        </w:rPr>
        <w:t>precipit</w:t>
      </w:r>
      <w:r w:rsidR="00A91165">
        <w:rPr>
          <w:rFonts w:ascii="Times New Roman" w:hAnsi="Times New Roman" w:cs="Times New Roman"/>
          <w:sz w:val="24"/>
        </w:rPr>
        <w:t>ate</w:t>
      </w:r>
      <w:ins w:id="258" w:author="#NI YUQIN#" w:date="2025-08-01T11:27:00Z" w16du:dateUtc="2025-08-01T03:27:00Z">
        <w:r w:rsidR="00E30832">
          <w:rPr>
            <w:rFonts w:ascii="Times New Roman" w:hAnsi="Times New Roman" w:cs="Times New Roman" w:hint="eastAsia"/>
            <w:sz w:val="24"/>
          </w:rPr>
          <w:t>s</w:t>
        </w:r>
      </w:ins>
      <w:r w:rsidR="00A91165" w:rsidRPr="00A91165">
        <w:rPr>
          <w:rFonts w:ascii="Times New Roman" w:hAnsi="Times New Roman" w:cs="Times New Roman" w:hint="eastAsia"/>
          <w:sz w:val="24"/>
        </w:rPr>
        <w:t xml:space="preserve"> </w:t>
      </w:r>
      <w:r w:rsidR="005C5C86" w:rsidRPr="00834992">
        <w:rPr>
          <w:rFonts w:ascii="Times New Roman" w:hAnsi="Times New Roman" w:cs="Times New Roman"/>
          <w:sz w:val="24"/>
        </w:rPr>
        <w:t>was visually inspected using photographic evidence</w:t>
      </w:r>
      <w:r w:rsidR="00EF4C35">
        <w:rPr>
          <w:rFonts w:ascii="Times New Roman" w:hAnsi="Times New Roman" w:cs="Times New Roman" w:hint="eastAsia"/>
          <w:sz w:val="24"/>
        </w:rPr>
        <w:t xml:space="preserve"> </w:t>
      </w:r>
      <w:r w:rsidR="00F421AB">
        <w:rPr>
          <w:rFonts w:ascii="Times New Roman" w:hAnsi="Times New Roman" w:cs="Times New Roman" w:hint="eastAsia"/>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F421AB" w:rsidRPr="004556C3">
        <w:rPr>
          <w:rFonts w:ascii="Times New Roman" w:hAnsi="Times New Roman" w:cs="Times New Roman"/>
          <w:b/>
          <w:bCs/>
          <w:sz w:val="24"/>
        </w:rPr>
        <w:t>a</w:t>
      </w:r>
      <w:r w:rsidR="000547E7" w:rsidRPr="004556C3">
        <w:rPr>
          <w:rFonts w:ascii="Times New Roman" w:hAnsi="Times New Roman" w:cs="Times New Roman"/>
          <w:b/>
          <w:bCs/>
          <w:sz w:val="24"/>
        </w:rPr>
        <w:t xml:space="preserve">1, b1, </w:t>
      </w:r>
      <w:r w:rsidR="005C5C86" w:rsidRPr="004556C3">
        <w:rPr>
          <w:rFonts w:ascii="Times New Roman" w:hAnsi="Times New Roman" w:cs="Times New Roman"/>
          <w:b/>
          <w:bCs/>
          <w:sz w:val="24"/>
        </w:rPr>
        <w:t>c1,</w:t>
      </w:r>
      <w:r w:rsidR="000547E7" w:rsidRPr="004556C3">
        <w:rPr>
          <w:rFonts w:ascii="Times New Roman" w:hAnsi="Times New Roman" w:cs="Times New Roman"/>
          <w:b/>
          <w:bCs/>
          <w:sz w:val="24"/>
        </w:rPr>
        <w:t xml:space="preserve"> d1</w:t>
      </w:r>
      <w:r w:rsidR="00F421AB">
        <w:rPr>
          <w:rFonts w:ascii="Times New Roman" w:hAnsi="Times New Roman" w:cs="Times New Roman" w:hint="eastAsia"/>
          <w:sz w:val="24"/>
        </w:rPr>
        <w:t>)</w:t>
      </w:r>
      <w:r w:rsidR="00EF4C35">
        <w:rPr>
          <w:rFonts w:ascii="Times New Roman" w:hAnsi="Times New Roman" w:cs="Times New Roman" w:hint="eastAsia"/>
          <w:sz w:val="24"/>
        </w:rPr>
        <w:t xml:space="preserve"> and FESEM </w:t>
      </w:r>
      <w:r w:rsidR="00EF4C35" w:rsidRPr="00834992">
        <w:rPr>
          <w:rFonts w:ascii="Times New Roman" w:hAnsi="Times New Roman" w:cs="Times New Roman"/>
          <w:sz w:val="24"/>
        </w:rPr>
        <w:t>(</w:t>
      </w:r>
      <w:r w:rsidR="00214236">
        <w:rPr>
          <w:rFonts w:ascii="Times New Roman" w:hAnsi="Times New Roman" w:cs="Times New Roman"/>
          <w:b/>
          <w:bCs/>
          <w:sz w:val="24"/>
        </w:rPr>
        <w:t xml:space="preserve">Figure </w:t>
      </w:r>
      <w:r w:rsidR="00191EE1" w:rsidRPr="004556C3">
        <w:rPr>
          <w:rFonts w:ascii="Times New Roman" w:hAnsi="Times New Roman" w:cs="Times New Roman"/>
          <w:b/>
          <w:bCs/>
          <w:sz w:val="24"/>
        </w:rPr>
        <w:t>S</w:t>
      </w:r>
      <w:r w:rsidR="00191EE1">
        <w:rPr>
          <w:rFonts w:ascii="Times New Roman" w:hAnsi="Times New Roman" w:cs="Times New Roman" w:hint="eastAsia"/>
          <w:b/>
          <w:bCs/>
          <w:sz w:val="24"/>
        </w:rPr>
        <w:t>4</w:t>
      </w:r>
      <w:r w:rsidR="00191EE1" w:rsidRPr="004556C3">
        <w:rPr>
          <w:rFonts w:ascii="Times New Roman" w:hAnsi="Times New Roman" w:cs="Times New Roman"/>
          <w:b/>
          <w:bCs/>
          <w:sz w:val="24"/>
        </w:rPr>
        <w:t xml:space="preserve"> </w:t>
      </w:r>
      <w:r w:rsidR="00A57D5B" w:rsidRPr="004556C3">
        <w:rPr>
          <w:rFonts w:ascii="Times New Roman" w:hAnsi="Times New Roman" w:cs="Times New Roman"/>
          <w:b/>
          <w:bCs/>
          <w:sz w:val="24"/>
        </w:rPr>
        <w:t>a1</w:t>
      </w:r>
      <w:r w:rsidR="00CD7236" w:rsidRPr="004556C3">
        <w:rPr>
          <w:rFonts w:ascii="Times New Roman" w:hAnsi="Times New Roman" w:cs="Times New Roman"/>
          <w:b/>
          <w:bCs/>
          <w:sz w:val="24"/>
        </w:rPr>
        <w:t>, b1, c1, d1</w:t>
      </w:r>
      <w:r w:rsidR="00EF4C35" w:rsidRPr="00834992">
        <w:rPr>
          <w:rFonts w:ascii="Times New Roman" w:hAnsi="Times New Roman" w:cs="Times New Roman"/>
          <w:sz w:val="24"/>
        </w:rPr>
        <w:t>)</w:t>
      </w:r>
      <w:r w:rsidR="009F17E1">
        <w:rPr>
          <w:rFonts w:ascii="Times New Roman" w:hAnsi="Times New Roman" w:cs="Times New Roman" w:hint="eastAsia"/>
          <w:sz w:val="24"/>
        </w:rPr>
        <w:t>.</w:t>
      </w:r>
      <w:r w:rsidR="00A91165">
        <w:rPr>
          <w:rFonts w:ascii="Times New Roman" w:hAnsi="Times New Roman" w:cs="Times New Roman" w:hint="eastAsia"/>
          <w:sz w:val="24"/>
        </w:rPr>
        <w:t xml:space="preserve"> </w:t>
      </w:r>
      <w:r w:rsidR="008A0E9F">
        <w:rPr>
          <w:rFonts w:ascii="Times New Roman" w:hAnsi="Times New Roman" w:cs="Times New Roman"/>
          <w:sz w:val="24"/>
        </w:rPr>
        <w:t xml:space="preserve">In contrast, </w:t>
      </w:r>
      <w:r w:rsidR="008A0E9F">
        <w:rPr>
          <w:rFonts w:ascii="Times New Roman" w:hAnsi="Times New Roman" w:cs="Times New Roman" w:hint="eastAsia"/>
          <w:sz w:val="24"/>
        </w:rPr>
        <w:t>after BMED treating SWB</w:t>
      </w:r>
      <w:r w:rsidR="009F17E1">
        <w:rPr>
          <w:rFonts w:ascii="Times New Roman" w:hAnsi="Times New Roman" w:cs="Times New Roman" w:hint="eastAsia"/>
          <w:sz w:val="24"/>
        </w:rPr>
        <w:t xml:space="preserve">, </w:t>
      </w:r>
      <w:r w:rsidR="00CD7236">
        <w:rPr>
          <w:rFonts w:ascii="Times New Roman" w:hAnsi="Times New Roman" w:cs="Times New Roman" w:hint="eastAsia"/>
          <w:sz w:val="24"/>
        </w:rPr>
        <w:t>although</w:t>
      </w:r>
      <w:r w:rsidR="00DE4178">
        <w:rPr>
          <w:rFonts w:ascii="Times New Roman" w:hAnsi="Times New Roman" w:cs="Times New Roman" w:hint="eastAsia"/>
          <w:sz w:val="24"/>
        </w:rPr>
        <w:t xml:space="preserve"> </w:t>
      </w:r>
      <w:r w:rsidR="009F17E1">
        <w:rPr>
          <w:rFonts w:ascii="Times New Roman" w:hAnsi="Times New Roman" w:cs="Times New Roman" w:hint="eastAsia"/>
          <w:sz w:val="24"/>
        </w:rPr>
        <w:t xml:space="preserve">no scaling </w:t>
      </w:r>
      <w:r w:rsidR="00044C9D">
        <w:rPr>
          <w:rFonts w:ascii="Times New Roman" w:hAnsi="Times New Roman" w:cs="Times New Roman" w:hint="eastAsia"/>
          <w:sz w:val="24"/>
        </w:rPr>
        <w:t xml:space="preserve">was </w:t>
      </w:r>
      <w:r w:rsidR="009F17E1">
        <w:rPr>
          <w:rFonts w:ascii="Times New Roman" w:hAnsi="Times New Roman" w:cs="Times New Roman" w:hint="eastAsia"/>
          <w:sz w:val="24"/>
        </w:rPr>
        <w:t xml:space="preserve">observed on </w:t>
      </w:r>
      <w:r w:rsidR="00212323">
        <w:rPr>
          <w:rFonts w:ascii="Times New Roman" w:hAnsi="Times New Roman" w:cs="Times New Roman"/>
          <w:sz w:val="24"/>
        </w:rPr>
        <w:t xml:space="preserve">the </w:t>
      </w:r>
      <w:r w:rsidR="009F17E1">
        <w:rPr>
          <w:rFonts w:ascii="Times New Roman" w:hAnsi="Times New Roman" w:cs="Times New Roman" w:hint="eastAsia"/>
          <w:sz w:val="24"/>
        </w:rPr>
        <w:t xml:space="preserve">AEM facing SC </w:t>
      </w:r>
      <w:r w:rsidR="009F17E1" w:rsidRPr="004556C3">
        <w:rPr>
          <w:rFonts w:ascii="Times New Roman" w:hAnsi="Times New Roman" w:cs="Times New Roman"/>
          <w:b/>
          <w:bCs/>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9F17E1" w:rsidRPr="004556C3">
        <w:rPr>
          <w:rFonts w:ascii="Times New Roman" w:hAnsi="Times New Roman" w:cs="Times New Roman"/>
          <w:b/>
          <w:bCs/>
          <w:sz w:val="24"/>
        </w:rPr>
        <w:t>a2</w:t>
      </w:r>
      <w:r w:rsidR="00212323">
        <w:rPr>
          <w:rFonts w:ascii="Times New Roman" w:hAnsi="Times New Roman" w:cs="Times New Roman"/>
          <w:b/>
          <w:bCs/>
          <w:sz w:val="24"/>
        </w:rPr>
        <w:t>, a</w:t>
      </w:r>
      <w:r w:rsidR="009745EC" w:rsidRPr="004556C3">
        <w:rPr>
          <w:rFonts w:ascii="Times New Roman" w:hAnsi="Times New Roman" w:cs="Times New Roman"/>
          <w:b/>
          <w:bCs/>
          <w:sz w:val="24"/>
        </w:rPr>
        <w:t>3</w:t>
      </w:r>
      <w:r w:rsidR="009F17E1">
        <w:rPr>
          <w:rFonts w:ascii="Times New Roman" w:hAnsi="Times New Roman" w:cs="Times New Roman" w:hint="eastAsia"/>
          <w:sz w:val="24"/>
        </w:rPr>
        <w:t xml:space="preserve">), </w:t>
      </w:r>
      <w:r w:rsidR="00044C9D">
        <w:rPr>
          <w:rFonts w:ascii="Times New Roman" w:hAnsi="Times New Roman" w:cs="Times New Roman" w:hint="eastAsia"/>
          <w:sz w:val="24"/>
        </w:rPr>
        <w:t xml:space="preserve">precipitates </w:t>
      </w:r>
      <w:r w:rsidR="00212323">
        <w:rPr>
          <w:rFonts w:ascii="Times New Roman" w:hAnsi="Times New Roman" w:cs="Times New Roman"/>
          <w:sz w:val="24"/>
        </w:rPr>
        <w:t xml:space="preserve">were </w:t>
      </w:r>
      <w:r w:rsidR="009E509F">
        <w:rPr>
          <w:rFonts w:ascii="Times New Roman" w:hAnsi="Times New Roman" w:cs="Times New Roman" w:hint="eastAsia"/>
          <w:sz w:val="24"/>
        </w:rPr>
        <w:t>observed on</w:t>
      </w:r>
      <w:r w:rsidR="00C63DE8">
        <w:rPr>
          <w:rFonts w:ascii="Times New Roman" w:hAnsi="Times New Roman" w:cs="Times New Roman" w:hint="eastAsia"/>
          <w:sz w:val="24"/>
        </w:rPr>
        <w:t xml:space="preserve"> both sides of the C</w:t>
      </w:r>
      <w:r w:rsidR="009E509F">
        <w:rPr>
          <w:rFonts w:ascii="Times New Roman" w:hAnsi="Times New Roman" w:cs="Times New Roman" w:hint="eastAsia"/>
          <w:sz w:val="24"/>
        </w:rPr>
        <w:t>EM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b2</w:t>
      </w:r>
      <w:r w:rsidR="00A66BBE">
        <w:rPr>
          <w:rFonts w:ascii="Times New Roman" w:hAnsi="Times New Roman" w:cs="Times New Roman" w:hint="eastAsia"/>
          <w:b/>
          <w:bCs/>
          <w:sz w:val="24"/>
        </w:rPr>
        <w:t>, b</w:t>
      </w:r>
      <w:r w:rsidR="009745EC" w:rsidRPr="004556C3">
        <w:rPr>
          <w:rFonts w:ascii="Times New Roman" w:hAnsi="Times New Roman" w:cs="Times New Roman"/>
          <w:b/>
          <w:bCs/>
          <w:sz w:val="24"/>
        </w:rPr>
        <w:t>3</w:t>
      </w:r>
      <w:r w:rsidR="00C63DE8" w:rsidRPr="004556C3">
        <w:rPr>
          <w:rFonts w:ascii="Times New Roman" w:hAnsi="Times New Roman" w:cs="Times New Roman"/>
          <w:b/>
          <w:bCs/>
          <w:sz w:val="24"/>
        </w:rPr>
        <w:t xml:space="preserve"> and</w:t>
      </w:r>
      <w:r w:rsidR="000547E7" w:rsidRPr="004556C3">
        <w:rPr>
          <w:rFonts w:ascii="Times New Roman" w:hAnsi="Times New Roman" w:cs="Times New Roman"/>
          <w:b/>
          <w:bCs/>
          <w:sz w:val="24"/>
        </w:rPr>
        <w:t xml:space="preserve"> c2</w:t>
      </w:r>
      <w:r w:rsidR="00A66BBE">
        <w:rPr>
          <w:rFonts w:ascii="Times New Roman" w:hAnsi="Times New Roman" w:cs="Times New Roman" w:hint="eastAsia"/>
          <w:b/>
          <w:bCs/>
          <w:sz w:val="24"/>
        </w:rPr>
        <w:t>, c</w:t>
      </w:r>
      <w:r w:rsidR="009745EC" w:rsidRPr="004556C3">
        <w:rPr>
          <w:rFonts w:ascii="Times New Roman" w:hAnsi="Times New Roman" w:cs="Times New Roman"/>
          <w:b/>
          <w:bCs/>
          <w:sz w:val="24"/>
        </w:rPr>
        <w:t>3</w:t>
      </w:r>
      <w:r w:rsidR="00C63DE8">
        <w:rPr>
          <w:rFonts w:ascii="Times New Roman" w:hAnsi="Times New Roman" w:cs="Times New Roman" w:hint="eastAsia"/>
          <w:sz w:val="24"/>
        </w:rPr>
        <w:t xml:space="preserve">) and </w:t>
      </w:r>
      <w:r w:rsidR="00285D9C">
        <w:rPr>
          <w:rFonts w:ascii="Times New Roman" w:hAnsi="Times New Roman" w:cs="Times New Roman"/>
          <w:sz w:val="24"/>
        </w:rPr>
        <w:t xml:space="preserve">the </w:t>
      </w:r>
      <w:r w:rsidR="00C63DE8">
        <w:rPr>
          <w:rFonts w:ascii="Times New Roman" w:hAnsi="Times New Roman" w:cs="Times New Roman" w:hint="eastAsia"/>
          <w:sz w:val="24"/>
        </w:rPr>
        <w:t xml:space="preserve">BPM facing </w:t>
      </w:r>
      <w:r w:rsidR="002B61B4">
        <w:rPr>
          <w:rFonts w:ascii="Times New Roman" w:hAnsi="Times New Roman" w:cs="Times New Roman" w:hint="eastAsia"/>
          <w:sz w:val="24"/>
        </w:rPr>
        <w:t>BC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d2</w:t>
      </w:r>
      <w:r w:rsidR="00A66BBE">
        <w:rPr>
          <w:rFonts w:ascii="Times New Roman" w:hAnsi="Times New Roman" w:cs="Times New Roman" w:hint="eastAsia"/>
          <w:b/>
          <w:bCs/>
          <w:sz w:val="24"/>
        </w:rPr>
        <w:t xml:space="preserve">, </w:t>
      </w:r>
      <w:ins w:id="259" w:author="#NI YUQIN#" w:date="2025-08-01T11:28:00Z" w16du:dateUtc="2025-08-01T03:28:00Z">
        <w:r w:rsidR="002409F4">
          <w:rPr>
            <w:rFonts w:ascii="Times New Roman" w:hAnsi="Times New Roman" w:cs="Times New Roman" w:hint="eastAsia"/>
            <w:b/>
            <w:bCs/>
            <w:sz w:val="24"/>
          </w:rPr>
          <w:t>d</w:t>
        </w:r>
      </w:ins>
      <w:r w:rsidR="00283C9E" w:rsidRPr="004556C3">
        <w:rPr>
          <w:rFonts w:ascii="Times New Roman" w:hAnsi="Times New Roman" w:cs="Times New Roman"/>
          <w:b/>
          <w:bCs/>
          <w:sz w:val="24"/>
        </w:rPr>
        <w:t>3</w:t>
      </w:r>
      <w:r w:rsidR="000547E7">
        <w:rPr>
          <w:rFonts w:ascii="Times New Roman" w:hAnsi="Times New Roman" w:cs="Times New Roman" w:hint="eastAsia"/>
          <w:sz w:val="24"/>
        </w:rPr>
        <w:t>)</w:t>
      </w:r>
      <w:r w:rsidR="00ED708E">
        <w:rPr>
          <w:rFonts w:ascii="Times New Roman" w:hAnsi="Times New Roman" w:cs="Times New Roman" w:hint="eastAsia"/>
          <w:sz w:val="24"/>
        </w:rPr>
        <w:t xml:space="preserve">, </w:t>
      </w:r>
      <w:r w:rsidR="00285D9C">
        <w:rPr>
          <w:rFonts w:ascii="Times New Roman" w:hAnsi="Times New Roman" w:cs="Times New Roman"/>
          <w:sz w:val="24"/>
        </w:rPr>
        <w:t xml:space="preserve">indicating </w:t>
      </w:r>
      <w:r w:rsidR="00ED708E">
        <w:rPr>
          <w:rFonts w:ascii="Times New Roman" w:hAnsi="Times New Roman" w:cs="Times New Roman" w:hint="eastAsia"/>
          <w:sz w:val="24"/>
        </w:rPr>
        <w:t>the formation of scaling</w:t>
      </w:r>
      <w:r w:rsidR="002B61B4">
        <w:rPr>
          <w:rFonts w:ascii="Times New Roman" w:hAnsi="Times New Roman" w:cs="Times New Roman" w:hint="eastAsia"/>
          <w:sz w:val="24"/>
        </w:rPr>
        <w:t xml:space="preserve"> on the CEM and BPM</w:t>
      </w:r>
      <w:r w:rsidR="009E509F">
        <w:rPr>
          <w:rFonts w:ascii="Times New Roman" w:hAnsi="Times New Roman" w:cs="Times New Roman" w:hint="eastAsia"/>
          <w:sz w:val="24"/>
        </w:rPr>
        <w:t>.</w:t>
      </w:r>
      <w:r w:rsidR="00DE4178">
        <w:rPr>
          <w:rFonts w:ascii="Times New Roman" w:hAnsi="Times New Roman" w:cs="Times New Roman" w:hint="eastAsia"/>
          <w:sz w:val="24"/>
        </w:rPr>
        <w:t xml:space="preserve"> </w:t>
      </w:r>
      <w:r w:rsidR="00DA2F7D">
        <w:rPr>
          <w:rFonts w:ascii="Times New Roman" w:hAnsi="Times New Roman" w:cs="Times New Roman" w:hint="eastAsia"/>
          <w:sz w:val="24"/>
        </w:rPr>
        <w:t xml:space="preserve">Moreover, </w:t>
      </w:r>
      <w:ins w:id="260" w:author="#NI YUQIN#" w:date="2025-08-01T11:29:00Z" w16du:dateUtc="2025-08-01T03:29:00Z">
        <w:r w:rsidR="008533FE">
          <w:rPr>
            <w:rFonts w:ascii="Times New Roman" w:hAnsi="Times New Roman" w:cs="Times New Roman" w:hint="eastAsia"/>
            <w:sz w:val="24"/>
          </w:rPr>
          <w:t>SC</w:t>
        </w:r>
        <w:r w:rsidR="008533FE" w:rsidRPr="009C30EC">
          <w:rPr>
            <w:rFonts w:ascii="Times New Roman" w:hAnsi="Times New Roman" w:cs="Times New Roman" w:hint="eastAsia"/>
            <w:sz w:val="24"/>
          </w:rPr>
          <w:t xml:space="preserve"> and BC became visibly turbid</w:t>
        </w:r>
        <w:r w:rsidR="008533FE">
          <w:rPr>
            <w:rFonts w:ascii="Times New Roman" w:hAnsi="Times New Roman" w:cs="Times New Roman" w:hint="eastAsia"/>
            <w:sz w:val="24"/>
          </w:rPr>
          <w:t xml:space="preserve"> w</w:t>
        </w:r>
        <w:r w:rsidR="008533FE" w:rsidRPr="009C30EC">
          <w:rPr>
            <w:rFonts w:ascii="Times New Roman" w:hAnsi="Times New Roman" w:cs="Times New Roman" w:hint="eastAsia"/>
            <w:sz w:val="24"/>
          </w:rPr>
          <w:t>hen processing SWB</w:t>
        </w:r>
        <w:r w:rsidR="008533FE">
          <w:rPr>
            <w:rFonts w:ascii="Times New Roman" w:hAnsi="Times New Roman" w:cs="Times New Roman" w:hint="eastAsia"/>
            <w:sz w:val="24"/>
          </w:rPr>
          <w:t xml:space="preserve"> </w:t>
        </w:r>
        <w:r w:rsidR="008533FE">
          <w:rPr>
            <w:rFonts w:ascii="Times New Roman" w:hAnsi="Times New Roman" w:cs="Times New Roman" w:hint="eastAsia"/>
            <w:b/>
            <w:bCs/>
            <w:sz w:val="24"/>
          </w:rPr>
          <w:t xml:space="preserve">(Figure </w:t>
        </w:r>
        <w:r w:rsidR="008533FE" w:rsidRPr="008533FE">
          <w:rPr>
            <w:rFonts w:ascii="Times New Roman" w:hAnsi="Times New Roman" w:cs="Times New Roman"/>
            <w:b/>
            <w:bCs/>
            <w:sz w:val="24"/>
            <w:rPrChange w:id="261" w:author="#NI YUQIN#" w:date="2025-08-01T11:29:00Z" w16du:dateUtc="2025-08-01T03:29:00Z">
              <w:rPr>
                <w:rFonts w:ascii="Times New Roman" w:hAnsi="Times New Roman" w:cs="Times New Roman"/>
                <w:b/>
                <w:bCs/>
                <w:sz w:val="24"/>
                <w:highlight w:val="yellow"/>
              </w:rPr>
            </w:rPrChange>
          </w:rPr>
          <w:t>S</w:t>
        </w:r>
        <w:r w:rsidR="008533FE">
          <w:rPr>
            <w:rFonts w:ascii="Times New Roman" w:hAnsi="Times New Roman" w:cs="Times New Roman" w:hint="eastAsia"/>
            <w:b/>
            <w:bCs/>
            <w:sz w:val="24"/>
          </w:rPr>
          <w:t>5</w:t>
        </w:r>
        <w:r w:rsidR="008533FE" w:rsidRPr="00A8413C">
          <w:rPr>
            <w:rFonts w:ascii="Times New Roman" w:hAnsi="Times New Roman" w:cs="Times New Roman" w:hint="eastAsia"/>
            <w:b/>
            <w:bCs/>
            <w:sz w:val="24"/>
          </w:rPr>
          <w:t xml:space="preserve"> b1 b2</w:t>
        </w:r>
        <w:r w:rsidR="008533FE">
          <w:rPr>
            <w:rFonts w:ascii="Times New Roman" w:hAnsi="Times New Roman" w:cs="Times New Roman" w:hint="eastAsia"/>
            <w:b/>
            <w:bCs/>
            <w:sz w:val="24"/>
          </w:rPr>
          <w:t xml:space="preserve">) </w:t>
        </w:r>
      </w:ins>
      <w:r w:rsidR="00DA2F7D">
        <w:rPr>
          <w:rFonts w:ascii="Times New Roman" w:hAnsi="Times New Roman" w:cs="Times New Roman" w:hint="eastAsia"/>
          <w:sz w:val="24"/>
        </w:rPr>
        <w:t xml:space="preserve">compared </w:t>
      </w:r>
      <w:r w:rsidR="009D7D6E">
        <w:rPr>
          <w:rFonts w:ascii="Times New Roman" w:hAnsi="Times New Roman" w:cs="Times New Roman" w:hint="eastAsia"/>
          <w:sz w:val="24"/>
        </w:rPr>
        <w:t xml:space="preserve">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6B052A">
        <w:rPr>
          <w:rFonts w:ascii="Times New Roman" w:hAnsi="Times New Roman" w:cs="Times New Roman" w:hint="eastAsia"/>
          <w:b/>
          <w:bCs/>
          <w:sz w:val="24"/>
        </w:rPr>
        <w:t>S5</w:t>
      </w:r>
      <w:r w:rsidR="006B052A" w:rsidRPr="00D43578">
        <w:rPr>
          <w:rFonts w:ascii="Times New Roman" w:hAnsi="Times New Roman" w:cs="Times New Roman" w:hint="eastAsia"/>
          <w:b/>
          <w:bCs/>
          <w:sz w:val="24"/>
        </w:rPr>
        <w:t xml:space="preserve"> </w:t>
      </w:r>
      <w:r w:rsidR="00D43578" w:rsidRPr="00D43578">
        <w:rPr>
          <w:rFonts w:ascii="Times New Roman" w:hAnsi="Times New Roman" w:cs="Times New Roman" w:hint="eastAsia"/>
          <w:b/>
          <w:bCs/>
          <w:sz w:val="24"/>
        </w:rPr>
        <w:t>a1 a2</w:t>
      </w:r>
      <w:ins w:id="262" w:author="#NI YUQIN#" w:date="2025-08-01T11:29:00Z" w16du:dateUtc="2025-08-01T03:29:00Z">
        <w:r w:rsidR="008533FE">
          <w:rPr>
            <w:rFonts w:ascii="Times New Roman" w:hAnsi="Times New Roman" w:cs="Times New Roman"/>
            <w:sz w:val="24"/>
          </w:rPr>
          <w:t>)</w:t>
        </w:r>
        <w:r w:rsidR="008533FE">
          <w:rPr>
            <w:rFonts w:ascii="Times New Roman" w:hAnsi="Times New Roman" w:cs="Times New Roman" w:hint="eastAsia"/>
            <w:sz w:val="24"/>
          </w:rPr>
          <w:t>.</w:t>
        </w:r>
      </w:ins>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 xml:space="preserve">he turbidity of solution in the </w:t>
      </w:r>
      <w:r w:rsidR="00CC4000">
        <w:rPr>
          <w:rFonts w:ascii="Times New Roman" w:hAnsi="Times New Roman" w:cs="Times New Roman" w:hint="eastAsia"/>
          <w:sz w:val="24"/>
        </w:rPr>
        <w:t>SC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 xml:space="preserve">suspended </w:t>
      </w:r>
      <w:r w:rsidR="00B12B5F">
        <w:rPr>
          <w:rFonts w:ascii="Times New Roman" w:hAnsi="Times New Roman" w:cs="Times New Roman"/>
          <w:sz w:val="24"/>
        </w:rPr>
        <w:t xml:space="preserve">solids </w:t>
      </w:r>
      <w:r w:rsidR="009D7D6E">
        <w:rPr>
          <w:rFonts w:ascii="Times New Roman" w:hAnsi="Times New Roman" w:cs="Times New Roman" w:hint="eastAsia"/>
          <w:sz w:val="24"/>
        </w:rPr>
        <w:t xml:space="preserve">were formed </w:t>
      </w:r>
      <w:r w:rsidR="00D11568">
        <w:rPr>
          <w:rFonts w:ascii="Times New Roman" w:hAnsi="Times New Roman" w:cs="Times New Roman"/>
          <w:sz w:val="24"/>
        </w:rPr>
        <w:t xml:space="preserve">during </w:t>
      </w:r>
      <w:r w:rsidR="009D7D6E">
        <w:rPr>
          <w:rFonts w:ascii="Times New Roman" w:hAnsi="Times New Roman" w:cs="Times New Roman" w:hint="eastAsia"/>
          <w:sz w:val="24"/>
        </w:rPr>
        <w:t>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37E5656D" w14:textId="2290BF2B" w:rsidR="00B27201" w:rsidRDefault="00631331" w:rsidP="00A30DDE">
      <w:pPr>
        <w:spacing w:line="480" w:lineRule="auto"/>
        <w:rPr>
          <w:rFonts w:ascii="Times New Roman" w:hAnsi="Times New Roman" w:cs="Times New Roman"/>
          <w:sz w:val="24"/>
        </w:rPr>
      </w:pPr>
      <w:r w:rsidRPr="00631331">
        <w:rPr>
          <w:rFonts w:ascii="Times New Roman" w:hAnsi="Times New Roman" w:cs="Times New Roman"/>
          <w:sz w:val="24"/>
        </w:rPr>
        <w:t>The EDX results, which revealed the elemental distribution on membranes after BMED treatment of NaCl and</w:t>
      </w:r>
      <w:r>
        <w:rPr>
          <w:rFonts w:ascii="Times New Roman" w:hAnsi="Times New Roman" w:cs="Times New Roman" w:hint="eastAsia"/>
          <w:sz w:val="24"/>
        </w:rPr>
        <w:t xml:space="preserve"> </w:t>
      </w:r>
      <w:r w:rsidRPr="00631331">
        <w:rPr>
          <w:rFonts w:ascii="Times New Roman" w:hAnsi="Times New Roman" w:cs="Times New Roman"/>
          <w:sz w:val="24"/>
        </w:rPr>
        <w:t>SWB, were consistent with the observed scaling during operation.</w:t>
      </w:r>
      <w:r w:rsidR="00D33B40">
        <w:rPr>
          <w:rFonts w:ascii="Times New Roman" w:hAnsi="Times New Roman" w:cs="Times New Roman" w:hint="eastAsia"/>
          <w:sz w:val="24"/>
        </w:rPr>
        <w:t xml:space="preserve"> </w:t>
      </w:r>
      <w:r w:rsidR="000D62F9">
        <w:rPr>
          <w:rFonts w:ascii="Times New Roman" w:hAnsi="Times New Roman" w:cs="Times New Roman" w:hint="eastAsia"/>
          <w:sz w:val="24"/>
        </w:rPr>
        <w:t xml:space="preserve">Since no scaling </w:t>
      </w:r>
      <w:r w:rsidR="00B213F0">
        <w:rPr>
          <w:rFonts w:ascii="Times New Roman" w:hAnsi="Times New Roman" w:cs="Times New Roman"/>
          <w:sz w:val="24"/>
        </w:rPr>
        <w:t xml:space="preserve">was </w:t>
      </w:r>
      <w:r w:rsidR="000D62F9">
        <w:rPr>
          <w:rFonts w:ascii="Times New Roman" w:hAnsi="Times New Roman" w:cs="Times New Roman" w:hint="eastAsia"/>
          <w:sz w:val="24"/>
        </w:rPr>
        <w:t xml:space="preserve">observed on the AEM after BMED of SWB, </w:t>
      </w:r>
      <w:r w:rsidR="00C528DA">
        <w:rPr>
          <w:rFonts w:ascii="Times New Roman" w:hAnsi="Times New Roman" w:cs="Times New Roman" w:hint="eastAsia"/>
          <w:sz w:val="24"/>
        </w:rPr>
        <w:t xml:space="preserve">no Mg and Ca distribution was observed </w:t>
      </w:r>
      <w:r w:rsidR="000D62F9">
        <w:rPr>
          <w:rFonts w:ascii="Times New Roman" w:hAnsi="Times New Roman" w:cs="Times New Roman" w:hint="eastAsia"/>
          <w:sz w:val="24"/>
        </w:rPr>
        <w:t>(</w:t>
      </w:r>
      <w:commentRangeStart w:id="263"/>
      <w:r w:rsidR="00214236">
        <w:rPr>
          <w:rFonts w:ascii="Times New Roman" w:hAnsi="Times New Roman" w:cs="Times New Roman"/>
          <w:b/>
          <w:bCs/>
          <w:sz w:val="24"/>
        </w:rPr>
        <w:t xml:space="preserve">Figure </w:t>
      </w:r>
      <w:r w:rsidR="00CE2CD3">
        <w:rPr>
          <w:rFonts w:ascii="Times New Roman" w:hAnsi="Times New Roman" w:cs="Times New Roman" w:hint="eastAsia"/>
          <w:b/>
          <w:bCs/>
          <w:sz w:val="24"/>
        </w:rPr>
        <w:t xml:space="preserve">1 </w:t>
      </w:r>
      <w:r w:rsidR="00227930" w:rsidRPr="004556C3">
        <w:rPr>
          <w:rFonts w:ascii="Times New Roman" w:hAnsi="Times New Roman" w:cs="Times New Roman"/>
          <w:b/>
          <w:bCs/>
          <w:sz w:val="24"/>
        </w:rPr>
        <w:t>a4</w:t>
      </w:r>
      <w:r w:rsidR="002C2EEA">
        <w:rPr>
          <w:rFonts w:ascii="Times New Roman" w:hAnsi="Times New Roman" w:cs="Times New Roman" w:hint="eastAsia"/>
          <w:b/>
          <w:bCs/>
          <w:sz w:val="24"/>
        </w:rPr>
        <w:t xml:space="preserve">, </w:t>
      </w:r>
      <w:r w:rsidR="00227930" w:rsidRPr="004556C3">
        <w:rPr>
          <w:rFonts w:ascii="Times New Roman" w:hAnsi="Times New Roman" w:cs="Times New Roman"/>
          <w:b/>
          <w:bCs/>
          <w:sz w:val="24"/>
        </w:rPr>
        <w:t>a</w:t>
      </w:r>
      <w:r w:rsidR="00020165" w:rsidRPr="004556C3">
        <w:rPr>
          <w:rFonts w:ascii="Times New Roman" w:hAnsi="Times New Roman" w:cs="Times New Roman"/>
          <w:b/>
          <w:bCs/>
          <w:sz w:val="24"/>
        </w:rPr>
        <w:t>5</w:t>
      </w:r>
      <w:commentRangeEnd w:id="263"/>
      <w:r w:rsidR="004E1E25">
        <w:rPr>
          <w:rStyle w:val="a4"/>
        </w:rPr>
        <w:commentReference w:id="263"/>
      </w:r>
      <w:r w:rsidR="00227930">
        <w:rPr>
          <w:rFonts w:ascii="Times New Roman" w:hAnsi="Times New Roman" w:cs="Times New Roman" w:hint="eastAsia"/>
          <w:sz w:val="24"/>
        </w:rPr>
        <w:t>)</w:t>
      </w:r>
      <w:r w:rsidR="00020165">
        <w:rPr>
          <w:rFonts w:ascii="Times New Roman" w:hAnsi="Times New Roman" w:cs="Times New Roman" w:hint="eastAsia"/>
          <w:sz w:val="24"/>
        </w:rPr>
        <w:t xml:space="preserve"> and</w:t>
      </w:r>
      <w:r w:rsidR="00AF1353">
        <w:rPr>
          <w:rFonts w:ascii="Times New Roman" w:hAnsi="Times New Roman" w:cs="Times New Roman" w:hint="eastAsia"/>
          <w:sz w:val="24"/>
        </w:rPr>
        <w:t xml:space="preserve"> </w:t>
      </w:r>
      <w:r w:rsidR="008869F9">
        <w:rPr>
          <w:rFonts w:ascii="Times New Roman" w:hAnsi="Times New Roman" w:cs="Times New Roman"/>
          <w:sz w:val="24"/>
        </w:rPr>
        <w:t>the atomic</w:t>
      </w:r>
      <w:r w:rsidR="00020165">
        <w:rPr>
          <w:rFonts w:ascii="Times New Roman" w:hAnsi="Times New Roman" w:cs="Times New Roman" w:hint="eastAsia"/>
          <w:sz w:val="24"/>
        </w:rPr>
        <w:t xml:space="preserve"> ratios of carbon and oxygen </w:t>
      </w:r>
      <w:r w:rsidR="00384FA2">
        <w:rPr>
          <w:rFonts w:ascii="Times New Roman" w:hAnsi="Times New Roman" w:cs="Times New Roman" w:hint="eastAsia"/>
          <w:sz w:val="24"/>
        </w:rPr>
        <w:t>(</w:t>
      </w:r>
      <w:r w:rsidR="00727927">
        <w:rPr>
          <w:rFonts w:ascii="Times New Roman" w:hAnsi="Times New Roman" w:cs="Times New Roman"/>
          <w:b/>
          <w:bCs/>
          <w:sz w:val="24"/>
        </w:rPr>
        <w:t>Figure 1</w:t>
      </w:r>
      <w:r w:rsidR="006559F5" w:rsidRPr="004556C3">
        <w:rPr>
          <w:rFonts w:ascii="Times New Roman" w:hAnsi="Times New Roman" w:cs="Times New Roman"/>
          <w:b/>
          <w:bCs/>
          <w:sz w:val="24"/>
        </w:rPr>
        <w:t xml:space="preserve"> </w:t>
      </w:r>
      <w:r w:rsidR="00384FA2" w:rsidRPr="004556C3">
        <w:rPr>
          <w:rFonts w:ascii="Times New Roman" w:hAnsi="Times New Roman" w:cs="Times New Roman"/>
          <w:b/>
          <w:bCs/>
          <w:sz w:val="24"/>
        </w:rPr>
        <w:t>a6</w:t>
      </w:r>
      <w:r w:rsidR="00384FA2">
        <w:rPr>
          <w:rFonts w:ascii="Times New Roman" w:hAnsi="Times New Roman" w:cs="Times New Roman" w:hint="eastAsia"/>
          <w:sz w:val="24"/>
        </w:rPr>
        <w:t xml:space="preserve">) </w:t>
      </w:r>
      <w:r w:rsidR="00AF1353">
        <w:rPr>
          <w:rFonts w:ascii="Times New Roman" w:hAnsi="Times New Roman" w:cs="Times New Roman" w:hint="eastAsia"/>
          <w:sz w:val="24"/>
        </w:rPr>
        <w:t xml:space="preserve">was similar </w:t>
      </w:r>
      <w:r w:rsidR="00B46E24">
        <w:rPr>
          <w:rFonts w:ascii="Times New Roman" w:hAnsi="Times New Roman" w:cs="Times New Roman" w:hint="eastAsia"/>
          <w:sz w:val="24"/>
        </w:rPr>
        <w:t>as the pristine AEM (</w:t>
      </w:r>
      <w:r w:rsidR="00214236" w:rsidRPr="00CE2CD3">
        <w:rPr>
          <w:rFonts w:ascii="Times New Roman" w:hAnsi="Times New Roman" w:cs="Times New Roman" w:hint="eastAsia"/>
          <w:b/>
          <w:bCs/>
          <w:sz w:val="24"/>
        </w:rPr>
        <w:t xml:space="preserve">Figure </w:t>
      </w:r>
      <w:r w:rsidR="002C2EEA" w:rsidRPr="00CE2CD3">
        <w:rPr>
          <w:rFonts w:ascii="Times New Roman" w:hAnsi="Times New Roman" w:cs="Times New Roman" w:hint="eastAsia"/>
          <w:b/>
          <w:bCs/>
          <w:sz w:val="24"/>
        </w:rPr>
        <w:t>S</w:t>
      </w:r>
      <w:r w:rsidR="002C2EEA">
        <w:rPr>
          <w:rFonts w:ascii="Times New Roman" w:hAnsi="Times New Roman" w:cs="Times New Roman" w:hint="eastAsia"/>
          <w:b/>
          <w:bCs/>
          <w:sz w:val="24"/>
        </w:rPr>
        <w:t xml:space="preserve">6 </w:t>
      </w:r>
      <w:r w:rsidR="00B46E24" w:rsidRPr="00CE2CD3">
        <w:rPr>
          <w:rFonts w:ascii="Times New Roman" w:hAnsi="Times New Roman" w:cs="Times New Roman" w:hint="eastAsia"/>
          <w:b/>
          <w:bCs/>
          <w:sz w:val="24"/>
        </w:rPr>
        <w:t>a</w:t>
      </w:r>
      <w:r w:rsidR="00B46E24">
        <w:rPr>
          <w:rFonts w:ascii="Times New Roman" w:hAnsi="Times New Roman" w:cs="Times New Roman" w:hint="eastAsia"/>
          <w:sz w:val="24"/>
        </w:rPr>
        <w:t>)</w:t>
      </w:r>
      <w:r w:rsidR="00636FA8">
        <w:rPr>
          <w:rFonts w:ascii="Times New Roman" w:hAnsi="Times New Roman" w:cs="Times New Roman" w:hint="eastAsia"/>
          <w:sz w:val="24"/>
        </w:rPr>
        <w:t xml:space="preserve">. Compared to the pristine </w:t>
      </w:r>
      <w:r w:rsidR="00227930">
        <w:rPr>
          <w:rFonts w:ascii="Times New Roman" w:hAnsi="Times New Roman" w:cs="Times New Roman" w:hint="eastAsia"/>
          <w:sz w:val="24"/>
        </w:rPr>
        <w:t>C</w:t>
      </w:r>
      <w:r w:rsidR="00636FA8">
        <w:rPr>
          <w:rFonts w:ascii="Times New Roman" w:hAnsi="Times New Roman" w:cs="Times New Roman" w:hint="eastAsia"/>
          <w:sz w:val="24"/>
        </w:rPr>
        <w:t>EM (</w:t>
      </w:r>
      <w:r w:rsidR="00214236">
        <w:rPr>
          <w:rFonts w:ascii="Times New Roman" w:hAnsi="Times New Roman" w:cs="Times New Roman"/>
          <w:b/>
          <w:bCs/>
          <w:sz w:val="24"/>
        </w:rPr>
        <w:t xml:space="preserve">Figure </w:t>
      </w:r>
      <w:r w:rsidR="00AF3C47" w:rsidRPr="004556C3">
        <w:rPr>
          <w:rFonts w:ascii="Times New Roman" w:hAnsi="Times New Roman" w:cs="Times New Roman"/>
          <w:b/>
          <w:bCs/>
          <w:sz w:val="24"/>
        </w:rPr>
        <w:t>S</w:t>
      </w:r>
      <w:r w:rsidR="00AF3C47">
        <w:rPr>
          <w:rFonts w:ascii="Times New Roman" w:hAnsi="Times New Roman" w:cs="Times New Roman" w:hint="eastAsia"/>
          <w:b/>
          <w:bCs/>
          <w:sz w:val="24"/>
        </w:rPr>
        <w:t xml:space="preserve">6 </w:t>
      </w:r>
      <w:r w:rsidR="00227930" w:rsidRPr="004556C3">
        <w:rPr>
          <w:rFonts w:ascii="Times New Roman" w:hAnsi="Times New Roman" w:cs="Times New Roman"/>
          <w:b/>
          <w:bCs/>
          <w:sz w:val="24"/>
        </w:rPr>
        <w:t>b</w:t>
      </w:r>
      <w:r w:rsidR="00636FA8">
        <w:rPr>
          <w:rFonts w:ascii="Times New Roman" w:hAnsi="Times New Roman" w:cs="Times New Roman" w:hint="eastAsia"/>
          <w:sz w:val="24"/>
        </w:rPr>
        <w:t xml:space="preserve">), </w:t>
      </w:r>
      <w:r w:rsidR="00DE7F04">
        <w:rPr>
          <w:rFonts w:ascii="Times New Roman" w:hAnsi="Times New Roman" w:cs="Times New Roman" w:hint="eastAsia"/>
          <w:sz w:val="24"/>
        </w:rPr>
        <w:t xml:space="preserve">clear </w:t>
      </w:r>
      <w:r w:rsidR="00200E9D">
        <w:rPr>
          <w:rFonts w:ascii="Times New Roman" w:hAnsi="Times New Roman" w:cs="Times New Roman" w:hint="eastAsia"/>
          <w:sz w:val="24"/>
        </w:rPr>
        <w:t xml:space="preserve">Ca and Mg </w:t>
      </w:r>
      <w:r w:rsidR="00DE7F04">
        <w:rPr>
          <w:rFonts w:ascii="Times New Roman" w:hAnsi="Times New Roman" w:cs="Times New Roman" w:hint="eastAsia"/>
          <w:sz w:val="24"/>
        </w:rPr>
        <w:t xml:space="preserve">distributions </w:t>
      </w:r>
      <w:r w:rsidR="009A6279">
        <w:rPr>
          <w:rFonts w:ascii="Times New Roman" w:hAnsi="Times New Roman" w:cs="Times New Roman" w:hint="eastAsia"/>
          <w:sz w:val="24"/>
        </w:rPr>
        <w:t xml:space="preserve">were </w:t>
      </w:r>
      <w:r w:rsidR="000F1459">
        <w:rPr>
          <w:rFonts w:ascii="Times New Roman" w:hAnsi="Times New Roman" w:cs="Times New Roman" w:hint="eastAsia"/>
          <w:sz w:val="24"/>
        </w:rPr>
        <w:t xml:space="preserve">observed on </w:t>
      </w:r>
      <w:r w:rsidR="00881C55">
        <w:rPr>
          <w:rFonts w:ascii="Times New Roman" w:hAnsi="Times New Roman" w:cs="Times New Roman" w:hint="eastAsia"/>
          <w:sz w:val="24"/>
        </w:rPr>
        <w:t>both sides of the CEM</w:t>
      </w:r>
      <w:r w:rsidR="005D6EB3">
        <w:rPr>
          <w:rFonts w:ascii="Times New Roman" w:hAnsi="Times New Roman" w:cs="Times New Roman" w:hint="eastAsia"/>
          <w:sz w:val="24"/>
        </w:rPr>
        <w:t xml:space="preserve"> </w:t>
      </w:r>
      <w:r w:rsidR="00DE3437">
        <w:rPr>
          <w:rFonts w:ascii="Times New Roman" w:hAnsi="Times New Roman" w:cs="Times New Roman"/>
          <w:sz w:val="24"/>
        </w:rPr>
        <w:t xml:space="preserve">after </w:t>
      </w:r>
      <w:r w:rsidR="005D6EB3">
        <w:rPr>
          <w:rFonts w:ascii="Times New Roman" w:hAnsi="Times New Roman" w:cs="Times New Roman" w:hint="eastAsia"/>
          <w:sz w:val="24"/>
        </w:rPr>
        <w:t xml:space="preserve">BMED </w:t>
      </w:r>
      <w:r w:rsidR="00DE3437">
        <w:rPr>
          <w:rFonts w:ascii="Times New Roman" w:hAnsi="Times New Roman" w:cs="Times New Roman"/>
          <w:sz w:val="24"/>
        </w:rPr>
        <w:t xml:space="preserve">treating </w:t>
      </w:r>
      <w:r w:rsidR="00DE7F04">
        <w:rPr>
          <w:rFonts w:ascii="Times New Roman" w:hAnsi="Times New Roman" w:cs="Times New Roman" w:hint="eastAsia"/>
          <w:sz w:val="24"/>
        </w:rPr>
        <w:t>SWB</w:t>
      </w:r>
      <w:r w:rsidR="005D6EB3">
        <w:rPr>
          <w:rFonts w:ascii="Times New Roman" w:hAnsi="Times New Roman" w:cs="Times New Roman" w:hint="eastAsia"/>
          <w:sz w:val="24"/>
        </w:rPr>
        <w:t xml:space="preserve">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b4</w:t>
      </w:r>
      <w:r w:rsidR="00551AF2">
        <w:rPr>
          <w:rFonts w:ascii="Times New Roman" w:hAnsi="Times New Roman" w:cs="Times New Roman" w:hint="eastAsia"/>
          <w:b/>
          <w:bCs/>
          <w:sz w:val="24"/>
        </w:rPr>
        <w:t xml:space="preserve">, </w:t>
      </w:r>
      <w:r w:rsidR="003B0E45" w:rsidRPr="004556C3">
        <w:rPr>
          <w:rFonts w:ascii="Times New Roman" w:hAnsi="Times New Roman" w:cs="Times New Roman"/>
          <w:b/>
          <w:bCs/>
          <w:sz w:val="24"/>
        </w:rPr>
        <w:t>b5</w:t>
      </w:r>
      <w:r w:rsidR="003B0E45">
        <w:rPr>
          <w:rFonts w:ascii="Times New Roman" w:hAnsi="Times New Roman" w:cs="Times New Roman" w:hint="eastAsia"/>
          <w:sz w:val="24"/>
        </w:rPr>
        <w:t xml:space="preserve"> and</w:t>
      </w:r>
      <w:r w:rsidR="00551AF2">
        <w:rPr>
          <w:rFonts w:ascii="Times New Roman" w:hAnsi="Times New Roman" w:cs="Times New Roman" w:hint="eastAsia"/>
          <w:b/>
          <w:bCs/>
          <w:sz w:val="24"/>
        </w:rPr>
        <w:t xml:space="preserve"> </w:t>
      </w:r>
      <w:r w:rsidR="003B0E45" w:rsidRPr="004556C3">
        <w:rPr>
          <w:rFonts w:ascii="Times New Roman" w:hAnsi="Times New Roman" w:cs="Times New Roman"/>
          <w:b/>
          <w:bCs/>
          <w:sz w:val="24"/>
        </w:rPr>
        <w:t>c4</w:t>
      </w:r>
      <w:r w:rsidR="00551AF2">
        <w:rPr>
          <w:rFonts w:ascii="Times New Roman" w:hAnsi="Times New Roman" w:cs="Times New Roman" w:hint="eastAsia"/>
          <w:b/>
          <w:bCs/>
          <w:sz w:val="24"/>
        </w:rPr>
        <w:t xml:space="preserve">, </w:t>
      </w:r>
      <w:r w:rsidR="003B0E45" w:rsidRPr="004556C3">
        <w:rPr>
          <w:rFonts w:ascii="Times New Roman" w:hAnsi="Times New Roman" w:cs="Times New Roman"/>
          <w:b/>
          <w:bCs/>
          <w:sz w:val="24"/>
        </w:rPr>
        <w:t>c5</w:t>
      </w:r>
      <w:r w:rsidR="003B0E45">
        <w:rPr>
          <w:rFonts w:ascii="Times New Roman" w:hAnsi="Times New Roman" w:cs="Times New Roman" w:hint="eastAsia"/>
          <w:sz w:val="24"/>
        </w:rPr>
        <w:t>)</w:t>
      </w:r>
      <w:r w:rsidR="00801725">
        <w:rPr>
          <w:rFonts w:ascii="Times New Roman" w:hAnsi="Times New Roman" w:cs="Times New Roman" w:hint="eastAsia"/>
          <w:sz w:val="24"/>
        </w:rPr>
        <w:t xml:space="preserve">. </w:t>
      </w:r>
      <w:r w:rsidR="008F78AB">
        <w:rPr>
          <w:rFonts w:ascii="Times New Roman" w:hAnsi="Times New Roman" w:cs="Times New Roman" w:hint="eastAsia"/>
          <w:sz w:val="24"/>
        </w:rPr>
        <w:t xml:space="preserve">The </w:t>
      </w:r>
      <w:r w:rsidR="008F78AB">
        <w:rPr>
          <w:rFonts w:ascii="Times New Roman" w:hAnsi="Times New Roman" w:cs="Times New Roman"/>
          <w:sz w:val="24"/>
        </w:rPr>
        <w:t>atomic</w:t>
      </w:r>
      <w:r w:rsidR="008F78AB">
        <w:rPr>
          <w:rFonts w:ascii="Times New Roman" w:hAnsi="Times New Roman" w:cs="Times New Roman" w:hint="eastAsia"/>
          <w:sz w:val="24"/>
        </w:rPr>
        <w:t xml:space="preserve"> percentage of Mg and Ca increased from </w:t>
      </w:r>
      <w:r w:rsidR="00663011">
        <w:rPr>
          <w:rFonts w:ascii="Times New Roman" w:hAnsi="Times New Roman" w:cs="Times New Roman" w:hint="eastAsia"/>
          <w:sz w:val="24"/>
        </w:rPr>
        <w:t>~0</w:t>
      </w:r>
      <w:r w:rsidR="003E7C1B">
        <w:rPr>
          <w:rFonts w:ascii="Times New Roman" w:hAnsi="Times New Roman" w:cs="Times New Roman" w:hint="eastAsia"/>
          <w:sz w:val="24"/>
        </w:rPr>
        <w:t xml:space="preserve"> to </w:t>
      </w:r>
      <w:r w:rsidR="00663011">
        <w:rPr>
          <w:rFonts w:ascii="Times New Roman" w:hAnsi="Times New Roman" w:cs="Times New Roman" w:hint="eastAsia"/>
          <w:sz w:val="24"/>
        </w:rPr>
        <w:t>~</w:t>
      </w:r>
      <w:r w:rsidR="003E7C1B">
        <w:rPr>
          <w:rFonts w:ascii="Times New Roman" w:hAnsi="Times New Roman" w:cs="Times New Roman" w:hint="eastAsia"/>
          <w:sz w:val="24"/>
        </w:rPr>
        <w:t>9</w:t>
      </w:r>
      <w:r w:rsidR="00663011">
        <w:rPr>
          <w:rFonts w:ascii="Times New Roman" w:hAnsi="Times New Roman" w:cs="Times New Roman" w:hint="eastAsia"/>
          <w:sz w:val="24"/>
        </w:rPr>
        <w:t xml:space="preserve"> % (</w:t>
      </w:r>
      <w:r w:rsidR="00727927">
        <w:rPr>
          <w:rFonts w:ascii="Times New Roman" w:hAnsi="Times New Roman" w:cs="Times New Roman"/>
          <w:b/>
          <w:bCs/>
          <w:sz w:val="24"/>
        </w:rPr>
        <w:t>Figure 1</w:t>
      </w:r>
      <w:r w:rsidR="00663011" w:rsidRPr="004556C3">
        <w:rPr>
          <w:rFonts w:ascii="Times New Roman" w:hAnsi="Times New Roman" w:cs="Times New Roman"/>
          <w:b/>
          <w:bCs/>
          <w:sz w:val="24"/>
        </w:rPr>
        <w:t xml:space="preserve"> b6, c6</w:t>
      </w:r>
      <w:r w:rsidR="0042396C">
        <w:rPr>
          <w:rFonts w:ascii="Times New Roman" w:hAnsi="Times New Roman" w:cs="Times New Roman" w:hint="eastAsia"/>
          <w:sz w:val="24"/>
        </w:rPr>
        <w:t>)</w:t>
      </w:r>
      <w:r w:rsidR="00663011">
        <w:rPr>
          <w:rFonts w:ascii="Times New Roman" w:hAnsi="Times New Roman" w:cs="Times New Roman" w:hint="eastAsia"/>
          <w:sz w:val="24"/>
        </w:rPr>
        <w:t>.</w:t>
      </w:r>
      <w:ins w:id="264" w:author="She Qianhong (Asst Prof)" w:date="2025-07-22T22:07:00Z" w16du:dateUtc="2025-07-22T14:07:00Z">
        <w:r w:rsidR="001332F4">
          <w:rPr>
            <w:rFonts w:ascii="Times New Roman" w:hAnsi="Times New Roman" w:cs="Times New Roman"/>
            <w:sz w:val="24"/>
          </w:rPr>
          <w:t xml:space="preserve"> </w:t>
        </w:r>
      </w:ins>
      <w:r w:rsidR="00C049DF">
        <w:rPr>
          <w:rFonts w:ascii="Times New Roman" w:hAnsi="Times New Roman" w:cs="Times New Roman" w:hint="eastAsia"/>
          <w:sz w:val="24"/>
        </w:rPr>
        <w:t xml:space="preserve">In </w:t>
      </w:r>
      <w:r w:rsidR="00C049DF">
        <w:rPr>
          <w:rFonts w:ascii="Times New Roman" w:hAnsi="Times New Roman" w:cs="Times New Roman"/>
          <w:sz w:val="24"/>
        </w:rPr>
        <w:t>contrast</w:t>
      </w:r>
      <w:r w:rsidR="00C049DF">
        <w:rPr>
          <w:rFonts w:ascii="Times New Roman" w:hAnsi="Times New Roman" w:cs="Times New Roman" w:hint="eastAsia"/>
          <w:sz w:val="24"/>
        </w:rPr>
        <w:t>,</w:t>
      </w:r>
      <w:r w:rsidR="00801725">
        <w:rPr>
          <w:rFonts w:ascii="Times New Roman" w:hAnsi="Times New Roman" w:cs="Times New Roman" w:hint="eastAsia"/>
          <w:sz w:val="24"/>
        </w:rPr>
        <w:t xml:space="preserve"> </w:t>
      </w:r>
      <w:r w:rsidR="00D93E2A">
        <w:rPr>
          <w:rFonts w:ascii="Times New Roman" w:hAnsi="Times New Roman" w:cs="Times New Roman" w:hint="eastAsia"/>
          <w:sz w:val="24"/>
        </w:rPr>
        <w:t xml:space="preserve">only Ca </w:t>
      </w:r>
      <w:r w:rsidR="00A87C7D">
        <w:rPr>
          <w:rFonts w:ascii="Times New Roman" w:hAnsi="Times New Roman" w:cs="Times New Roman" w:hint="eastAsia"/>
          <w:sz w:val="24"/>
        </w:rPr>
        <w:t xml:space="preserve">distribution </w:t>
      </w:r>
      <w:r w:rsidR="00C049DF">
        <w:rPr>
          <w:rFonts w:ascii="Times New Roman" w:hAnsi="Times New Roman" w:cs="Times New Roman" w:hint="eastAsia"/>
          <w:sz w:val="24"/>
        </w:rPr>
        <w:t xml:space="preserve">was </w:t>
      </w:r>
      <w:r w:rsidR="00D93E2A">
        <w:rPr>
          <w:rFonts w:ascii="Times New Roman" w:hAnsi="Times New Roman" w:cs="Times New Roman" w:hint="eastAsia"/>
          <w:sz w:val="24"/>
        </w:rPr>
        <w:t xml:space="preserve">observed on the </w:t>
      </w:r>
      <w:r w:rsidR="00D93E2A">
        <w:rPr>
          <w:rFonts w:ascii="Times New Roman" w:hAnsi="Times New Roman" w:cs="Times New Roman"/>
          <w:sz w:val="24"/>
        </w:rPr>
        <w:t>surface</w:t>
      </w:r>
      <w:r w:rsidR="00D93E2A">
        <w:rPr>
          <w:rFonts w:ascii="Times New Roman" w:hAnsi="Times New Roman" w:cs="Times New Roman" w:hint="eastAsia"/>
          <w:sz w:val="24"/>
        </w:rPr>
        <w:t xml:space="preserve"> of BPM (</w:t>
      </w:r>
      <w:r w:rsidR="00214236">
        <w:rPr>
          <w:rFonts w:ascii="Times New Roman" w:hAnsi="Times New Roman" w:cs="Times New Roman"/>
          <w:b/>
          <w:bCs/>
          <w:sz w:val="24"/>
        </w:rPr>
        <w:t xml:space="preserve">Figure </w:t>
      </w:r>
      <w:r w:rsidR="00E576A9">
        <w:rPr>
          <w:rFonts w:ascii="Times New Roman" w:hAnsi="Times New Roman" w:cs="Times New Roman" w:hint="eastAsia"/>
          <w:b/>
          <w:bCs/>
          <w:sz w:val="24"/>
        </w:rPr>
        <w:t xml:space="preserve">1 </w:t>
      </w:r>
      <w:r w:rsidR="00D93E2A" w:rsidRPr="004556C3">
        <w:rPr>
          <w:rFonts w:ascii="Times New Roman" w:hAnsi="Times New Roman" w:cs="Times New Roman"/>
          <w:b/>
          <w:bCs/>
          <w:sz w:val="24"/>
        </w:rPr>
        <w:t>d4-d</w:t>
      </w:r>
      <w:r w:rsidR="00FD111A" w:rsidRPr="004556C3">
        <w:rPr>
          <w:rFonts w:ascii="Times New Roman" w:hAnsi="Times New Roman" w:cs="Times New Roman"/>
          <w:b/>
          <w:bCs/>
          <w:sz w:val="24"/>
        </w:rPr>
        <w:t>5</w:t>
      </w:r>
      <w:r w:rsidR="00D93E2A">
        <w:rPr>
          <w:rFonts w:ascii="Times New Roman" w:hAnsi="Times New Roman" w:cs="Times New Roman" w:hint="eastAsia"/>
          <w:sz w:val="24"/>
        </w:rPr>
        <w:t>)</w:t>
      </w:r>
      <w:r w:rsidR="00B035BD">
        <w:rPr>
          <w:rFonts w:ascii="Times New Roman" w:hAnsi="Times New Roman" w:cs="Times New Roman" w:hint="eastAsia"/>
          <w:sz w:val="24"/>
        </w:rPr>
        <w:t>.</w:t>
      </w:r>
      <w:r w:rsidR="00153CC3">
        <w:rPr>
          <w:rFonts w:ascii="Times New Roman" w:hAnsi="Times New Roman" w:cs="Times New Roman" w:hint="eastAsia"/>
          <w:sz w:val="24"/>
        </w:rPr>
        <w:t xml:space="preserve"> </w:t>
      </w:r>
      <w:r w:rsidR="00B035BD" w:rsidRPr="0015036C">
        <w:rPr>
          <w:rFonts w:ascii="Times New Roman" w:hAnsi="Times New Roman" w:cs="Times New Roman"/>
          <w:sz w:val="24"/>
        </w:rPr>
        <w:t xml:space="preserve">1.8% Ca was detected on the BPM </w:t>
      </w:r>
      <w:r w:rsidR="00B035BD">
        <w:rPr>
          <w:rFonts w:ascii="Times New Roman" w:hAnsi="Times New Roman" w:cs="Times New Roman" w:hint="eastAsia"/>
          <w:sz w:val="24"/>
        </w:rPr>
        <w:t xml:space="preserve">facing BC while the </w:t>
      </w:r>
      <w:r w:rsidR="00FD111A">
        <w:rPr>
          <w:rFonts w:ascii="Times New Roman" w:hAnsi="Times New Roman" w:cs="Times New Roman" w:hint="eastAsia"/>
          <w:sz w:val="24"/>
        </w:rPr>
        <w:t>composition</w:t>
      </w:r>
      <w:r w:rsidR="00FD111A" w:rsidRPr="0015036C">
        <w:rPr>
          <w:rFonts w:ascii="Times New Roman" w:hAnsi="Times New Roman" w:cs="Times New Roman"/>
          <w:sz w:val="24"/>
        </w:rPr>
        <w:t xml:space="preserve"> of Mg </w:t>
      </w:r>
      <w:r w:rsidR="00FD111A">
        <w:rPr>
          <w:rFonts w:ascii="Times New Roman" w:hAnsi="Times New Roman" w:cs="Times New Roman" w:hint="eastAsia"/>
          <w:sz w:val="24"/>
        </w:rPr>
        <w:t xml:space="preserve">remained </w:t>
      </w:r>
      <w:r w:rsidR="00FD111A">
        <w:rPr>
          <w:rFonts w:ascii="Times New Roman" w:hAnsi="Times New Roman" w:cs="Times New Roman" w:hint="eastAsia"/>
          <w:sz w:val="24"/>
        </w:rPr>
        <w:lastRenderedPageBreak/>
        <w:t>zero</w:t>
      </w:r>
      <w:r w:rsidR="00FD111A" w:rsidRPr="0015036C">
        <w:rPr>
          <w:rFonts w:ascii="Times New Roman" w:hAnsi="Times New Roman" w:cs="Times New Roman"/>
          <w:sz w:val="24"/>
        </w:rPr>
        <w:t xml:space="preserve"> </w:t>
      </w:r>
      <w:r w:rsidR="00FD111A">
        <w:rPr>
          <w:rFonts w:ascii="Times New Roman" w:hAnsi="Times New Roman" w:cs="Times New Roman" w:hint="eastAsia"/>
          <w:sz w:val="24"/>
        </w:rPr>
        <w:t>(</w:t>
      </w:r>
      <w:r w:rsidR="00727927">
        <w:rPr>
          <w:rFonts w:ascii="Times New Roman" w:hAnsi="Times New Roman" w:cs="Times New Roman"/>
          <w:b/>
          <w:bCs/>
          <w:sz w:val="24"/>
        </w:rPr>
        <w:t>Figure 1</w:t>
      </w:r>
      <w:r w:rsidR="00B50539" w:rsidRPr="004556C3">
        <w:rPr>
          <w:rFonts w:ascii="Times New Roman" w:hAnsi="Times New Roman" w:cs="Times New Roman"/>
          <w:b/>
          <w:bCs/>
          <w:sz w:val="24"/>
        </w:rPr>
        <w:t xml:space="preserve"> </w:t>
      </w:r>
      <w:r w:rsidR="00FD111A" w:rsidRPr="004556C3">
        <w:rPr>
          <w:rFonts w:ascii="Times New Roman" w:hAnsi="Times New Roman" w:cs="Times New Roman"/>
          <w:b/>
          <w:bCs/>
          <w:sz w:val="24"/>
        </w:rPr>
        <w:t>d6</w:t>
      </w:r>
      <w:r w:rsidR="00FD111A">
        <w:rPr>
          <w:rFonts w:ascii="Times New Roman" w:hAnsi="Times New Roman" w:cs="Times New Roman" w:hint="eastAsia"/>
          <w:sz w:val="24"/>
        </w:rPr>
        <w:t xml:space="preserve">) </w:t>
      </w:r>
      <w:r w:rsidR="00153CC3">
        <w:rPr>
          <w:rFonts w:ascii="Times New Roman" w:hAnsi="Times New Roman" w:cs="Times New Roman" w:hint="eastAsia"/>
          <w:sz w:val="24"/>
        </w:rPr>
        <w:t>compared to the pristine BPM (</w:t>
      </w:r>
      <w:r w:rsidR="00214236" w:rsidRPr="00E576A9">
        <w:rPr>
          <w:rFonts w:ascii="Times New Roman" w:hAnsi="Times New Roman" w:cs="Times New Roman" w:hint="eastAsia"/>
          <w:b/>
          <w:bCs/>
          <w:sz w:val="24"/>
        </w:rPr>
        <w:t xml:space="preserve">Figure </w:t>
      </w:r>
      <w:ins w:id="265" w:author="#NI YUQIN#" w:date="2025-07-27T15:53:00Z" w16du:dateUtc="2025-07-27T07:53:00Z">
        <w:r w:rsidR="00BC6691" w:rsidRPr="00E576A9">
          <w:rPr>
            <w:rFonts w:ascii="Times New Roman" w:hAnsi="Times New Roman" w:cs="Times New Roman" w:hint="eastAsia"/>
            <w:b/>
            <w:bCs/>
            <w:sz w:val="24"/>
          </w:rPr>
          <w:t>S</w:t>
        </w:r>
        <w:r w:rsidR="00BC6691">
          <w:rPr>
            <w:rFonts w:ascii="Times New Roman" w:hAnsi="Times New Roman" w:cs="Times New Roman" w:hint="eastAsia"/>
            <w:b/>
            <w:bCs/>
            <w:sz w:val="24"/>
          </w:rPr>
          <w:t xml:space="preserve">6 </w:t>
        </w:r>
      </w:ins>
      <w:r w:rsidR="00153CC3" w:rsidRPr="00E576A9">
        <w:rPr>
          <w:rFonts w:ascii="Times New Roman" w:hAnsi="Times New Roman" w:cs="Times New Roman" w:hint="eastAsia"/>
          <w:b/>
          <w:bCs/>
          <w:sz w:val="24"/>
        </w:rPr>
        <w:t>c</w:t>
      </w:r>
      <w:r w:rsidR="00153CC3">
        <w:rPr>
          <w:rFonts w:ascii="Times New Roman" w:hAnsi="Times New Roman" w:cs="Times New Roman" w:hint="eastAsia"/>
          <w:sz w:val="24"/>
        </w:rPr>
        <w:t>)</w:t>
      </w:r>
      <w:r w:rsidR="00D93E2A">
        <w:rPr>
          <w:rFonts w:ascii="Times New Roman" w:hAnsi="Times New Roman" w:cs="Times New Roman" w:hint="eastAsia"/>
          <w:sz w:val="24"/>
        </w:rPr>
        <w:t xml:space="preserve">, which will be discussed in detail in </w:t>
      </w:r>
      <w:r w:rsidR="00A87C7D">
        <w:rPr>
          <w:rFonts w:ascii="Times New Roman" w:hAnsi="Times New Roman" w:cs="Times New Roman"/>
          <w:sz w:val="24"/>
        </w:rPr>
        <w:t>the next</w:t>
      </w:r>
      <w:r w:rsidR="00A87C7D">
        <w:rPr>
          <w:rFonts w:ascii="Times New Roman" w:hAnsi="Times New Roman" w:cs="Times New Roman" w:hint="eastAsia"/>
          <w:sz w:val="24"/>
        </w:rPr>
        <w:t xml:space="preserve"> section</w:t>
      </w:r>
      <w:r w:rsidR="0095118B">
        <w:rPr>
          <w:rFonts w:ascii="Times New Roman" w:hAnsi="Times New Roman" w:cs="Times New Roman" w:hint="eastAsia"/>
          <w:sz w:val="24"/>
        </w:rPr>
        <w:t>.</w:t>
      </w:r>
    </w:p>
    <w:p w14:paraId="039CEC50" w14:textId="5D32C675" w:rsidR="00247712" w:rsidRPr="007730EE" w:rsidRDefault="008709E1" w:rsidP="00247712">
      <w:pPr>
        <w:keepNext/>
        <w:spacing w:line="480" w:lineRule="auto"/>
        <w:rPr>
          <w:rFonts w:hint="eastAsia"/>
        </w:rPr>
      </w:pPr>
      <w:ins w:id="266" w:author="#NI YUQIN#" w:date="2025-07-27T15:55:00Z" w16du:dateUtc="2025-07-27T07:55:00Z">
        <w:r>
          <w:rPr>
            <w:rFonts w:hint="eastAsia"/>
            <w:noProof/>
          </w:rPr>
          <w:drawing>
            <wp:inline distT="0" distB="0" distL="0" distR="0" wp14:anchorId="0296E4AE" wp14:editId="2B637B39">
              <wp:extent cx="5719313" cy="2666229"/>
              <wp:effectExtent l="0" t="0" r="0" b="1270"/>
              <wp:docPr id="182557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4227" cy="2687167"/>
                      </a:xfrm>
                      <a:prstGeom prst="rect">
                        <a:avLst/>
                      </a:prstGeom>
                      <a:noFill/>
                    </pic:spPr>
                  </pic:pic>
                </a:graphicData>
              </a:graphic>
            </wp:inline>
          </w:drawing>
        </w:r>
      </w:ins>
    </w:p>
    <w:p w14:paraId="375C06B3" w14:textId="5FCC94D7" w:rsidR="009B54DB" w:rsidRPr="0067631F" w:rsidRDefault="00247712" w:rsidP="005708A9">
      <w:pPr>
        <w:pStyle w:val="aa"/>
        <w:spacing w:after="240"/>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600522">
        <w:rPr>
          <w:rFonts w:ascii="Times New Roman" w:hAnsi="Times New Roman" w:cs="Times New Roman"/>
          <w:noProof/>
          <w:sz w:val="24"/>
          <w:szCs w:val="24"/>
        </w:rPr>
        <w:t>1</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w:t>
      </w:r>
      <w:ins w:id="267" w:author="She Qianhong (Asst Prof)" w:date="2025-07-30T21:36:00Z" w16du:dateUtc="2025-07-30T13:36:00Z">
        <w:r w:rsidR="008873AF">
          <w:rPr>
            <w:rFonts w:ascii="Times New Roman" w:hAnsi="Times New Roman" w:cs="Times New Roman"/>
            <w:sz w:val="24"/>
            <w:szCs w:val="24"/>
          </w:rPr>
          <w:t>FE-</w:t>
        </w:r>
      </w:ins>
      <w:r w:rsidR="0067631F" w:rsidRPr="0067631F">
        <w:rPr>
          <w:rFonts w:ascii="Times New Roman" w:hAnsi="Times New Roman" w:cs="Times New Roman"/>
          <w:sz w:val="24"/>
          <w:szCs w:val="24"/>
        </w:rPr>
        <w:t xml:space="preserve">SEM </w:t>
      </w:r>
      <w:ins w:id="268" w:author="She Qianhong (Asst Prof)" w:date="2025-07-22T22:09:00Z" w16du:dateUtc="2025-07-22T14:09:00Z">
        <w:r w:rsidR="00BC40A4">
          <w:rPr>
            <w:rFonts w:ascii="Times New Roman" w:hAnsi="Times New Roman" w:cs="Times New Roman"/>
            <w:sz w:val="24"/>
            <w:szCs w:val="24"/>
          </w:rPr>
          <w:t xml:space="preserve">images </w:t>
        </w:r>
      </w:ins>
      <w:r w:rsidR="0067631F" w:rsidRPr="0067631F">
        <w:rPr>
          <w:rFonts w:ascii="Times New Roman" w:hAnsi="Times New Roman" w:cs="Times New Roman"/>
          <w:sz w:val="24"/>
          <w:szCs w:val="24"/>
        </w:rPr>
        <w:t xml:space="preserve">and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analysis of membrane surfaces. </w:t>
      </w:r>
      <w:ins w:id="269" w:author="She Qianhong (Asst Prof)" w:date="2025-07-22T22:10:00Z" w16du:dateUtc="2025-07-22T14:10:00Z">
        <w:r w:rsidR="00722EA9">
          <w:rPr>
            <w:rFonts w:ascii="Times New Roman" w:hAnsi="Times New Roman" w:cs="Times New Roman"/>
            <w:sz w:val="24"/>
            <w:szCs w:val="24"/>
          </w:rPr>
          <w:t>(</w:t>
        </w:r>
        <w:r w:rsidR="007D772C">
          <w:rPr>
            <w:rFonts w:ascii="Times New Roman" w:hAnsi="Times New Roman" w:cs="Times New Roman"/>
            <w:sz w:val="24"/>
            <w:szCs w:val="24"/>
          </w:rPr>
          <w:t>a</w:t>
        </w:r>
        <w:r w:rsidR="00722EA9">
          <w:rPr>
            <w:rFonts w:ascii="Times New Roman" w:hAnsi="Times New Roman" w:cs="Times New Roman"/>
            <w:sz w:val="24"/>
            <w:szCs w:val="24"/>
          </w:rPr>
          <w:t xml:space="preserve">) </w:t>
        </w:r>
      </w:ins>
      <w:r w:rsidR="0067631F" w:rsidRPr="0067631F">
        <w:rPr>
          <w:rFonts w:ascii="Times New Roman" w:hAnsi="Times New Roman" w:cs="Times New Roman"/>
          <w:sz w:val="24"/>
          <w:szCs w:val="24"/>
        </w:rPr>
        <w:t xml:space="preserve">AEM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(a1) NaCl and (a2) SWB; (a3)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(a4) Mg and (a5) Ca; (a6)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w:t>
      </w:r>
      <w:ins w:id="270" w:author="She Qianhong (Asst Prof)" w:date="2025-07-22T22:11:00Z" w16du:dateUtc="2025-07-22T14:11:00Z">
        <w:r w:rsidR="007D772C">
          <w:rPr>
            <w:rFonts w:ascii="Times New Roman" w:hAnsi="Times New Roman" w:cs="Times New Roman"/>
            <w:sz w:val="24"/>
            <w:szCs w:val="24"/>
          </w:rPr>
          <w:t xml:space="preserve">(b) </w:t>
        </w:r>
      </w:ins>
      <w:r w:rsidR="0067631F" w:rsidRPr="0067631F">
        <w:rPr>
          <w:rFonts w:ascii="Times New Roman" w:hAnsi="Times New Roman" w:cs="Times New Roman"/>
          <w:sz w:val="24"/>
          <w:szCs w:val="24"/>
        </w:rPr>
        <w:t xml:space="preserve">CEM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(b1) NaCl and (b2) SWB; (b3)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(b4) Mg and (b5) Ca; (b6)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w:t>
      </w:r>
      <w:ins w:id="271" w:author="She Qianhong (Asst Prof)" w:date="2025-07-22T22:11:00Z" w16du:dateUtc="2025-07-22T14:11:00Z">
        <w:r w:rsidR="007D772C">
          <w:rPr>
            <w:rFonts w:ascii="Times New Roman" w:hAnsi="Times New Roman" w:cs="Times New Roman"/>
            <w:sz w:val="24"/>
            <w:szCs w:val="24"/>
          </w:rPr>
          <w:t xml:space="preserve">(c) </w:t>
        </w:r>
      </w:ins>
      <w:r w:rsidR="0067631F" w:rsidRPr="0067631F">
        <w:rPr>
          <w:rFonts w:ascii="Times New Roman" w:hAnsi="Times New Roman" w:cs="Times New Roman"/>
          <w:sz w:val="24"/>
          <w:szCs w:val="24"/>
        </w:rPr>
        <w:t xml:space="preserve">CEM facing BC: Photograph after tests in (c1) NaCl and (c2) SWB; (c3)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(c4) Mg and (c5) Ca; (c6)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w:t>
      </w:r>
      <w:ins w:id="272" w:author="She Qianhong (Asst Prof)" w:date="2025-07-22T22:11:00Z" w16du:dateUtc="2025-07-22T14:11:00Z">
        <w:r w:rsidR="007D772C">
          <w:rPr>
            <w:rFonts w:ascii="Times New Roman" w:hAnsi="Times New Roman" w:cs="Times New Roman"/>
            <w:sz w:val="24"/>
            <w:szCs w:val="24"/>
          </w:rPr>
          <w:t xml:space="preserve">(d) </w:t>
        </w:r>
      </w:ins>
      <w:r w:rsidR="0067631F" w:rsidRPr="0067631F">
        <w:rPr>
          <w:rFonts w:ascii="Times New Roman" w:hAnsi="Times New Roman" w:cs="Times New Roman"/>
          <w:sz w:val="24"/>
          <w:szCs w:val="24"/>
        </w:rPr>
        <w:t xml:space="preserve">BPM facing BC: Photograph after tests in (d1) NaCl and (d2) SWB; (d3)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(d4) Mg and (d5) Ca; (d6)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(AC: acid chamber;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w:t>
      </w:r>
      <w:r w:rsidR="007730EE">
        <w:rPr>
          <w:rFonts w:ascii="Times New Roman" w:hAnsi="Times New Roman" w:cs="Times New Roman" w:hint="eastAsia"/>
          <w:sz w:val="24"/>
          <w:szCs w:val="24"/>
        </w:rPr>
        <w:t>salt</w:t>
      </w:r>
      <w:r w:rsidR="0067631F" w:rsidRPr="0067631F">
        <w:rPr>
          <w:rFonts w:ascii="Times New Roman" w:hAnsi="Times New Roman" w:cs="Times New Roman"/>
          <w:sz w:val="24"/>
          <w:szCs w:val="24"/>
        </w:rPr>
        <w:t xml:space="preserve"> chamber; BC: base chamber</w:t>
      </w:r>
      <w:r w:rsidR="000A0C08">
        <w:rPr>
          <w:rFonts w:ascii="Times New Roman" w:hAnsi="Times New Roman" w:cs="Times New Roman" w:hint="eastAsia"/>
          <w:sz w:val="24"/>
          <w:szCs w:val="24"/>
        </w:rPr>
        <w:t>; SWB, seawater brine</w:t>
      </w:r>
      <w:r w:rsidR="0067631F" w:rsidRPr="0067631F">
        <w:rPr>
          <w:rFonts w:ascii="Times New Roman" w:hAnsi="Times New Roman" w:cs="Times New Roman"/>
          <w:sz w:val="24"/>
          <w:szCs w:val="24"/>
        </w:rPr>
        <w:t>).</w:t>
      </w:r>
    </w:p>
    <w:p w14:paraId="7C9EF03B" w14:textId="2C6CFB51" w:rsidR="00184317" w:rsidRPr="00834992" w:rsidDel="00C82146" w:rsidRDefault="005B5441" w:rsidP="00184317">
      <w:pPr>
        <w:spacing w:line="480" w:lineRule="auto"/>
        <w:rPr>
          <w:del w:id="273" w:author="#NI YUQIN#" w:date="2025-08-01T11:34:00Z" w16du:dateUtc="2025-08-01T03:34:00Z"/>
          <w:rFonts w:ascii="Times New Roman" w:hAnsi="Times New Roman" w:cs="Times New Roman"/>
          <w:sz w:val="24"/>
        </w:rPr>
      </w:pPr>
      <w:r>
        <w:rPr>
          <w:rFonts w:ascii="Times New Roman" w:hAnsi="Times New Roman" w:cs="Times New Roman" w:hint="eastAsia"/>
          <w:sz w:val="24"/>
        </w:rPr>
        <w:t>Precipitates on IEMs</w:t>
      </w:r>
      <w:r w:rsidR="002B5B57">
        <w:rPr>
          <w:rFonts w:ascii="Times New Roman" w:hAnsi="Times New Roman" w:cs="Times New Roman" w:hint="eastAsia"/>
          <w:sz w:val="24"/>
        </w:rPr>
        <w:t xml:space="preserve"> were collected for </w:t>
      </w:r>
      <w:r w:rsidR="00907900" w:rsidRPr="001C44BC">
        <w:rPr>
          <w:rFonts w:ascii="Times New Roman" w:hAnsi="Times New Roman" w:cs="Times New Roman" w:hint="eastAsia"/>
          <w:sz w:val="24"/>
        </w:rPr>
        <w:t xml:space="preserve">XRD analysis to </w:t>
      </w:r>
      <w:r w:rsidR="00907900" w:rsidRPr="001C44BC">
        <w:rPr>
          <w:rFonts w:ascii="Times New Roman" w:hAnsi="Times New Roman" w:cs="Times New Roman"/>
          <w:sz w:val="24"/>
        </w:rPr>
        <w:t>identify</w:t>
      </w:r>
      <w:r w:rsidR="00907900" w:rsidRPr="001C44BC">
        <w:rPr>
          <w:rFonts w:ascii="Times New Roman" w:hAnsi="Times New Roman" w:cs="Times New Roman" w:hint="eastAsia"/>
          <w:sz w:val="24"/>
        </w:rPr>
        <w:t xml:space="preserve"> </w:t>
      </w:r>
      <w:r w:rsidR="00907900" w:rsidRPr="001C44BC">
        <w:rPr>
          <w:rFonts w:ascii="Times New Roman" w:hAnsi="Times New Roman" w:cs="Times New Roman"/>
          <w:sz w:val="24"/>
        </w:rPr>
        <w:t>the</w:t>
      </w:r>
      <w:r w:rsidR="00907900" w:rsidRPr="001C44BC">
        <w:rPr>
          <w:rFonts w:ascii="Times New Roman" w:hAnsi="Times New Roman" w:cs="Times New Roman" w:hint="eastAsia"/>
          <w:sz w:val="24"/>
        </w:rPr>
        <w:t xml:space="preserve"> type of scaling (</w:t>
      </w:r>
      <w:r w:rsidR="00214236">
        <w:rPr>
          <w:rFonts w:ascii="Times New Roman" w:hAnsi="Times New Roman" w:cs="Times New Roman"/>
          <w:b/>
          <w:bCs/>
          <w:sz w:val="24"/>
        </w:rPr>
        <w:t xml:space="preserve">Figure </w:t>
      </w:r>
      <w:r w:rsidR="00907900" w:rsidRPr="001C44BC">
        <w:rPr>
          <w:rFonts w:ascii="Times New Roman" w:hAnsi="Times New Roman" w:cs="Times New Roman"/>
          <w:b/>
          <w:bCs/>
          <w:sz w:val="24"/>
        </w:rPr>
        <w:t>S</w:t>
      </w:r>
      <w:r w:rsidR="00E576A9">
        <w:rPr>
          <w:rFonts w:ascii="Times New Roman" w:hAnsi="Times New Roman" w:cs="Times New Roman" w:hint="eastAsia"/>
          <w:b/>
          <w:bCs/>
          <w:sz w:val="24"/>
        </w:rPr>
        <w:t>7</w:t>
      </w:r>
      <w:r w:rsidR="00907900" w:rsidRPr="001C44BC">
        <w:rPr>
          <w:rFonts w:ascii="Times New Roman" w:hAnsi="Times New Roman" w:cs="Times New Roman" w:hint="eastAsia"/>
          <w:sz w:val="24"/>
        </w:rPr>
        <w:t xml:space="preserve">). </w:t>
      </w:r>
      <w:r w:rsidR="00A45646">
        <w:rPr>
          <w:rFonts w:ascii="Times New Roman" w:hAnsi="Times New Roman" w:cs="Times New Roman" w:hint="eastAsia"/>
          <w:sz w:val="24"/>
        </w:rPr>
        <w:t>The appeared p</w:t>
      </w:r>
      <w:r w:rsidR="00907900" w:rsidRPr="001C44BC">
        <w:rPr>
          <w:rFonts w:ascii="Times New Roman" w:hAnsi="Times New Roman" w:cs="Times New Roman" w:hint="eastAsia"/>
          <w:sz w:val="24"/>
        </w:rPr>
        <w:t xml:space="preserve">eaks </w:t>
      </w:r>
      <w:r w:rsidR="00A45646">
        <w:rPr>
          <w:rFonts w:ascii="Times New Roman" w:hAnsi="Times New Roman" w:cs="Times New Roman" w:hint="eastAsia"/>
          <w:sz w:val="24"/>
        </w:rPr>
        <w:t>show</w:t>
      </w:r>
      <w:r w:rsidR="00C85C7A">
        <w:rPr>
          <w:rFonts w:ascii="Times New Roman" w:hAnsi="Times New Roman" w:cs="Times New Roman" w:hint="eastAsia"/>
          <w:sz w:val="24"/>
        </w:rPr>
        <w:t>ed</w:t>
      </w:r>
      <w:r w:rsidR="00907900" w:rsidRPr="001C44BC">
        <w:rPr>
          <w:rFonts w:ascii="Times New Roman" w:hAnsi="Times New Roman" w:cs="Times New Roman" w:hint="eastAsia"/>
          <w:sz w:val="24"/>
        </w:rPr>
        <w:t xml:space="preserve"> the presence of Mg(OH)</w:t>
      </w:r>
      <w:r w:rsidR="00907900" w:rsidRPr="001C44BC">
        <w:rPr>
          <w:rFonts w:ascii="Times New Roman" w:hAnsi="Times New Roman" w:cs="Times New Roman"/>
          <w:sz w:val="24"/>
          <w:vertAlign w:val="subscript"/>
        </w:rPr>
        <w:t>2</w:t>
      </w:r>
      <w:r w:rsidR="00907900" w:rsidRPr="001C44BC">
        <w:rPr>
          <w:rFonts w:ascii="Times New Roman" w:hAnsi="Times New Roman" w:cs="Times New Roman" w:hint="eastAsia"/>
          <w:sz w:val="24"/>
        </w:rPr>
        <w:t xml:space="preserve"> in the form of brucite crystals</w:t>
      </w:r>
      <w:r w:rsidR="00A45646">
        <w:rPr>
          <w:rFonts w:ascii="Times New Roman" w:hAnsi="Times New Roman" w:cs="Times New Roman" w:hint="eastAsia"/>
          <w:sz w:val="24"/>
        </w:rPr>
        <w:t>,</w:t>
      </w:r>
      <w:r w:rsidR="005775C3">
        <w:rPr>
          <w:rFonts w:ascii="Times New Roman" w:hAnsi="Times New Roman" w:cs="Times New Roman" w:hint="eastAsia"/>
          <w:sz w:val="24"/>
        </w:rPr>
        <w:t xml:space="preserve"> </w:t>
      </w:r>
      <w:r w:rsidR="00184719">
        <w:rPr>
          <w:rFonts w:ascii="Times New Roman" w:hAnsi="Times New Roman" w:cs="Times New Roman" w:hint="eastAsia"/>
          <w:sz w:val="24"/>
        </w:rPr>
        <w:t>Ca(OH)</w:t>
      </w:r>
      <w:r w:rsidR="00184719" w:rsidRPr="00184719">
        <w:rPr>
          <w:rFonts w:ascii="Times New Roman" w:hAnsi="Times New Roman" w:cs="Times New Roman" w:hint="eastAsia"/>
          <w:sz w:val="24"/>
          <w:vertAlign w:val="subscript"/>
        </w:rPr>
        <w:t>2</w:t>
      </w:r>
      <w:r w:rsidR="00A45646">
        <w:rPr>
          <w:rFonts w:ascii="Times New Roman" w:hAnsi="Times New Roman" w:cs="Times New Roman" w:hint="eastAsia"/>
          <w:sz w:val="24"/>
        </w:rPr>
        <w:t xml:space="preserve"> in </w:t>
      </w:r>
      <w:r w:rsidR="00A45646">
        <w:rPr>
          <w:rFonts w:ascii="Times New Roman" w:hAnsi="Times New Roman" w:cs="Times New Roman"/>
          <w:sz w:val="24"/>
        </w:rPr>
        <w:t>the</w:t>
      </w:r>
      <w:r w:rsidR="00A45646">
        <w:rPr>
          <w:rFonts w:ascii="Times New Roman" w:hAnsi="Times New Roman" w:cs="Times New Roman" w:hint="eastAsia"/>
          <w:sz w:val="24"/>
        </w:rPr>
        <w:t xml:space="preserve"> form of portlandite</w:t>
      </w:r>
      <w:r w:rsidR="0094499D">
        <w:rPr>
          <w:rFonts w:ascii="Times New Roman" w:hAnsi="Times New Roman" w:cs="Times New Roman" w:hint="eastAsia"/>
          <w:sz w:val="24"/>
        </w:rPr>
        <w:t>, and</w:t>
      </w:r>
      <w:r w:rsidR="0094499D" w:rsidRPr="0094499D">
        <w:rPr>
          <w:rFonts w:ascii="Times New Roman" w:hAnsi="Times New Roman" w:cs="Times New Roman" w:hint="eastAsia"/>
          <w:sz w:val="24"/>
        </w:rPr>
        <w:t xml:space="preserve"> </w:t>
      </w:r>
      <w:r w:rsidR="0094499D">
        <w:rPr>
          <w:rFonts w:ascii="Times New Roman" w:hAnsi="Times New Roman" w:cs="Times New Roman" w:hint="eastAsia"/>
          <w:sz w:val="24"/>
        </w:rPr>
        <w:t>CaCO</w:t>
      </w:r>
      <w:r w:rsidR="0094499D" w:rsidRPr="00184719">
        <w:rPr>
          <w:rFonts w:ascii="Times New Roman" w:hAnsi="Times New Roman" w:cs="Times New Roman" w:hint="eastAsia"/>
          <w:sz w:val="24"/>
          <w:vertAlign w:val="subscript"/>
        </w:rPr>
        <w:t>3</w:t>
      </w:r>
      <w:r w:rsidR="0094499D">
        <w:rPr>
          <w:rFonts w:ascii="Times New Roman" w:hAnsi="Times New Roman" w:cs="Times New Roman" w:hint="eastAsia"/>
          <w:sz w:val="24"/>
        </w:rPr>
        <w:t xml:space="preserve"> in the form of calcite</w:t>
      </w:r>
      <w:r w:rsidR="00A45646">
        <w:rPr>
          <w:rFonts w:ascii="Times New Roman" w:hAnsi="Times New Roman" w:cs="Times New Roman" w:hint="eastAsia"/>
          <w:sz w:val="24"/>
        </w:rPr>
        <w:t>.</w:t>
      </w:r>
      <w:r w:rsidR="00184719">
        <w:rPr>
          <w:rFonts w:ascii="Times New Roman" w:hAnsi="Times New Roman" w:cs="Times New Roman" w:hint="eastAsia"/>
          <w:sz w:val="24"/>
        </w:rPr>
        <w:t xml:space="preserve"> </w:t>
      </w:r>
      <w:r w:rsidR="0094499D">
        <w:rPr>
          <w:rFonts w:ascii="Times New Roman" w:hAnsi="Times New Roman" w:cs="Times New Roman" w:hint="eastAsia"/>
          <w:sz w:val="24"/>
        </w:rPr>
        <w:t xml:space="preserve">The formation of </w:t>
      </w:r>
      <w:r w:rsidR="0094499D" w:rsidRPr="001C44BC">
        <w:rPr>
          <w:rFonts w:ascii="Times New Roman" w:hAnsi="Times New Roman" w:cs="Times New Roman" w:hint="eastAsia"/>
          <w:sz w:val="24"/>
        </w:rPr>
        <w:t>Mg(OH)</w:t>
      </w:r>
      <w:r w:rsidR="0094499D" w:rsidRPr="001C44BC">
        <w:rPr>
          <w:rFonts w:ascii="Times New Roman" w:hAnsi="Times New Roman" w:cs="Times New Roman"/>
          <w:sz w:val="24"/>
          <w:vertAlign w:val="subscript"/>
        </w:rPr>
        <w:t>2</w:t>
      </w:r>
      <w:r w:rsidR="0094499D">
        <w:rPr>
          <w:rFonts w:ascii="Times New Roman" w:hAnsi="Times New Roman" w:cs="Times New Roman" w:hint="eastAsia"/>
          <w:sz w:val="24"/>
        </w:rPr>
        <w:t xml:space="preserve"> and Ca(OH)</w:t>
      </w:r>
      <w:r w:rsidR="0094499D" w:rsidRPr="00184719">
        <w:rPr>
          <w:rFonts w:ascii="Times New Roman" w:hAnsi="Times New Roman" w:cs="Times New Roman" w:hint="eastAsia"/>
          <w:sz w:val="24"/>
          <w:vertAlign w:val="subscript"/>
        </w:rPr>
        <w:t>2</w:t>
      </w:r>
      <w:r w:rsidR="0094499D">
        <w:rPr>
          <w:rFonts w:ascii="Times New Roman" w:hAnsi="Times New Roman" w:cs="Times New Roman" w:hint="eastAsia"/>
          <w:sz w:val="24"/>
        </w:rPr>
        <w:t xml:space="preserve"> </w:t>
      </w:r>
      <w:r w:rsidR="00C85C7A">
        <w:rPr>
          <w:rFonts w:ascii="Times New Roman" w:hAnsi="Times New Roman" w:cs="Times New Roman" w:hint="eastAsia"/>
          <w:sz w:val="24"/>
        </w:rPr>
        <w:t>was</w:t>
      </w:r>
      <w:r w:rsidR="0094499D">
        <w:rPr>
          <w:rFonts w:ascii="Times New Roman" w:hAnsi="Times New Roman" w:cs="Times New Roman" w:hint="eastAsia"/>
          <w:sz w:val="24"/>
        </w:rPr>
        <w:t xml:space="preserve"> due to the reaction of divalent ions and the produced</w:t>
      </w:r>
      <w:r w:rsidR="00135A2C">
        <w:rPr>
          <w:rFonts w:ascii="Times New Roman" w:hAnsi="Times New Roman" w:cs="Times New Roman" w:hint="eastAsia"/>
          <w:sz w:val="24"/>
        </w:rPr>
        <w:t xml:space="preserve"> </w:t>
      </w:r>
      <w:r w:rsidR="00C85C7A">
        <w:rPr>
          <w:rFonts w:ascii="Times New Roman" w:hAnsi="Times New Roman" w:cs="Times New Roman" w:hint="eastAsia"/>
          <w:sz w:val="24"/>
        </w:rPr>
        <w:t>OH</w:t>
      </w:r>
      <w:r w:rsidR="00C85C7A" w:rsidRPr="00135A2C">
        <w:rPr>
          <w:rFonts w:ascii="Times New Roman" w:hAnsi="Times New Roman" w:cs="Times New Roman" w:hint="eastAsia"/>
          <w:sz w:val="24"/>
          <w:vertAlign w:val="superscript"/>
        </w:rPr>
        <w:t>-</w:t>
      </w:r>
      <w:r w:rsidR="00250D90">
        <w:rPr>
          <w:rFonts w:ascii="Times New Roman" w:hAnsi="Times New Roman" w:cs="Times New Roman" w:hint="eastAsia"/>
          <w:sz w:val="24"/>
        </w:rPr>
        <w:t xml:space="preserve">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1.8</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11</w:t>
      </w:r>
      <w:r w:rsidR="00250D90">
        <w:rPr>
          <w:rFonts w:ascii="Times New Roman" w:hAnsi="Times New Roman" w:cs="Times New Roman" w:hint="eastAsia"/>
          <w:sz w:val="24"/>
        </w:rPr>
        <w:t xml:space="preserve"> for </w:t>
      </w:r>
      <w:r w:rsidR="00250D90" w:rsidRPr="001C44BC">
        <w:rPr>
          <w:rFonts w:ascii="Times New Roman" w:hAnsi="Times New Roman" w:cs="Times New Roman" w:hint="eastAsia"/>
          <w:sz w:val="24"/>
        </w:rPr>
        <w:t>Mg(OH)</w:t>
      </w:r>
      <w:r w:rsidR="00250D90" w:rsidRPr="001C44BC">
        <w:rPr>
          <w:rFonts w:ascii="Times New Roman" w:hAnsi="Times New Roman" w:cs="Times New Roman"/>
          <w:sz w:val="24"/>
          <w:vertAlign w:val="subscript"/>
        </w:rPr>
        <w:t>2</w:t>
      </w:r>
      <w:r w:rsidR="00250D90">
        <w:rPr>
          <w:rFonts w:ascii="Times New Roman" w:hAnsi="Times New Roman" w:cs="Times New Roman" w:hint="eastAsia"/>
          <w:sz w:val="24"/>
        </w:rPr>
        <w:t xml:space="preserve"> and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6</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6</w:t>
      </w:r>
      <w:r w:rsidR="00250D90">
        <w:rPr>
          <w:rFonts w:ascii="Times New Roman" w:hAnsi="Times New Roman" w:cs="Times New Roman" w:hint="eastAsia"/>
          <w:sz w:val="24"/>
        </w:rPr>
        <w:t xml:space="preserve"> for Ca(OH)</w:t>
      </w:r>
      <w:r w:rsidR="00250D90" w:rsidRPr="00247D14">
        <w:rPr>
          <w:rFonts w:ascii="Times New Roman" w:hAnsi="Times New Roman" w:cs="Times New Roman" w:hint="eastAsia"/>
          <w:sz w:val="24"/>
          <w:vertAlign w:val="subscript"/>
        </w:rPr>
        <w:t>2</w:t>
      </w:r>
      <w:r w:rsidR="000727A0" w:rsidRPr="00135A2C">
        <w:rPr>
          <w:rFonts w:ascii="Times New Roman" w:hAnsi="Times New Roman" w:cs="Times New Roman" w:hint="eastAsia"/>
          <w:sz w:val="24"/>
        </w:rPr>
        <w:t xml:space="preserve"> at</w:t>
      </w:r>
      <w:r w:rsidR="000727A0">
        <w:rPr>
          <w:rFonts w:ascii="Times New Roman" w:hAnsi="Times New Roman" w:cs="Times New Roman" w:hint="eastAsia"/>
          <w:sz w:val="24"/>
        </w:rPr>
        <w:t xml:space="preserve"> 25</w:t>
      </w:r>
      <w:r w:rsidR="000727A0" w:rsidRPr="00135A2C">
        <w:rPr>
          <w:rFonts w:ascii="Times New Roman" w:hAnsi="Times New Roman" w:cs="Times New Roman"/>
          <w:sz w:val="24"/>
        </w:rPr>
        <w:t xml:space="preserve"> ℃</w:t>
      </w:r>
      <w:r w:rsidR="00250D90">
        <w:rPr>
          <w:rFonts w:ascii="Times New Roman" w:hAnsi="Times New Roman" w:cs="Times New Roman" w:hint="eastAsia"/>
          <w:sz w:val="24"/>
        </w:rPr>
        <w:t>)</w:t>
      </w:r>
      <w:r w:rsidR="0094499D">
        <w:rPr>
          <w:rFonts w:ascii="Times New Roman" w:hAnsi="Times New Roman" w:cs="Times New Roman" w:hint="eastAsia"/>
          <w:sz w:val="24"/>
        </w:rPr>
        <w:t>.</w:t>
      </w:r>
      <w:r w:rsidR="000118F4">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dW0+MjIyPC9SZWNOdW0+PERpc3BsYXlUZXh0PjxzdHlsZSBmYWNlPSJzdXBlcnNjcmlwdCI+NDEt
NDM8L3N0eWxlPjwvRGlzcGxheVRleHQ+PHJlY29yZD48cmVjLW51bWJlcj4yMjI8L3JlYy1udW1i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ZWxlY3Ryb25pYy1yZXNvdXJjZS1udW0+PC9yZWNvcmQ+PC9DaXRlPjxDaXRlPjxBdXRob3I+Q2Fv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</w:fldData>
        </w:fldChar>
      </w:r>
      <w:r w:rsidR="00F01B87">
        <w:rPr>
          <w:rFonts w:ascii="Times New Roman" w:hAnsi="Times New Roman" w:cs="Times New Roman"/>
          <w:sz w:val="24"/>
        </w:rPr>
        <w:instrText xml:space="preserve"> ADDIN EN.CITE </w:instrText>
      </w:r>
      <w:r w:rsidR="00F01B87">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dW0+MjIyPC9SZWNOdW0+PERpc3BsYXlUZXh0PjxzdHlsZSBmYWNlPSJzdXBlcnNjcmlwdCI+NDEt
NDM8L3N0eWxlPjwvRGlzcGxheVRleHQ+PHJlY29yZD48cmVjLW51bWJlcj4yMjI8L3JlYy1udW1i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ZWxlY3Ryb25pYy1yZXNvdXJjZS1udW0+PC9yZWNvcmQ+PC9DaXRlPjxDaXRlPjxBdXRob3I+Q2Fv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</w:fldData>
        </w:fldChar>
      </w:r>
      <w:r w:rsidR="00F01B87">
        <w:rPr>
          <w:rFonts w:ascii="Times New Roman" w:hAnsi="Times New Roman" w:cs="Times New Roman"/>
          <w:sz w:val="24"/>
        </w:rPr>
        <w:instrText xml:space="preserve"> ADDIN EN.CITE.DATA </w:instrText>
      </w:r>
      <w:r w:rsidR="00F01B87">
        <w:rPr>
          <w:rFonts w:ascii="Times New Roman" w:hAnsi="Times New Roman" w:cs="Times New Roman"/>
          <w:sz w:val="24"/>
        </w:rPr>
      </w:r>
      <w:r w:rsidR="00F01B87">
        <w:rPr>
          <w:rFonts w:ascii="Times New Roman" w:hAnsi="Times New Roman" w:cs="Times New Roman"/>
          <w:sz w:val="24"/>
        </w:rPr>
        <w:fldChar w:fldCharType="end"/>
      </w:r>
      <w:r w:rsidR="000118F4">
        <w:rPr>
          <w:rFonts w:ascii="Times New Roman" w:hAnsi="Times New Roman" w:cs="Times New Roman"/>
          <w:sz w:val="24"/>
        </w:rPr>
      </w:r>
      <w:r w:rsidR="000118F4">
        <w:rPr>
          <w:rFonts w:ascii="Times New Roman" w:hAnsi="Times New Roman" w:cs="Times New Roman"/>
          <w:sz w:val="24"/>
        </w:rPr>
        <w:fldChar w:fldCharType="separate"/>
      </w:r>
      <w:r w:rsidR="00F01B87" w:rsidRPr="00F01B87">
        <w:rPr>
          <w:rFonts w:ascii="Times New Roman" w:hAnsi="Times New Roman" w:cs="Times New Roman"/>
          <w:noProof/>
          <w:sz w:val="24"/>
          <w:vertAlign w:val="superscript"/>
        </w:rPr>
        <w:t>41-43</w:t>
      </w:r>
      <w:r w:rsidR="000118F4">
        <w:rPr>
          <w:rFonts w:ascii="Times New Roman" w:hAnsi="Times New Roman" w:cs="Times New Roman"/>
          <w:sz w:val="24"/>
        </w:rPr>
        <w:fldChar w:fldCharType="end"/>
      </w:r>
      <w:r w:rsidR="0094499D">
        <w:rPr>
          <w:rFonts w:ascii="Times New Roman" w:hAnsi="Times New Roman" w:cs="Times New Roman" w:hint="eastAsia"/>
          <w:sz w:val="24"/>
        </w:rPr>
        <w:t xml:space="preserv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364EAC">
        <w:rPr>
          <w:rFonts w:ascii="Times New Roman" w:hAnsi="Times New Roman" w:cs="Times New Roman" w:hint="eastAsia"/>
          <w:sz w:val="24"/>
        </w:rPr>
        <w:t xml:space="preserve">, which further </w:t>
      </w:r>
      <w:r w:rsidR="00135A2C">
        <w:rPr>
          <w:rFonts w:ascii="Times New Roman" w:hAnsi="Times New Roman" w:cs="Times New Roman"/>
          <w:sz w:val="24"/>
        </w:rPr>
        <w:t>reacted</w:t>
      </w:r>
      <w:r w:rsidR="00364EAC">
        <w:rPr>
          <w:rFonts w:ascii="Times New Roman" w:hAnsi="Times New Roman" w:cs="Times New Roman" w:hint="eastAsia"/>
          <w:sz w:val="24"/>
        </w:rPr>
        <w:t xml:space="preserve"> with Ca</w:t>
      </w:r>
      <w:r w:rsidR="00364EAC">
        <w:rPr>
          <w:rFonts w:ascii="Times New Roman" w:hAnsi="Times New Roman" w:cs="Times New Roman" w:hint="eastAsia"/>
          <w:sz w:val="24"/>
          <w:vertAlign w:val="superscript"/>
        </w:rPr>
        <w:t>2+</w:t>
      </w:r>
      <w:r w:rsidR="00364EAC">
        <w:rPr>
          <w:rFonts w:ascii="Times New Roman" w:hAnsi="Times New Roman" w:cs="Times New Roman" w:hint="eastAsia"/>
          <w:sz w:val="24"/>
        </w:rPr>
        <w:t xml:space="preserve"> to form CaCO</w:t>
      </w:r>
      <w:r w:rsidR="00364EAC" w:rsidRPr="00B65E58">
        <w:rPr>
          <w:rFonts w:ascii="Times New Roman" w:hAnsi="Times New Roman" w:cs="Times New Roman" w:hint="eastAsia"/>
          <w:sz w:val="24"/>
          <w:vertAlign w:val="subscript"/>
        </w:rPr>
        <w:t>3</w:t>
      </w:r>
      <w:r w:rsidR="00364EAC">
        <w:rPr>
          <w:rFonts w:ascii="Times New Roman" w:hAnsi="Times New Roman" w:cs="Times New Roman" w:hint="eastAsia"/>
          <w:sz w:val="24"/>
        </w:rPr>
        <w:t xml:space="preserve"> (</w:t>
      </w:r>
      <w:r w:rsidR="00364EAC" w:rsidRPr="00FB06AC">
        <w:rPr>
          <w:rFonts w:ascii="Times New Roman" w:hAnsi="Times New Roman" w:cs="Times New Roman"/>
          <w:sz w:val="24"/>
        </w:rPr>
        <w:t>K</w:t>
      </w:r>
      <w:r w:rsidR="00364EAC" w:rsidRPr="00FB06AC">
        <w:rPr>
          <w:rFonts w:ascii="Times New Roman" w:hAnsi="Times New Roman" w:cs="Times New Roman"/>
          <w:sz w:val="24"/>
          <w:vertAlign w:val="subscript"/>
        </w:rPr>
        <w:t>sp</w:t>
      </w:r>
      <w:r w:rsidR="00364EAC" w:rsidRPr="00FB06AC">
        <w:rPr>
          <w:rFonts w:ascii="Times New Roman" w:hAnsi="Times New Roman" w:cs="Times New Roman"/>
          <w:sz w:val="24"/>
        </w:rPr>
        <w:t xml:space="preserve"> =</w:t>
      </w:r>
      <w:r w:rsidR="00364EAC" w:rsidRPr="00FB06AC">
        <w:rPr>
          <w:rFonts w:ascii="Times New Roman" w:hAnsi="Times New Roman" w:cs="Times New Roman" w:hint="eastAsia"/>
          <w:sz w:val="24"/>
        </w:rPr>
        <w:t xml:space="preserve"> 4.7</w:t>
      </w:r>
      <w:r w:rsidR="00364EAC" w:rsidRPr="00FB06AC">
        <w:rPr>
          <w:rFonts w:ascii="Times New Roman" w:hAnsi="Times New Roman" w:cs="Times New Roman"/>
          <w:sz w:val="24"/>
        </w:rPr>
        <w:t xml:space="preserve"> × 10</w:t>
      </w:r>
      <w:r w:rsidR="00364EAC" w:rsidRPr="00FB06AC">
        <w:rPr>
          <w:rFonts w:ascii="Times New Roman" w:hAnsi="Times New Roman" w:cs="Times New Roman"/>
          <w:sz w:val="24"/>
          <w:vertAlign w:val="superscript"/>
        </w:rPr>
        <w:t>-9</w:t>
      </w:r>
      <w:r w:rsidR="00364EAC">
        <w:rPr>
          <w:rFonts w:ascii="Times New Roman" w:hAnsi="Times New Roman" w:cs="Times New Roman" w:hint="eastAsia"/>
          <w:sz w:val="24"/>
        </w:rPr>
        <w:t xml:space="preserve"> for CaCO</w:t>
      </w:r>
      <w:r w:rsidR="00364EAC" w:rsidRPr="00247D14">
        <w:rPr>
          <w:rFonts w:ascii="Times New Roman" w:hAnsi="Times New Roman" w:cs="Times New Roman" w:hint="eastAsia"/>
          <w:sz w:val="24"/>
          <w:vertAlign w:val="subscript"/>
        </w:rPr>
        <w:t>3</w:t>
      </w:r>
      <w:r w:rsidR="00364EAC">
        <w:rPr>
          <w:rFonts w:ascii="Times New Roman" w:hAnsi="Times New Roman" w:cs="Times New Roman" w:hint="eastAsia"/>
          <w:sz w:val="24"/>
        </w:rPr>
        <w:t>)</w:t>
      </w:r>
      <w:r w:rsidR="00B65E58">
        <w:rPr>
          <w:rFonts w:ascii="Times New Roman" w:hAnsi="Times New Roman" w:cs="Times New Roman" w:hint="eastAsia"/>
          <w:sz w:val="24"/>
        </w:rPr>
        <w:t>.</w:t>
      </w:r>
      <w:r w:rsidR="006E20C3">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w:t>
      </w:r>
      <w:ins w:id="274" w:author="#NI YUQIN#" w:date="2025-07-27T15:59:00Z" w16du:dateUtc="2025-07-27T07:59:00Z">
        <w:r w:rsidR="006733A9">
          <w:rPr>
            <w:rFonts w:ascii="Times New Roman" w:hAnsi="Times New Roman" w:cs="Times New Roman" w:hint="eastAsia"/>
            <w:sz w:val="24"/>
          </w:rPr>
          <w:t xml:space="preserve">were consistent </w:t>
        </w:r>
      </w:ins>
      <w:r w:rsidR="007D0CE0">
        <w:rPr>
          <w:rFonts w:ascii="Times New Roman" w:hAnsi="Times New Roman" w:cs="Times New Roman" w:hint="eastAsia"/>
          <w:sz w:val="24"/>
        </w:rPr>
        <w:t>with the EDX results which show</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w:t>
      </w:r>
      <w:ins w:id="275" w:author="#NI YUQIN#" w:date="2025-08-01T11:34:00Z" w16du:dateUtc="2025-08-01T03:34:00Z">
        <w:r w:rsidR="00C82146">
          <w:rPr>
            <w:rFonts w:ascii="Times New Roman" w:hAnsi="Times New Roman" w:cs="Times New Roman"/>
            <w:sz w:val="24"/>
          </w:rPr>
          <w:t>an</w:t>
        </w:r>
      </w:ins>
      <w:r w:rsidR="007D0CE0">
        <w:rPr>
          <w:rFonts w:ascii="Times New Roman" w:hAnsi="Times New Roman" w:cs="Times New Roman" w:hint="eastAsia"/>
          <w:sz w:val="24"/>
        </w:rPr>
        <w:t xml:space="preserve"> increase in the Mg and Ca element </w:t>
      </w:r>
      <w:r w:rsidR="001D7CB0">
        <w:rPr>
          <w:rFonts w:ascii="Times New Roman" w:hAnsi="Times New Roman" w:cs="Times New Roman" w:hint="eastAsia"/>
          <w:sz w:val="24"/>
        </w:rPr>
        <w:t xml:space="preserve">on membrane surfaces with </w:t>
      </w:r>
      <w:r w:rsidR="001D7CB0">
        <w:rPr>
          <w:rFonts w:ascii="Times New Roman" w:hAnsi="Times New Roman" w:cs="Times New Roman" w:hint="eastAsia"/>
          <w:sz w:val="24"/>
        </w:rPr>
        <w:lastRenderedPageBreak/>
        <w:t>scaling</w:t>
      </w:r>
      <w:r w:rsidR="004361C8">
        <w:rPr>
          <w:rFonts w:ascii="Times New Roman" w:hAnsi="Times New Roman" w:cs="Times New Roman" w:hint="eastAsia"/>
          <w:sz w:val="24"/>
        </w:rPr>
        <w:t>.</w:t>
      </w:r>
      <w:ins w:id="276" w:author="She Qianhong (Asst Prof)" w:date="2025-07-30T21:37:00Z" w16du:dateUtc="2025-07-30T13:37:00Z">
        <w:r w:rsidR="00184317" w:rsidRPr="00184317">
          <w:rPr>
            <w:rFonts w:ascii="Times New Roman" w:hAnsi="Times New Roman" w:cs="Times New Roman"/>
            <w:sz w:val="24"/>
          </w:rPr>
          <w:t xml:space="preserve"> </w:t>
        </w:r>
      </w:ins>
      <w:r w:rsidR="00184317" w:rsidRPr="00834992">
        <w:rPr>
          <w:rFonts w:ascii="Times New Roman" w:hAnsi="Times New Roman" w:cs="Times New Roman"/>
          <w:sz w:val="24"/>
        </w:rPr>
        <w:t xml:space="preserve">To gain a deeper understanding of the observed </w:t>
      </w:r>
      <w:r w:rsidR="00184317">
        <w:rPr>
          <w:rFonts w:ascii="Times New Roman" w:hAnsi="Times New Roman" w:cs="Times New Roman" w:hint="eastAsia"/>
          <w:sz w:val="24"/>
        </w:rPr>
        <w:t>scaling</w:t>
      </w:r>
      <w:r w:rsidR="00184317" w:rsidRPr="00834992">
        <w:rPr>
          <w:rFonts w:ascii="Times New Roman" w:hAnsi="Times New Roman" w:cs="Times New Roman"/>
          <w:sz w:val="24"/>
        </w:rPr>
        <w:t xml:space="preserve"> behavior, </w:t>
      </w:r>
      <w:r w:rsidR="00184317">
        <w:rPr>
          <w:rFonts w:ascii="Times New Roman" w:hAnsi="Times New Roman" w:cs="Times New Roman" w:hint="eastAsia"/>
          <w:sz w:val="24"/>
        </w:rPr>
        <w:t>th</w:t>
      </w:r>
      <w:ins w:id="277" w:author="She Qianhong (Asst Prof)" w:date="2025-07-30T21:37:00Z" w16du:dateUtc="2025-07-30T13:37:00Z">
        <w:r w:rsidR="003B062F">
          <w:rPr>
            <w:rFonts w:ascii="Times New Roman" w:hAnsi="Times New Roman" w:cs="Times New Roman"/>
            <w:sz w:val="24"/>
          </w:rPr>
          <w:t>e</w:t>
        </w:r>
      </w:ins>
      <w:r w:rsidR="00184317" w:rsidRPr="00834992">
        <w:rPr>
          <w:rFonts w:ascii="Times New Roman" w:hAnsi="Times New Roman" w:cs="Times New Roman"/>
          <w:sz w:val="24"/>
        </w:rPr>
        <w:t xml:space="preserve"> </w:t>
      </w:r>
      <w:ins w:id="278" w:author="She Qianhong (Asst Prof)" w:date="2025-07-30T21:38:00Z" w16du:dateUtc="2025-07-30T13:38:00Z">
        <w:r w:rsidR="003B062F">
          <w:rPr>
            <w:rFonts w:ascii="Times New Roman" w:hAnsi="Times New Roman" w:cs="Times New Roman"/>
            <w:sz w:val="24"/>
          </w:rPr>
          <w:t xml:space="preserve">subsequent </w:t>
        </w:r>
      </w:ins>
      <w:r w:rsidR="00184317" w:rsidRPr="00834992">
        <w:rPr>
          <w:rFonts w:ascii="Times New Roman" w:hAnsi="Times New Roman" w:cs="Times New Roman"/>
          <w:sz w:val="24"/>
        </w:rPr>
        <w:t>section will delve into the potential mechanisms of</w:t>
      </w:r>
      <w:r w:rsidR="00184317">
        <w:rPr>
          <w:rFonts w:ascii="Times New Roman" w:hAnsi="Times New Roman" w:cs="Times New Roman" w:hint="eastAsia"/>
          <w:sz w:val="24"/>
        </w:rPr>
        <w:t xml:space="preserve"> scaling</w:t>
      </w:r>
      <w:r w:rsidR="00184317" w:rsidRPr="00834992">
        <w:rPr>
          <w:rFonts w:ascii="Times New Roman" w:hAnsi="Times New Roman" w:cs="Times New Roman"/>
          <w:sz w:val="24"/>
        </w:rPr>
        <w:t xml:space="preserve"> </w:t>
      </w:r>
      <w:ins w:id="279" w:author="She Qianhong (Asst Prof)" w:date="2025-07-30T21:38:00Z" w16du:dateUtc="2025-07-30T13:38:00Z">
        <w:r w:rsidR="003B062F">
          <w:rPr>
            <w:rFonts w:ascii="Times New Roman" w:hAnsi="Times New Roman" w:cs="Times New Roman"/>
            <w:sz w:val="24"/>
          </w:rPr>
          <w:t xml:space="preserve">formation and evolution </w:t>
        </w:r>
      </w:ins>
      <w:r w:rsidR="00184317" w:rsidRPr="00834992">
        <w:rPr>
          <w:rFonts w:ascii="Times New Roman" w:hAnsi="Times New Roman" w:cs="Times New Roman"/>
          <w:sz w:val="24"/>
        </w:rPr>
        <w:t>within the BMED stack</w:t>
      </w:r>
      <w:r w:rsidR="00184317">
        <w:rPr>
          <w:rFonts w:ascii="Times New Roman" w:hAnsi="Times New Roman" w:cs="Times New Roman"/>
          <w:sz w:val="24"/>
        </w:rPr>
        <w:t xml:space="preserve"> when treating SWB</w:t>
      </w:r>
      <w:r w:rsidR="00184317" w:rsidRPr="00834992">
        <w:rPr>
          <w:rFonts w:ascii="Times New Roman" w:hAnsi="Times New Roman" w:cs="Times New Roman"/>
          <w:sz w:val="24"/>
        </w:rPr>
        <w:t>.</w:t>
      </w:r>
    </w:p>
    <w:p w14:paraId="78ADDEBB" w14:textId="77F08E18" w:rsidR="00907900" w:rsidDel="00C82146" w:rsidRDefault="00907900" w:rsidP="00A30DDE">
      <w:pPr>
        <w:spacing w:line="480" w:lineRule="auto"/>
        <w:rPr>
          <w:del w:id="280" w:author="#NI YUQIN#" w:date="2025-08-01T11:34:00Z" w16du:dateUtc="2025-08-01T03:34:00Z"/>
          <w:rFonts w:ascii="Times New Roman" w:hAnsi="Times New Roman" w:cs="Times New Roman"/>
          <w:sz w:val="24"/>
        </w:rPr>
      </w:pPr>
    </w:p>
    <w:p w14:paraId="2AA0E512" w14:textId="6BBFED10" w:rsidR="00532789" w:rsidRPr="00093AC9" w:rsidRDefault="00532789" w:rsidP="00532789">
      <w:pPr>
        <w:pStyle w:val="report2"/>
      </w:pPr>
      <w:r>
        <w:rPr>
          <w:rFonts w:eastAsiaTheme="minorEastAsia" w:hint="eastAsia"/>
        </w:rPr>
        <w:t xml:space="preserve">3.2 </w:t>
      </w:r>
      <w:r>
        <w:t>M</w:t>
      </w:r>
      <w:r w:rsidRPr="00093AC9">
        <w:t>echanism</w:t>
      </w:r>
      <w:r>
        <w:t>s of</w:t>
      </w:r>
      <w:r w:rsidRPr="00093AC9">
        <w:rPr>
          <w:rFonts w:hint="eastAsia"/>
        </w:rPr>
        <w:t xml:space="preserve"> </w:t>
      </w:r>
      <w:r w:rsidR="009E25A5" w:rsidRPr="00942C81">
        <w:rPr>
          <w:color w:val="000000" w:themeColor="text1"/>
          <w:spacing w:val="-10"/>
          <w:kern w:val="28"/>
          <w:szCs w:val="48"/>
          <w14:ligatures w14:val="standardContextual"/>
        </w:rPr>
        <w:t xml:space="preserve">Ion Transport </w:t>
      </w:r>
      <w:r w:rsidR="009E25A5">
        <w:rPr>
          <w:color w:val="000000" w:themeColor="text1"/>
          <w:spacing w:val="-10"/>
          <w:kern w:val="28"/>
          <w:szCs w:val="48"/>
          <w14:ligatures w14:val="standardContextual"/>
        </w:rPr>
        <w:t>Dependent Scaling</w:t>
      </w:r>
      <w:r>
        <w:rPr>
          <w:rFonts w:hint="eastAsia"/>
        </w:rPr>
        <w:t xml:space="preserve"> </w:t>
      </w:r>
      <w:r w:rsidRPr="00093AC9">
        <w:rPr>
          <w:rFonts w:hint="eastAsia"/>
        </w:rPr>
        <w:t>in BMED</w:t>
      </w:r>
    </w:p>
    <w:p w14:paraId="581F643E" w14:textId="5A449A6E" w:rsidR="00532789" w:rsidRPr="00093AC9" w:rsidRDefault="00532789" w:rsidP="00C82146">
      <w:pPr>
        <w:pStyle w:val="report3"/>
        <w:numPr>
          <w:ilvl w:val="2"/>
          <w:numId w:val="29"/>
        </w:numPr>
        <w:spacing w:before="156" w:after="156"/>
        <w:ind w:firstLineChars="0"/>
        <w:rPr>
          <w:rFonts w:eastAsiaTheme="minorEastAsia"/>
          <w:color w:val="000000" w:themeColor="text1"/>
        </w:rPr>
      </w:pPr>
      <w:commentRangeStart w:id="281"/>
      <w:commentRangeStart w:id="282"/>
      <w:r>
        <w:rPr>
          <w:rFonts w:eastAsiaTheme="minorEastAsia"/>
          <w:color w:val="000000" w:themeColor="text1"/>
        </w:rPr>
        <w:t>T</w:t>
      </w:r>
      <w:r w:rsidRPr="00963980">
        <w:rPr>
          <w:rFonts w:eastAsiaTheme="minorEastAsia"/>
          <w:color w:val="000000" w:themeColor="text1"/>
        </w:rPr>
        <w:t>ransport</w:t>
      </w:r>
      <w:commentRangeEnd w:id="281"/>
      <w:r w:rsidR="00F83310">
        <w:rPr>
          <w:rStyle w:val="a4"/>
          <w:rFonts w:asciiTheme="minorHAnsi" w:eastAsiaTheme="minorEastAsia" w:hAnsiTheme="minorHAnsi"/>
          <w:b w:val="0"/>
        </w:rPr>
        <w:commentReference w:id="281"/>
      </w:r>
      <w:commentRangeEnd w:id="282"/>
      <w:r w:rsidR="005401B6">
        <w:rPr>
          <w:rStyle w:val="a4"/>
          <w:rFonts w:asciiTheme="minorHAnsi" w:eastAsiaTheme="minorEastAsia" w:hAnsiTheme="minorHAnsi"/>
          <w:b w:val="0"/>
        </w:rPr>
        <w:commentReference w:id="282"/>
      </w:r>
      <w:r w:rsidRPr="00963980">
        <w:rPr>
          <w:rFonts w:eastAsiaTheme="minorEastAsia"/>
          <w:color w:val="000000" w:themeColor="text1"/>
        </w:rPr>
        <w:t xml:space="preserve"> </w:t>
      </w:r>
      <w:r>
        <w:rPr>
          <w:rFonts w:eastAsiaTheme="minorEastAsia"/>
          <w:color w:val="000000" w:themeColor="text1"/>
        </w:rPr>
        <w:t>of s</w:t>
      </w:r>
      <w:r w:rsidRPr="00963980">
        <w:rPr>
          <w:rFonts w:eastAsiaTheme="minorEastAsia"/>
          <w:color w:val="000000" w:themeColor="text1"/>
        </w:rPr>
        <w:t>caling precursor ion</w:t>
      </w:r>
      <w:r>
        <w:rPr>
          <w:rFonts w:eastAsiaTheme="minorEastAsia"/>
          <w:color w:val="000000" w:themeColor="text1"/>
        </w:rPr>
        <w:t>s</w:t>
      </w:r>
      <w:r w:rsidRPr="00963980">
        <w:rPr>
          <w:rFonts w:eastAsiaTheme="minorEastAsia"/>
          <w:color w:val="000000" w:themeColor="text1"/>
        </w:rPr>
        <w:t xml:space="preserve"> in BMED stack</w:t>
      </w:r>
    </w:p>
    <w:p w14:paraId="4755725E" w14:textId="2E7F26D1" w:rsidR="00532789" w:rsidRPr="0047124B" w:rsidRDefault="00532789" w:rsidP="00532789">
      <w:pPr>
        <w:spacing w:line="480" w:lineRule="auto"/>
        <w:rPr>
          <w:rFonts w:ascii="Times New Roman" w:hAnsi="Times New Roman" w:cs="Times New Roman"/>
          <w:sz w:val="24"/>
        </w:rPr>
      </w:pPr>
      <w:r>
        <w:rPr>
          <w:rFonts w:ascii="Times New Roman" w:hAnsi="Times New Roman" w:cs="Times New Roman"/>
          <w:sz w:val="24"/>
        </w:rPr>
        <w:t xml:space="preserve">During the testing of SWB, the concentrations of </w:t>
      </w:r>
      <w:r>
        <w:rPr>
          <w:rFonts w:ascii="Times New Roman" w:hAnsi="Times New Roman" w:cs="Times New Roman" w:hint="eastAsia"/>
          <w:sz w:val="24"/>
        </w:rPr>
        <w:t>scaling</w:t>
      </w:r>
      <w:r>
        <w:rPr>
          <w:rFonts w:ascii="Times New Roman" w:hAnsi="Times New Roman" w:cs="Times New Roman"/>
          <w:sz w:val="24"/>
        </w:rPr>
        <w:t xml:space="preserve"> precursor</w:t>
      </w:r>
      <w:r>
        <w:rPr>
          <w:rFonts w:ascii="Times New Roman" w:hAnsi="Times New Roman" w:cs="Times New Roman" w:hint="eastAsia"/>
          <w:sz w:val="24"/>
        </w:rPr>
        <w:t xml:space="preserve"> ions (i.e., Ca</w:t>
      </w:r>
      <w:r>
        <w:rPr>
          <w:rFonts w:ascii="Times New Roman" w:hAnsi="Times New Roman" w:cs="Times New Roman" w:hint="eastAsia"/>
          <w:sz w:val="24"/>
          <w:vertAlign w:val="superscript"/>
        </w:rPr>
        <w:t>2+</w:t>
      </w:r>
      <w:r>
        <w:rPr>
          <w:rFonts w:ascii="Times New Roman" w:hAnsi="Times New Roman" w:cs="Times New Roman" w:hint="eastAsia"/>
          <w:sz w:val="24"/>
        </w:rPr>
        <w:t xml:space="preserve"> and Mg</w:t>
      </w:r>
      <w:r>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Pr>
          <w:rFonts w:ascii="Times New Roman" w:hAnsi="Times New Roman" w:cs="Times New Roman"/>
          <w:sz w:val="24"/>
        </w:rPr>
        <w:t xml:space="preserve">and pH in different chambers were measured at different </w:t>
      </w:r>
      <w:ins w:id="283" w:author="#NI YUQIN#" w:date="2025-08-01T11:35:00Z" w16du:dateUtc="2025-08-01T03:35:00Z">
        <w:r w:rsidR="00C82146">
          <w:rPr>
            <w:rFonts w:ascii="Times New Roman" w:hAnsi="Times New Roman" w:cs="Times New Roman"/>
            <w:sz w:val="24"/>
          </w:rPr>
          <w:t>times</w:t>
        </w:r>
      </w:ins>
      <w:r>
        <w:rPr>
          <w:rFonts w:ascii="Times New Roman" w:hAnsi="Times New Roman" w:cs="Times New Roman"/>
          <w:sz w:val="24"/>
        </w:rPr>
        <w:t xml:space="preserve"> </w:t>
      </w:r>
      <w:r>
        <w:rPr>
          <w:rFonts w:ascii="Times New Roman" w:hAnsi="Times New Roman" w:cs="Times New Roman" w:hint="eastAsia"/>
          <w:sz w:val="24"/>
        </w:rPr>
        <w:t xml:space="preserve">to </w:t>
      </w:r>
      <w:r>
        <w:rPr>
          <w:rFonts w:ascii="Times New Roman" w:hAnsi="Times New Roman" w:cs="Times New Roman"/>
          <w:sz w:val="24"/>
        </w:rPr>
        <w:t>monitor their transport behavior</w:t>
      </w:r>
      <w:ins w:id="284" w:author="She Qianhong (Asst Prof)" w:date="2025-07-30T21:38:00Z" w16du:dateUtc="2025-07-30T13:38:00Z">
        <w:r w:rsidR="005F2501">
          <w:rPr>
            <w:rFonts w:ascii="Times New Roman" w:hAnsi="Times New Roman" w:cs="Times New Roman"/>
            <w:sz w:val="24"/>
          </w:rPr>
          <w:t>s</w:t>
        </w:r>
      </w:ins>
      <w:r>
        <w:rPr>
          <w:rFonts w:ascii="Times New Roman" w:hAnsi="Times New Roman" w:cs="Times New Roman"/>
          <w:sz w:val="24"/>
        </w:rPr>
        <w:t xml:space="preserve"> and gain an in-depth </w:t>
      </w:r>
      <w:r w:rsidR="00B31C84">
        <w:rPr>
          <w:rFonts w:ascii="Times New Roman" w:hAnsi="Times New Roman" w:cs="Times New Roman"/>
          <w:sz w:val="24"/>
        </w:rPr>
        <w:t>understanding</w:t>
      </w:r>
      <w:r>
        <w:rPr>
          <w:rFonts w:ascii="Times New Roman" w:hAnsi="Times New Roman" w:cs="Times New Roman"/>
          <w:sz w:val="24"/>
        </w:rPr>
        <w:t xml:space="preserve"> of</w:t>
      </w:r>
      <w:r>
        <w:rPr>
          <w:rFonts w:ascii="Times New Roman" w:hAnsi="Times New Roman" w:cs="Times New Roman" w:hint="eastAsia"/>
          <w:sz w:val="24"/>
        </w:rPr>
        <w:t xml:space="preserve"> </w:t>
      </w:r>
      <w:r>
        <w:rPr>
          <w:rFonts w:ascii="Times New Roman" w:hAnsi="Times New Roman" w:cs="Times New Roman"/>
          <w:sz w:val="24"/>
        </w:rPr>
        <w:t xml:space="preserve">scaling </w:t>
      </w:r>
      <w:r>
        <w:rPr>
          <w:rFonts w:ascii="Times New Roman" w:hAnsi="Times New Roman" w:cs="Times New Roman" w:hint="eastAsia"/>
          <w:sz w:val="24"/>
        </w:rPr>
        <w:t>mechanism</w:t>
      </w:r>
      <w:r>
        <w:rPr>
          <w:rFonts w:ascii="Times New Roman" w:hAnsi="Times New Roman" w:cs="Times New Roman"/>
          <w:sz w:val="24"/>
        </w:rPr>
        <w:t>s</w:t>
      </w:r>
      <w:r>
        <w:rPr>
          <w:rFonts w:ascii="Times New Roman" w:hAnsi="Times New Roman" w:cs="Times New Roman" w:hint="eastAsia"/>
          <w:sz w:val="24"/>
        </w:rPr>
        <w:t>.</w:t>
      </w:r>
    </w:p>
    <w:p w14:paraId="341163CE" w14:textId="03D9048A" w:rsidR="00532789" w:rsidRDefault="00F4549A" w:rsidP="00532789">
      <w:pPr>
        <w:keepNext/>
        <w:spacing w:line="480" w:lineRule="auto"/>
        <w:rPr>
          <w:ins w:id="285" w:author="#NI YUQIN#" w:date="2025-07-31T15:10:00Z" w16du:dateUtc="2025-07-31T07:10:00Z"/>
          <w:rFonts w:hint="eastAsia"/>
        </w:rPr>
      </w:pPr>
      <w:commentRangeStart w:id="286"/>
      <w:commentRangeStart w:id="287"/>
      <w:del w:id="288" w:author="#NI YUQIN#" w:date="2025-07-31T15:07:00Z" w16du:dateUtc="2025-07-31T07:07:00Z">
        <w:r w:rsidDel="00A3099F">
          <w:rPr>
            <w:rFonts w:hint="eastAsia"/>
            <w:noProof/>
          </w:rPr>
          <w:lastRenderedPageBreak/>
          <w:drawing>
            <wp:inline distT="0" distB="0" distL="0" distR="0" wp14:anchorId="54E682FE" wp14:editId="378FE2A6">
              <wp:extent cx="5882070" cy="2696426"/>
              <wp:effectExtent l="0" t="0" r="4445" b="8890"/>
              <wp:docPr id="18384286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6106" cy="2702861"/>
                      </a:xfrm>
                      <a:prstGeom prst="rect">
                        <a:avLst/>
                      </a:prstGeom>
                      <a:noFill/>
                    </pic:spPr>
                  </pic:pic>
                </a:graphicData>
              </a:graphic>
            </wp:inline>
          </w:drawing>
        </w:r>
      </w:del>
      <w:commentRangeEnd w:id="286"/>
      <w:r w:rsidR="009F1CF9">
        <w:rPr>
          <w:rStyle w:val="a4"/>
        </w:rPr>
        <w:commentReference w:id="286"/>
      </w:r>
      <w:commentRangeEnd w:id="287"/>
      <w:r w:rsidR="00F2575D">
        <w:rPr>
          <w:rStyle w:val="a4"/>
        </w:rPr>
        <w:commentReference w:id="287"/>
      </w:r>
    </w:p>
    <w:p w14:paraId="35F2BCBA" w14:textId="428AF40F" w:rsidR="0056100C" w:rsidRDefault="004E5A58" w:rsidP="00532789">
      <w:pPr>
        <w:keepNext/>
        <w:spacing w:line="480" w:lineRule="auto"/>
        <w:rPr>
          <w:rFonts w:hint="eastAsia"/>
        </w:rPr>
      </w:pPr>
      <w:ins w:id="289" w:author="#NI YUQIN#" w:date="2025-07-31T16:01:00Z" w16du:dateUtc="2025-07-31T08:01:00Z">
        <w:r>
          <w:rPr>
            <w:rFonts w:hint="eastAsia"/>
            <w:noProof/>
          </w:rPr>
          <w:drawing>
            <wp:inline distT="0" distB="0" distL="0" distR="0" wp14:anchorId="3B6AA9F0" wp14:editId="7DD35946">
              <wp:extent cx="5687711" cy="4216400"/>
              <wp:effectExtent l="0" t="0" r="8255" b="0"/>
              <wp:docPr id="9859374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2274" cy="4227196"/>
                      </a:xfrm>
                      <a:prstGeom prst="rect">
                        <a:avLst/>
                      </a:prstGeom>
                      <a:noFill/>
                    </pic:spPr>
                  </pic:pic>
                </a:graphicData>
              </a:graphic>
            </wp:inline>
          </w:drawing>
        </w:r>
      </w:ins>
    </w:p>
    <w:p w14:paraId="1A2E9FA5" w14:textId="0E8B9723" w:rsidR="00532789" w:rsidRDefault="00532789" w:rsidP="00532789">
      <w:pPr>
        <w:spacing w:after="240"/>
        <w:rPr>
          <w:rFonts w:ascii="Times New Roman" w:hAnsi="Times New Roman" w:cs="Times New Roman"/>
          <w:sz w:val="24"/>
        </w:rPr>
      </w:pPr>
      <w:commentRangeStart w:id="290"/>
      <w:commentRangeStart w:id="291"/>
      <w:commentRangeStart w:id="292"/>
      <w:commentRangeStart w:id="293"/>
      <w:commentRangeStart w:id="294"/>
      <w:r w:rsidRPr="003F6BDD">
        <w:rPr>
          <w:rFonts w:ascii="Times New Roman" w:hAnsi="Times New Roman" w:cs="Times New Roman"/>
          <w:sz w:val="24"/>
        </w:rPr>
        <w:t>Figure</w:t>
      </w:r>
      <w:commentRangeEnd w:id="290"/>
      <w:r>
        <w:rPr>
          <w:rStyle w:val="a4"/>
        </w:rPr>
        <w:commentReference w:id="290"/>
      </w:r>
      <w:commentRangeEnd w:id="291"/>
      <w:r w:rsidR="000A3D3E">
        <w:rPr>
          <w:rStyle w:val="a4"/>
        </w:rPr>
        <w:commentReference w:id="291"/>
      </w:r>
      <w:commentRangeEnd w:id="292"/>
      <w:r w:rsidR="00130C40">
        <w:rPr>
          <w:rStyle w:val="a4"/>
        </w:rPr>
        <w:commentReference w:id="292"/>
      </w:r>
      <w:commentRangeEnd w:id="293"/>
      <w:r w:rsidR="00DF0714">
        <w:rPr>
          <w:rStyle w:val="a4"/>
        </w:rPr>
        <w:commentReference w:id="293"/>
      </w:r>
      <w:commentRangeEnd w:id="294"/>
      <w:r w:rsidR="00A80DA3">
        <w:rPr>
          <w:rStyle w:val="a4"/>
        </w:rPr>
        <w:commentReference w:id="294"/>
      </w:r>
      <w:r w:rsidRPr="003F6BDD">
        <w:rPr>
          <w:rFonts w:ascii="Times New Roman" w:hAnsi="Times New Roman" w:cs="Times New Roman"/>
          <w:sz w:val="24"/>
        </w:rPr>
        <w:t xml:space="preserve"> </w:t>
      </w:r>
      <w:r w:rsidRPr="003F6BDD">
        <w:rPr>
          <w:rFonts w:ascii="Times New Roman" w:hAnsi="Times New Roman" w:cs="Times New Roman"/>
          <w:sz w:val="24"/>
        </w:rPr>
        <w:fldChar w:fldCharType="begin"/>
      </w:r>
      <w:r w:rsidRPr="003F6BDD">
        <w:rPr>
          <w:rFonts w:ascii="Times New Roman" w:hAnsi="Times New Roman" w:cs="Times New Roman"/>
          <w:sz w:val="24"/>
        </w:rPr>
        <w:instrText xml:space="preserve"> SEQ Figure \* ARABIC </w:instrText>
      </w:r>
      <w:r w:rsidRPr="003F6BDD">
        <w:rPr>
          <w:rFonts w:ascii="Times New Roman" w:hAnsi="Times New Roman" w:cs="Times New Roman"/>
          <w:sz w:val="24"/>
        </w:rPr>
        <w:fldChar w:fldCharType="separate"/>
      </w:r>
      <w:r w:rsidR="00F4549A">
        <w:rPr>
          <w:rFonts w:ascii="Times New Roman" w:hAnsi="Times New Roman" w:cs="Times New Roman"/>
          <w:noProof/>
          <w:sz w:val="24"/>
        </w:rPr>
        <w:t>2</w:t>
      </w:r>
      <w:r w:rsidRPr="003F6BDD">
        <w:rPr>
          <w:rFonts w:ascii="Times New Roman" w:hAnsi="Times New Roman" w:cs="Times New Roman"/>
          <w:sz w:val="24"/>
        </w:rPr>
        <w:fldChar w:fldCharType="end"/>
      </w:r>
      <w:r w:rsidRPr="003F6BDD">
        <w:rPr>
          <w:rFonts w:ascii="Times New Roman" w:hAnsi="Times New Roman" w:cs="Times New Roman"/>
          <w:sz w:val="24"/>
        </w:rPr>
        <w:t xml:space="preserve"> </w:t>
      </w:r>
      <w:r>
        <w:rPr>
          <w:rFonts w:ascii="Times New Roman" w:hAnsi="Times New Roman" w:cs="Times New Roman" w:hint="eastAsia"/>
          <w:sz w:val="24"/>
        </w:rPr>
        <w:t xml:space="preserve">The concentration changes of </w:t>
      </w:r>
      <w:bookmarkStart w:id="295" w:name="OLE_LINK3"/>
      <w:r>
        <w:rPr>
          <w:rFonts w:ascii="Times New Roman" w:hAnsi="Times New Roman" w:cs="Times New Roman" w:hint="eastAsia"/>
          <w:sz w:val="24"/>
        </w:rPr>
        <w:t>Mg</w:t>
      </w:r>
      <w:r w:rsidRPr="004D06F0">
        <w:rPr>
          <w:rFonts w:ascii="Times New Roman" w:hAnsi="Times New Roman" w:cs="Times New Roman" w:hint="eastAsia"/>
          <w:sz w:val="24"/>
          <w:vertAlign w:val="superscript"/>
        </w:rPr>
        <w:t>2+</w:t>
      </w:r>
      <w:r>
        <w:rPr>
          <w:rFonts w:ascii="Times New Roman" w:hAnsi="Times New Roman" w:cs="Times New Roman" w:hint="eastAsia"/>
          <w:sz w:val="24"/>
        </w:rPr>
        <w:t xml:space="preserve"> and Ca</w:t>
      </w:r>
      <w:r w:rsidRPr="004D06F0">
        <w:rPr>
          <w:rFonts w:ascii="Times New Roman" w:hAnsi="Times New Roman" w:cs="Times New Roman" w:hint="eastAsia"/>
          <w:sz w:val="24"/>
          <w:vertAlign w:val="superscript"/>
        </w:rPr>
        <w:t>2+</w:t>
      </w:r>
      <w:r>
        <w:rPr>
          <w:rFonts w:ascii="Times New Roman" w:hAnsi="Times New Roman" w:cs="Times New Roman" w:hint="eastAsia"/>
          <w:sz w:val="24"/>
        </w:rPr>
        <w:t xml:space="preserve"> </w:t>
      </w:r>
      <w:bookmarkEnd w:id="295"/>
      <w:r>
        <w:rPr>
          <w:rFonts w:ascii="Times New Roman" w:hAnsi="Times New Roman" w:cs="Times New Roman" w:hint="eastAsia"/>
          <w:sz w:val="24"/>
        </w:rPr>
        <w:t xml:space="preserve">in (a) </w:t>
      </w:r>
      <w:r w:rsidR="00C82146">
        <w:rPr>
          <w:rFonts w:ascii="Times New Roman" w:hAnsi="Times New Roman" w:cs="Times New Roman" w:hint="eastAsia"/>
          <w:sz w:val="24"/>
        </w:rPr>
        <w:t>SC</w:t>
      </w:r>
      <w:r>
        <w:rPr>
          <w:rFonts w:ascii="Times New Roman" w:hAnsi="Times New Roman" w:cs="Times New Roman" w:hint="eastAsia"/>
          <w:sz w:val="24"/>
        </w:rPr>
        <w:t xml:space="preserve">, (b) BC and (c) </w:t>
      </w:r>
      <w:ins w:id="296" w:author="#NI YUQIN#" w:date="2025-08-01T11:36:00Z" w16du:dateUtc="2025-08-01T03:36:00Z">
        <w:r w:rsidR="00C82146">
          <w:rPr>
            <w:rFonts w:ascii="Times New Roman" w:hAnsi="Times New Roman" w:cs="Times New Roman" w:hint="eastAsia"/>
            <w:sz w:val="24"/>
          </w:rPr>
          <w:t>AC</w:t>
        </w:r>
      </w:ins>
      <w:r w:rsidR="009A3E7B">
        <w:rPr>
          <w:rFonts w:ascii="Times New Roman" w:hAnsi="Times New Roman" w:cs="Times New Roman" w:hint="eastAsia"/>
          <w:sz w:val="24"/>
        </w:rPr>
        <w:t>, and pH changes in (</w:t>
      </w:r>
      <w:r w:rsidR="000A3D3E">
        <w:rPr>
          <w:rFonts w:ascii="Times New Roman" w:hAnsi="Times New Roman" w:cs="Times New Roman" w:hint="eastAsia"/>
          <w:sz w:val="24"/>
        </w:rPr>
        <w:t xml:space="preserve">d) </w:t>
      </w:r>
      <w:ins w:id="297" w:author="#NI YUQIN#" w:date="2025-08-01T11:36:00Z" w16du:dateUtc="2025-08-01T03:36:00Z">
        <w:r w:rsidR="00C82146">
          <w:rPr>
            <w:rFonts w:ascii="Times New Roman" w:hAnsi="Times New Roman" w:cs="Times New Roman" w:hint="eastAsia"/>
            <w:sz w:val="24"/>
          </w:rPr>
          <w:t>SC</w:t>
        </w:r>
      </w:ins>
      <w:r w:rsidR="000A3D3E">
        <w:rPr>
          <w:rFonts w:ascii="Times New Roman" w:hAnsi="Times New Roman" w:cs="Times New Roman" w:hint="eastAsia"/>
          <w:sz w:val="24"/>
        </w:rPr>
        <w:t xml:space="preserve">, (e) BC and (f) </w:t>
      </w:r>
      <w:ins w:id="298" w:author="#NI YUQIN#" w:date="2025-08-01T11:36:00Z" w16du:dateUtc="2025-08-01T03:36:00Z">
        <w:r w:rsidR="00C82146">
          <w:rPr>
            <w:rFonts w:ascii="Times New Roman" w:hAnsi="Times New Roman" w:cs="Times New Roman" w:hint="eastAsia"/>
            <w:sz w:val="24"/>
          </w:rPr>
          <w:t>AC</w:t>
        </w:r>
      </w:ins>
      <w:r w:rsidR="000A3D3E">
        <w:rPr>
          <w:rFonts w:ascii="Times New Roman" w:hAnsi="Times New Roman" w:cs="Times New Roman" w:hint="eastAsia"/>
          <w:sz w:val="24"/>
        </w:rPr>
        <w:t>.</w:t>
      </w:r>
      <w:ins w:id="299" w:author="#NI YUQIN#" w:date="2025-07-31T16:01:00Z" w16du:dateUtc="2025-07-31T08:01:00Z">
        <w:r w:rsidR="004E5A58">
          <w:rPr>
            <w:rFonts w:ascii="Times New Roman" w:hAnsi="Times New Roman" w:cs="Times New Roman" w:hint="eastAsia"/>
            <w:sz w:val="24"/>
          </w:rPr>
          <w:t xml:space="preserve"> (</w:t>
        </w:r>
      </w:ins>
      <w:ins w:id="300" w:author="#NI YUQIN#" w:date="2025-07-31T16:02:00Z" w16du:dateUtc="2025-07-31T08:02:00Z">
        <w:r w:rsidR="004E5A58">
          <w:rPr>
            <w:rFonts w:ascii="Times New Roman" w:hAnsi="Times New Roman" w:cs="Times New Roman" w:hint="eastAsia"/>
            <w:sz w:val="24"/>
          </w:rPr>
          <w:t xml:space="preserve">g) The </w:t>
        </w:r>
        <w:r w:rsidR="00360B13">
          <w:rPr>
            <w:rFonts w:ascii="Times New Roman" w:hAnsi="Times New Roman" w:cs="Times New Roman" w:hint="eastAsia"/>
            <w:sz w:val="24"/>
          </w:rPr>
          <w:t xml:space="preserve">loss of divalent ions and the total loss with time; (h) The reduction ratio of </w:t>
        </w:r>
        <w:r w:rsidR="0067733D">
          <w:rPr>
            <w:rFonts w:ascii="Times New Roman" w:hAnsi="Times New Roman" w:cs="Times New Roman" w:hint="eastAsia"/>
            <w:sz w:val="24"/>
          </w:rPr>
          <w:t>Mg</w:t>
        </w:r>
        <w:r w:rsidR="0067733D" w:rsidRPr="004D06F0">
          <w:rPr>
            <w:rFonts w:ascii="Times New Roman" w:hAnsi="Times New Roman" w:cs="Times New Roman" w:hint="eastAsia"/>
            <w:sz w:val="24"/>
            <w:vertAlign w:val="superscript"/>
          </w:rPr>
          <w:t>2+</w:t>
        </w:r>
        <w:r w:rsidR="0067733D">
          <w:rPr>
            <w:rFonts w:ascii="Times New Roman" w:hAnsi="Times New Roman" w:cs="Times New Roman" w:hint="eastAsia"/>
            <w:sz w:val="24"/>
          </w:rPr>
          <w:t xml:space="preserve"> and Ca</w:t>
        </w:r>
        <w:r w:rsidR="0067733D" w:rsidRPr="004D06F0">
          <w:rPr>
            <w:rFonts w:ascii="Times New Roman" w:hAnsi="Times New Roman" w:cs="Times New Roman" w:hint="eastAsia"/>
            <w:sz w:val="24"/>
            <w:vertAlign w:val="superscript"/>
          </w:rPr>
          <w:t>2+</w:t>
        </w:r>
        <w:r w:rsidR="0067733D">
          <w:rPr>
            <w:rFonts w:ascii="Times New Roman" w:hAnsi="Times New Roman" w:cs="Times New Roman" w:hint="eastAsia"/>
            <w:sz w:val="24"/>
          </w:rPr>
          <w:t xml:space="preserve"> with time.</w:t>
        </w:r>
      </w:ins>
      <w:r>
        <w:rPr>
          <w:rFonts w:ascii="Times New Roman" w:hAnsi="Times New Roman" w:cs="Times New Roman" w:hint="eastAsia"/>
          <w:sz w:val="24"/>
        </w:rPr>
        <w:t xml:space="preserve"> (AC, acid chamber; BC, base chamber; SC, salt chamber) </w:t>
      </w:r>
    </w:p>
    <w:p w14:paraId="0D204EFB" w14:textId="17E7C075" w:rsidR="001A5D06" w:rsidRPr="009F696C" w:rsidRDefault="001C3B08" w:rsidP="00532789">
      <w:pPr>
        <w:spacing w:line="480" w:lineRule="auto"/>
        <w:rPr>
          <w:ins w:id="301" w:author="#NI YUQIN#" w:date="2025-07-31T14:57:00Z" w16du:dateUtc="2025-07-31T06:57:00Z"/>
          <w:rFonts w:ascii="Times New Roman" w:hAnsi="Times New Roman" w:cs="Times New Roman"/>
          <w:sz w:val="24"/>
        </w:rPr>
      </w:pPr>
      <w:ins w:id="302" w:author="#NI YUQIN#" w:date="2025-07-31T15:07:00Z" w16du:dateUtc="2025-07-31T07:07:00Z">
        <w:r>
          <w:rPr>
            <w:rFonts w:ascii="Times New Roman" w:hAnsi="Times New Roman" w:cs="Times New Roman" w:hint="eastAsia"/>
            <w:sz w:val="24"/>
          </w:rPr>
          <w:t xml:space="preserve">Under the applied </w:t>
        </w:r>
      </w:ins>
      <w:ins w:id="303" w:author="#NI YUQIN#" w:date="2025-07-31T15:08:00Z" w16du:dateUtc="2025-07-31T07:08:00Z">
        <w:r w:rsidR="008E6364">
          <w:rPr>
            <w:rFonts w:ascii="Times New Roman" w:hAnsi="Times New Roman" w:cs="Times New Roman" w:hint="eastAsia"/>
            <w:sz w:val="24"/>
          </w:rPr>
          <w:t xml:space="preserve">electric field, cations </w:t>
        </w:r>
      </w:ins>
      <w:ins w:id="304" w:author="#NI YUQIN#" w:date="2025-07-31T15:24:00Z" w16du:dateUtc="2025-07-31T07:24:00Z">
        <w:r w:rsidR="00230F2C">
          <w:rPr>
            <w:rFonts w:ascii="Times New Roman" w:hAnsi="Times New Roman" w:cs="Times New Roman" w:hint="eastAsia"/>
            <w:sz w:val="24"/>
          </w:rPr>
          <w:t>migrated</w:t>
        </w:r>
      </w:ins>
      <w:ins w:id="305" w:author="#NI YUQIN#" w:date="2025-07-31T15:08:00Z" w16du:dateUtc="2025-07-31T07:08:00Z">
        <w:r w:rsidR="00CB0A43">
          <w:rPr>
            <w:rFonts w:ascii="Times New Roman" w:hAnsi="Times New Roman" w:cs="Times New Roman" w:hint="eastAsia"/>
            <w:sz w:val="24"/>
          </w:rPr>
          <w:t xml:space="preserve"> toward the cathode, </w:t>
        </w:r>
      </w:ins>
      <w:ins w:id="306" w:author="#NI YUQIN#" w:date="2025-07-31T15:24:00Z" w16du:dateUtc="2025-07-31T07:24:00Z">
        <w:r w:rsidR="0034576C">
          <w:rPr>
            <w:rFonts w:ascii="Times New Roman" w:hAnsi="Times New Roman" w:cs="Times New Roman" w:hint="eastAsia"/>
            <w:sz w:val="24"/>
          </w:rPr>
          <w:t>crossing</w:t>
        </w:r>
      </w:ins>
      <w:ins w:id="307" w:author="#NI YUQIN#" w:date="2025-07-31T15:08:00Z" w16du:dateUtc="2025-07-31T07:08:00Z">
        <w:r w:rsidR="00CB0A43">
          <w:rPr>
            <w:rFonts w:ascii="Times New Roman" w:hAnsi="Times New Roman" w:cs="Times New Roman" w:hint="eastAsia"/>
            <w:sz w:val="24"/>
          </w:rPr>
          <w:t xml:space="preserve"> the CEM from </w:t>
        </w:r>
      </w:ins>
      <w:ins w:id="308" w:author="#NI YUQIN#" w:date="2025-07-31T15:24:00Z" w16du:dateUtc="2025-07-31T07:24:00Z">
        <w:r w:rsidR="0034576C">
          <w:rPr>
            <w:rFonts w:ascii="Times New Roman" w:hAnsi="Times New Roman" w:cs="Times New Roman" w:hint="eastAsia"/>
            <w:sz w:val="24"/>
          </w:rPr>
          <w:t xml:space="preserve">the </w:t>
        </w:r>
      </w:ins>
      <w:ins w:id="309" w:author="#NI YUQIN#" w:date="2025-07-31T15:08:00Z" w16du:dateUtc="2025-07-31T07:08:00Z">
        <w:r w:rsidR="00CB0A43">
          <w:rPr>
            <w:rFonts w:ascii="Times New Roman" w:hAnsi="Times New Roman" w:cs="Times New Roman" w:hint="eastAsia"/>
            <w:sz w:val="24"/>
          </w:rPr>
          <w:t>SC to the BC</w:t>
        </w:r>
      </w:ins>
      <w:ins w:id="310" w:author="#NI YUQIN#" w:date="2025-07-31T15:10:00Z" w16du:dateUtc="2025-07-31T07:10:00Z">
        <w:r w:rsidR="009F696C">
          <w:rPr>
            <w:rFonts w:ascii="Times New Roman" w:hAnsi="Times New Roman" w:cs="Times New Roman" w:hint="eastAsia"/>
            <w:sz w:val="24"/>
          </w:rPr>
          <w:t xml:space="preserve">, </w:t>
        </w:r>
      </w:ins>
      <w:ins w:id="311" w:author="#NI YUQIN#" w:date="2025-07-31T15:24:00Z" w16du:dateUtc="2025-07-31T07:24:00Z">
        <w:r w:rsidR="0034576C">
          <w:rPr>
            <w:rFonts w:ascii="Times New Roman" w:hAnsi="Times New Roman" w:cs="Times New Roman" w:hint="eastAsia"/>
            <w:sz w:val="24"/>
          </w:rPr>
          <w:t>as evidenced</w:t>
        </w:r>
      </w:ins>
      <w:ins w:id="312" w:author="#NI YUQIN#" w:date="2025-07-31T15:10:00Z" w16du:dateUtc="2025-07-31T07:10:00Z">
        <w:r w:rsidR="009F696C">
          <w:rPr>
            <w:rFonts w:ascii="Times New Roman" w:hAnsi="Times New Roman" w:cs="Times New Roman" w:hint="eastAsia"/>
            <w:sz w:val="24"/>
          </w:rPr>
          <w:t xml:space="preserve"> by the </w:t>
        </w:r>
      </w:ins>
      <w:ins w:id="313" w:author="#NI YUQIN#" w:date="2025-07-31T15:11:00Z" w16du:dateUtc="2025-07-31T07:11:00Z">
        <w:r w:rsidR="009F696C">
          <w:rPr>
            <w:rFonts w:ascii="Times New Roman" w:hAnsi="Times New Roman" w:cs="Times New Roman" w:hint="eastAsia"/>
            <w:sz w:val="24"/>
          </w:rPr>
          <w:t xml:space="preserve">continuous decrease in </w:t>
        </w:r>
      </w:ins>
      <w:ins w:id="314" w:author="#NI YUQIN#" w:date="2025-07-31T15:25:00Z" w16du:dateUtc="2025-07-31T07:25:00Z">
        <w:r w:rsidR="0034576C">
          <w:rPr>
            <w:rFonts w:ascii="Times New Roman" w:hAnsi="Times New Roman" w:cs="Times New Roman" w:hint="eastAsia"/>
            <w:sz w:val="24"/>
          </w:rPr>
          <w:t>Ca</w:t>
        </w:r>
        <w:r w:rsidR="0034576C">
          <w:rPr>
            <w:rFonts w:ascii="Times New Roman" w:hAnsi="Times New Roman" w:cs="Times New Roman" w:hint="eastAsia"/>
            <w:sz w:val="24"/>
            <w:vertAlign w:val="superscript"/>
          </w:rPr>
          <w:t>2+</w:t>
        </w:r>
        <w:r w:rsidR="0034576C">
          <w:rPr>
            <w:rFonts w:ascii="Times New Roman" w:hAnsi="Times New Roman" w:cs="Times New Roman" w:hint="eastAsia"/>
            <w:sz w:val="24"/>
          </w:rPr>
          <w:t xml:space="preserve"> and Mg</w:t>
        </w:r>
        <w:r w:rsidR="0034576C">
          <w:rPr>
            <w:rFonts w:ascii="Times New Roman" w:hAnsi="Times New Roman" w:cs="Times New Roman" w:hint="eastAsia"/>
            <w:sz w:val="24"/>
            <w:vertAlign w:val="superscript"/>
          </w:rPr>
          <w:t>2+</w:t>
        </w:r>
      </w:ins>
      <w:ins w:id="315" w:author="#NI YUQIN#" w:date="2025-07-31T15:11:00Z" w16du:dateUtc="2025-07-31T07:11:00Z">
        <w:r w:rsidR="00936D7C">
          <w:rPr>
            <w:rFonts w:ascii="Times New Roman" w:hAnsi="Times New Roman" w:cs="Times New Roman" w:hint="eastAsia"/>
            <w:sz w:val="24"/>
          </w:rPr>
          <w:t xml:space="preserve"> concentration</w:t>
        </w:r>
      </w:ins>
      <w:ins w:id="316" w:author="#NI YUQIN#" w:date="2025-07-31T15:25:00Z" w16du:dateUtc="2025-07-31T07:25:00Z">
        <w:r w:rsidR="0034576C">
          <w:rPr>
            <w:rFonts w:ascii="Times New Roman" w:hAnsi="Times New Roman" w:cs="Times New Roman" w:hint="eastAsia"/>
            <w:sz w:val="24"/>
          </w:rPr>
          <w:t xml:space="preserve">s in </w:t>
        </w:r>
        <w:r w:rsidR="0034576C">
          <w:rPr>
            <w:rFonts w:ascii="Times New Roman" w:hAnsi="Times New Roman" w:cs="Times New Roman" w:hint="eastAsia"/>
            <w:sz w:val="24"/>
          </w:rPr>
          <w:lastRenderedPageBreak/>
          <w:t>the SC</w:t>
        </w:r>
      </w:ins>
      <w:ins w:id="317" w:author="#NI YUQIN#" w:date="2025-07-31T15:12:00Z" w16du:dateUtc="2025-07-31T07:12:00Z">
        <w:r w:rsidR="00CA65AE">
          <w:rPr>
            <w:rFonts w:ascii="Times New Roman" w:hAnsi="Times New Roman" w:cs="Times New Roman" w:hint="eastAsia"/>
            <w:sz w:val="24"/>
          </w:rPr>
          <w:t xml:space="preserve"> </w:t>
        </w:r>
        <w:r w:rsidR="00CA65AE" w:rsidRPr="001D4808">
          <w:rPr>
            <w:rFonts w:ascii="Times New Roman" w:hAnsi="Times New Roman" w:cs="Times New Roman"/>
            <w:b/>
            <w:bCs/>
            <w:sz w:val="24"/>
            <w:rPrChange w:id="318" w:author="#NI YUQIN#" w:date="2025-07-31T15:18:00Z" w16du:dateUtc="2025-07-31T07:18:00Z">
              <w:rPr>
                <w:rFonts w:ascii="Times New Roman" w:hAnsi="Times New Roman" w:cs="Times New Roman"/>
                <w:sz w:val="24"/>
              </w:rPr>
            </w:rPrChange>
          </w:rPr>
          <w:t>(Figure 2</w:t>
        </w:r>
      </w:ins>
      <w:ins w:id="319" w:author="#NI YUQIN#" w:date="2025-08-01T11:36:00Z" w16du:dateUtc="2025-08-01T03:36:00Z">
        <w:r w:rsidR="00C82146">
          <w:rPr>
            <w:rFonts w:ascii="Times New Roman" w:hAnsi="Times New Roman" w:cs="Times New Roman" w:hint="eastAsia"/>
            <w:b/>
            <w:bCs/>
            <w:sz w:val="24"/>
          </w:rPr>
          <w:t xml:space="preserve"> </w:t>
        </w:r>
      </w:ins>
      <w:ins w:id="320" w:author="#NI YUQIN#" w:date="2025-07-31T15:12:00Z" w16du:dateUtc="2025-07-31T07:12:00Z">
        <w:r w:rsidR="00CA65AE" w:rsidRPr="001D4808">
          <w:rPr>
            <w:rFonts w:ascii="Times New Roman" w:hAnsi="Times New Roman" w:cs="Times New Roman"/>
            <w:b/>
            <w:bCs/>
            <w:sz w:val="24"/>
            <w:rPrChange w:id="321" w:author="#NI YUQIN#" w:date="2025-07-31T15:18:00Z" w16du:dateUtc="2025-07-31T07:18:00Z">
              <w:rPr>
                <w:rFonts w:ascii="Times New Roman" w:hAnsi="Times New Roman" w:cs="Times New Roman"/>
                <w:sz w:val="24"/>
              </w:rPr>
            </w:rPrChange>
          </w:rPr>
          <w:t>a</w:t>
        </w:r>
        <w:r w:rsidR="00CA65AE">
          <w:rPr>
            <w:rFonts w:ascii="Times New Roman" w:hAnsi="Times New Roman" w:cs="Times New Roman" w:hint="eastAsia"/>
            <w:sz w:val="24"/>
          </w:rPr>
          <w:t>)</w:t>
        </w:r>
      </w:ins>
      <w:ins w:id="322" w:author="#NI YUQIN#" w:date="2025-07-31T15:11:00Z" w16du:dateUtc="2025-07-31T07:11:00Z">
        <w:r w:rsidR="00936D7C">
          <w:rPr>
            <w:rFonts w:ascii="Times New Roman" w:hAnsi="Times New Roman" w:cs="Times New Roman" w:hint="eastAsia"/>
            <w:sz w:val="24"/>
          </w:rPr>
          <w:t>. Upon</w:t>
        </w:r>
      </w:ins>
      <w:ins w:id="323" w:author="#NI YUQIN#" w:date="2025-07-31T15:25:00Z" w16du:dateUtc="2025-07-31T07:25:00Z">
        <w:r w:rsidR="0034576C">
          <w:rPr>
            <w:rFonts w:ascii="Times New Roman" w:hAnsi="Times New Roman" w:cs="Times New Roman" w:hint="eastAsia"/>
            <w:sz w:val="24"/>
          </w:rPr>
          <w:t xml:space="preserve"> entering</w:t>
        </w:r>
      </w:ins>
      <w:ins w:id="324" w:author="#NI YUQIN#" w:date="2025-07-31T15:11:00Z" w16du:dateUtc="2025-07-31T07:11:00Z">
        <w:r w:rsidR="00936D7C">
          <w:rPr>
            <w:rFonts w:ascii="Times New Roman" w:hAnsi="Times New Roman" w:cs="Times New Roman" w:hint="eastAsia"/>
            <w:sz w:val="24"/>
          </w:rPr>
          <w:t xml:space="preserve"> the </w:t>
        </w:r>
        <w:r w:rsidR="00E62445">
          <w:rPr>
            <w:rFonts w:ascii="Times New Roman" w:hAnsi="Times New Roman" w:cs="Times New Roman" w:hint="eastAsia"/>
            <w:sz w:val="24"/>
          </w:rPr>
          <w:t xml:space="preserve">BC, </w:t>
        </w:r>
      </w:ins>
      <w:ins w:id="325" w:author="#NI YUQIN#" w:date="2025-07-31T15:25:00Z" w16du:dateUtc="2025-07-31T07:25:00Z">
        <w:r w:rsidR="0034576C">
          <w:rPr>
            <w:rFonts w:ascii="Times New Roman" w:hAnsi="Times New Roman" w:cs="Times New Roman" w:hint="eastAsia"/>
            <w:sz w:val="24"/>
          </w:rPr>
          <w:t xml:space="preserve">these </w:t>
        </w:r>
      </w:ins>
      <w:ins w:id="326" w:author="#NI YUQIN#" w:date="2025-07-31T15:11:00Z" w16du:dateUtc="2025-07-31T07:11:00Z">
        <w:r w:rsidR="00E62445">
          <w:rPr>
            <w:rFonts w:ascii="Times New Roman" w:hAnsi="Times New Roman" w:cs="Times New Roman" w:hint="eastAsia"/>
            <w:sz w:val="24"/>
          </w:rPr>
          <w:t xml:space="preserve">ions accumulated </w:t>
        </w:r>
      </w:ins>
      <w:ins w:id="327" w:author="#NI YUQIN#" w:date="2025-07-31T15:25:00Z" w16du:dateUtc="2025-07-31T07:25:00Z">
        <w:r w:rsidR="0034576C">
          <w:rPr>
            <w:rFonts w:ascii="Times New Roman" w:hAnsi="Times New Roman" w:cs="Times New Roman" w:hint="eastAsia"/>
            <w:sz w:val="24"/>
          </w:rPr>
          <w:t>over time</w:t>
        </w:r>
      </w:ins>
      <w:ins w:id="328" w:author="#NI YUQIN#" w:date="2025-07-31T15:12:00Z" w16du:dateUtc="2025-07-31T07:12:00Z">
        <w:r w:rsidR="00CA65AE">
          <w:rPr>
            <w:rFonts w:ascii="Times New Roman" w:hAnsi="Times New Roman" w:cs="Times New Roman" w:hint="eastAsia"/>
            <w:sz w:val="24"/>
          </w:rPr>
          <w:t xml:space="preserve"> (</w:t>
        </w:r>
        <w:r w:rsidR="00CA65AE" w:rsidRPr="001D4808">
          <w:rPr>
            <w:rFonts w:ascii="Times New Roman" w:hAnsi="Times New Roman" w:cs="Times New Roman"/>
            <w:b/>
            <w:bCs/>
            <w:sz w:val="24"/>
            <w:rPrChange w:id="329" w:author="#NI YUQIN#" w:date="2025-07-31T15:19:00Z" w16du:dateUtc="2025-07-31T07:19:00Z">
              <w:rPr>
                <w:rFonts w:ascii="Times New Roman" w:hAnsi="Times New Roman" w:cs="Times New Roman"/>
                <w:sz w:val="24"/>
              </w:rPr>
            </w:rPrChange>
          </w:rPr>
          <w:t>Figure 2 b</w:t>
        </w:r>
        <w:r w:rsidR="00CA65AE">
          <w:rPr>
            <w:rFonts w:ascii="Times New Roman" w:hAnsi="Times New Roman" w:cs="Times New Roman" w:hint="eastAsia"/>
            <w:sz w:val="24"/>
          </w:rPr>
          <w:t xml:space="preserve">). </w:t>
        </w:r>
      </w:ins>
      <w:ins w:id="330" w:author="#NI YUQIN#" w:date="2025-07-31T15:19:00Z" w16du:dateUtc="2025-07-31T07:19:00Z">
        <w:r w:rsidR="00D735BD">
          <w:rPr>
            <w:rFonts w:ascii="Times New Roman" w:hAnsi="Times New Roman" w:cs="Times New Roman" w:hint="eastAsia"/>
            <w:sz w:val="24"/>
          </w:rPr>
          <w:t xml:space="preserve">Although AEMs </w:t>
        </w:r>
      </w:ins>
      <w:ins w:id="331" w:author="#NI YUQIN#" w:date="2025-07-31T15:25:00Z" w16du:dateUtc="2025-07-31T07:25:00Z">
        <w:r w:rsidR="00E255E0">
          <w:rPr>
            <w:rFonts w:ascii="Times New Roman" w:hAnsi="Times New Roman" w:cs="Times New Roman" w:hint="eastAsia"/>
            <w:sz w:val="24"/>
          </w:rPr>
          <w:t>were designed to block cation</w:t>
        </w:r>
      </w:ins>
      <w:ins w:id="332" w:author="#NI YUQIN#" w:date="2025-07-31T15:19:00Z" w16du:dateUtc="2025-07-31T07:19:00Z">
        <w:r w:rsidR="00D735BD">
          <w:rPr>
            <w:rFonts w:ascii="Times New Roman" w:hAnsi="Times New Roman" w:cs="Times New Roman" w:hint="eastAsia"/>
            <w:sz w:val="24"/>
          </w:rPr>
          <w:t xml:space="preserve"> transport, </w:t>
        </w:r>
      </w:ins>
      <w:ins w:id="333" w:author="#NI YUQIN#" w:date="2025-07-31T15:26:00Z" w16du:dateUtc="2025-07-31T07:26:00Z">
        <w:r w:rsidR="00E255E0">
          <w:rPr>
            <w:rFonts w:ascii="Times New Roman" w:hAnsi="Times New Roman" w:cs="Times New Roman" w:hint="eastAsia"/>
            <w:sz w:val="24"/>
          </w:rPr>
          <w:t>minor leakage was observed</w:t>
        </w:r>
        <w:r w:rsidR="00866191">
          <w:rPr>
            <w:rFonts w:ascii="Times New Roman" w:hAnsi="Times New Roman" w:cs="Times New Roman" w:hint="eastAsia"/>
            <w:sz w:val="24"/>
          </w:rPr>
          <w:t xml:space="preserve"> as indicated by the detectable </w:t>
        </w:r>
        <w:r w:rsidR="00866191">
          <w:rPr>
            <w:rFonts w:ascii="Times New Roman" w:hAnsi="Times New Roman" w:cs="Times New Roman"/>
            <w:sz w:val="24"/>
          </w:rPr>
          <w:t>presence</w:t>
        </w:r>
        <w:r w:rsidR="00866191">
          <w:rPr>
            <w:rFonts w:ascii="Times New Roman" w:hAnsi="Times New Roman" w:cs="Times New Roman" w:hint="eastAsia"/>
            <w:sz w:val="24"/>
          </w:rPr>
          <w:t xml:space="preserve"> Ca</w:t>
        </w:r>
        <w:r w:rsidR="00866191">
          <w:rPr>
            <w:rFonts w:ascii="Times New Roman" w:hAnsi="Times New Roman" w:cs="Times New Roman" w:hint="eastAsia"/>
            <w:sz w:val="24"/>
            <w:vertAlign w:val="superscript"/>
          </w:rPr>
          <w:t>2+</w:t>
        </w:r>
        <w:r w:rsidR="00866191">
          <w:rPr>
            <w:rFonts w:ascii="Times New Roman" w:hAnsi="Times New Roman" w:cs="Times New Roman" w:hint="eastAsia"/>
            <w:sz w:val="24"/>
          </w:rPr>
          <w:t xml:space="preserve"> and Mg</w:t>
        </w:r>
        <w:r w:rsidR="00866191">
          <w:rPr>
            <w:rFonts w:ascii="Times New Roman" w:hAnsi="Times New Roman" w:cs="Times New Roman" w:hint="eastAsia"/>
            <w:sz w:val="24"/>
            <w:vertAlign w:val="superscript"/>
          </w:rPr>
          <w:t>2+</w:t>
        </w:r>
      </w:ins>
      <w:ins w:id="334" w:author="#NI YUQIN#" w:date="2025-07-31T15:20:00Z" w16du:dateUtc="2025-07-31T07:20:00Z">
        <w:r w:rsidR="00D735BD">
          <w:rPr>
            <w:rFonts w:ascii="Times New Roman" w:hAnsi="Times New Roman" w:cs="Times New Roman" w:hint="eastAsia"/>
            <w:sz w:val="24"/>
          </w:rPr>
          <w:t xml:space="preserve"> in AC (</w:t>
        </w:r>
        <w:r w:rsidR="00D735BD" w:rsidRPr="00866191">
          <w:rPr>
            <w:rFonts w:ascii="Times New Roman" w:hAnsi="Times New Roman" w:cs="Times New Roman"/>
            <w:b/>
            <w:bCs/>
            <w:sz w:val="24"/>
            <w:rPrChange w:id="335" w:author="#NI YUQIN#" w:date="2025-07-31T15:26:00Z" w16du:dateUtc="2025-07-31T07:26:00Z">
              <w:rPr>
                <w:rFonts w:ascii="Times New Roman" w:hAnsi="Times New Roman" w:cs="Times New Roman"/>
                <w:sz w:val="24"/>
              </w:rPr>
            </w:rPrChange>
          </w:rPr>
          <w:t>Figure 2 c</w:t>
        </w:r>
        <w:r w:rsidR="00D735BD">
          <w:rPr>
            <w:rFonts w:ascii="Times New Roman" w:hAnsi="Times New Roman" w:cs="Times New Roman" w:hint="eastAsia"/>
            <w:sz w:val="24"/>
          </w:rPr>
          <w:t>).</w:t>
        </w:r>
      </w:ins>
      <w:ins w:id="336" w:author="#NI YUQIN#" w:date="2025-07-31T15:26:00Z" w16du:dateUtc="2025-07-31T07:26:00Z">
        <w:r w:rsidR="00866191">
          <w:rPr>
            <w:rFonts w:ascii="Times New Roman" w:hAnsi="Times New Roman" w:cs="Times New Roman" w:hint="eastAsia"/>
            <w:sz w:val="24"/>
          </w:rPr>
          <w:t xml:space="preserve"> </w:t>
        </w:r>
      </w:ins>
      <w:ins w:id="337" w:author="#NI YUQIN#" w:date="2025-07-31T15:27:00Z" w16du:dateUtc="2025-07-31T07:27:00Z">
        <w:r w:rsidR="00866191">
          <w:rPr>
            <w:rFonts w:ascii="Times New Roman" w:hAnsi="Times New Roman" w:cs="Times New Roman"/>
            <w:sz w:val="24"/>
          </w:rPr>
          <w:t>Concurrently</w:t>
        </w:r>
      </w:ins>
      <w:ins w:id="338" w:author="#NI YUQIN#" w:date="2025-07-31T15:13:00Z" w16du:dateUtc="2025-07-31T07:13:00Z">
        <w:r w:rsidR="00CA65AE">
          <w:rPr>
            <w:rFonts w:ascii="Times New Roman" w:hAnsi="Times New Roman" w:cs="Times New Roman" w:hint="eastAsia"/>
            <w:sz w:val="24"/>
          </w:rPr>
          <w:t xml:space="preserve">, the </w:t>
        </w:r>
        <w:r w:rsidR="000609B7">
          <w:rPr>
            <w:rFonts w:ascii="Times New Roman" w:hAnsi="Times New Roman" w:cs="Times New Roman" w:hint="eastAsia"/>
            <w:sz w:val="24"/>
          </w:rPr>
          <w:t xml:space="preserve">applied current </w:t>
        </w:r>
      </w:ins>
      <w:ins w:id="339" w:author="#NI YUQIN#" w:date="2025-07-31T15:26:00Z" w16du:dateUtc="2025-07-31T07:26:00Z">
        <w:r w:rsidR="00866191">
          <w:rPr>
            <w:rFonts w:ascii="Times New Roman" w:hAnsi="Times New Roman" w:cs="Times New Roman" w:hint="eastAsia"/>
            <w:sz w:val="24"/>
          </w:rPr>
          <w:t>in</w:t>
        </w:r>
      </w:ins>
      <w:ins w:id="340" w:author="#NI YUQIN#" w:date="2025-07-31T15:27:00Z" w16du:dateUtc="2025-07-31T07:27:00Z">
        <w:r w:rsidR="00866191">
          <w:rPr>
            <w:rFonts w:ascii="Times New Roman" w:hAnsi="Times New Roman" w:cs="Times New Roman" w:hint="eastAsia"/>
            <w:sz w:val="24"/>
          </w:rPr>
          <w:t xml:space="preserve">itiated </w:t>
        </w:r>
      </w:ins>
      <w:ins w:id="341" w:author="#NI YUQIN#" w:date="2025-07-31T15:13:00Z" w16du:dateUtc="2025-07-31T07:13:00Z">
        <w:r w:rsidR="000609B7">
          <w:rPr>
            <w:rFonts w:ascii="Times New Roman" w:hAnsi="Times New Roman" w:cs="Times New Roman" w:hint="eastAsia"/>
            <w:sz w:val="24"/>
          </w:rPr>
          <w:t xml:space="preserve">water </w:t>
        </w:r>
        <w:r w:rsidR="000609B7">
          <w:rPr>
            <w:rFonts w:ascii="Times New Roman" w:hAnsi="Times New Roman" w:cs="Times New Roman"/>
            <w:sz w:val="24"/>
          </w:rPr>
          <w:t>dissociation</w:t>
        </w:r>
        <w:r w:rsidR="000609B7">
          <w:rPr>
            <w:rFonts w:ascii="Times New Roman" w:hAnsi="Times New Roman" w:cs="Times New Roman" w:hint="eastAsia"/>
            <w:sz w:val="24"/>
          </w:rPr>
          <w:t xml:space="preserve"> at the BPM</w:t>
        </w:r>
      </w:ins>
      <w:ins w:id="342" w:author="#NI YUQIN#" w:date="2025-07-31T15:27:00Z" w16du:dateUtc="2025-07-31T07:27:00Z">
        <w:r w:rsidR="00866191">
          <w:rPr>
            <w:rFonts w:ascii="Times New Roman" w:hAnsi="Times New Roman" w:cs="Times New Roman" w:hint="eastAsia"/>
            <w:sz w:val="24"/>
          </w:rPr>
          <w:t>s</w:t>
        </w:r>
      </w:ins>
      <w:ins w:id="343" w:author="#NI YUQIN#" w:date="2025-07-31T15:13:00Z" w16du:dateUtc="2025-07-31T07:13:00Z">
        <w:r w:rsidR="00AE25CE">
          <w:rPr>
            <w:rFonts w:ascii="Times New Roman" w:hAnsi="Times New Roman" w:cs="Times New Roman" w:hint="eastAsia"/>
            <w:sz w:val="24"/>
          </w:rPr>
          <w:t xml:space="preserve"> </w:t>
        </w:r>
      </w:ins>
      <w:ins w:id="344" w:author="#NI YUQIN#" w:date="2025-07-31T15:14:00Z" w16du:dateUtc="2025-07-31T07:14:00Z">
        <w:r w:rsidR="00AE25CE">
          <w:rPr>
            <w:rFonts w:ascii="Times New Roman" w:hAnsi="Times New Roman" w:cs="Times New Roman" w:hint="eastAsia"/>
            <w:sz w:val="24"/>
          </w:rPr>
          <w:t>to generate H</w:t>
        </w:r>
        <w:r w:rsidR="00AE25CE" w:rsidRPr="00866191">
          <w:rPr>
            <w:rFonts w:ascii="Times New Roman" w:hAnsi="Times New Roman" w:cs="Times New Roman"/>
            <w:sz w:val="24"/>
            <w:vertAlign w:val="superscript"/>
            <w:rPrChange w:id="345" w:author="#NI YUQIN#" w:date="2025-07-31T15:27:00Z" w16du:dateUtc="2025-07-31T07:27:00Z">
              <w:rPr>
                <w:rFonts w:ascii="Times New Roman" w:hAnsi="Times New Roman" w:cs="Times New Roman"/>
                <w:sz w:val="24"/>
              </w:rPr>
            </w:rPrChange>
          </w:rPr>
          <w:t>+</w:t>
        </w:r>
        <w:r w:rsidR="00AE25CE">
          <w:rPr>
            <w:rFonts w:ascii="Times New Roman" w:hAnsi="Times New Roman" w:cs="Times New Roman" w:hint="eastAsia"/>
            <w:sz w:val="24"/>
          </w:rPr>
          <w:t xml:space="preserve"> and OH</w:t>
        </w:r>
        <w:r w:rsidR="00AE25CE" w:rsidRPr="00866191">
          <w:rPr>
            <w:rFonts w:ascii="Times New Roman" w:hAnsi="Times New Roman" w:cs="Times New Roman"/>
            <w:sz w:val="24"/>
            <w:vertAlign w:val="superscript"/>
            <w:rPrChange w:id="346" w:author="#NI YUQIN#" w:date="2025-07-31T15:27:00Z" w16du:dateUtc="2025-07-31T07:27:00Z">
              <w:rPr>
                <w:rFonts w:ascii="Times New Roman" w:hAnsi="Times New Roman" w:cs="Times New Roman"/>
                <w:sz w:val="24"/>
              </w:rPr>
            </w:rPrChange>
          </w:rPr>
          <w:t>-</w:t>
        </w:r>
        <w:r w:rsidR="00AE25CE">
          <w:rPr>
            <w:rFonts w:ascii="Times New Roman" w:hAnsi="Times New Roman" w:cs="Times New Roman" w:hint="eastAsia"/>
            <w:sz w:val="24"/>
          </w:rPr>
          <w:t>. OH</w:t>
        </w:r>
        <w:r w:rsidR="00AE25CE" w:rsidRPr="00866191">
          <w:rPr>
            <w:rFonts w:ascii="Times New Roman" w:hAnsi="Times New Roman" w:cs="Times New Roman"/>
            <w:sz w:val="24"/>
            <w:vertAlign w:val="superscript"/>
            <w:rPrChange w:id="347" w:author="#NI YUQIN#" w:date="2025-07-31T15:27:00Z" w16du:dateUtc="2025-07-31T07:27:00Z">
              <w:rPr>
                <w:rFonts w:ascii="Times New Roman" w:hAnsi="Times New Roman" w:cs="Times New Roman"/>
                <w:sz w:val="24"/>
              </w:rPr>
            </w:rPrChange>
          </w:rPr>
          <w:t>-</w:t>
        </w:r>
        <w:r w:rsidR="00AE25CE">
          <w:rPr>
            <w:rFonts w:ascii="Times New Roman" w:hAnsi="Times New Roman" w:cs="Times New Roman" w:hint="eastAsia"/>
            <w:sz w:val="24"/>
          </w:rPr>
          <w:t xml:space="preserve"> </w:t>
        </w:r>
        <w:r w:rsidR="00AE25CE">
          <w:rPr>
            <w:rFonts w:ascii="Times New Roman" w:hAnsi="Times New Roman" w:cs="Times New Roman"/>
            <w:sz w:val="24"/>
          </w:rPr>
          <w:t>accumulated</w:t>
        </w:r>
        <w:r w:rsidR="00AE25CE">
          <w:rPr>
            <w:rFonts w:ascii="Times New Roman" w:hAnsi="Times New Roman" w:cs="Times New Roman" w:hint="eastAsia"/>
            <w:sz w:val="24"/>
          </w:rPr>
          <w:t xml:space="preserve"> in the BC (</w:t>
        </w:r>
        <w:r w:rsidR="00EE4DEB" w:rsidRPr="001D4808">
          <w:rPr>
            <w:rFonts w:ascii="Times New Roman" w:hAnsi="Times New Roman" w:cs="Times New Roman"/>
            <w:b/>
            <w:bCs/>
            <w:sz w:val="24"/>
            <w:rPrChange w:id="348" w:author="#NI YUQIN#" w:date="2025-07-31T15:19:00Z" w16du:dateUtc="2025-07-31T07:19:00Z">
              <w:rPr>
                <w:rFonts w:ascii="Times New Roman" w:hAnsi="Times New Roman" w:cs="Times New Roman"/>
                <w:sz w:val="24"/>
              </w:rPr>
            </w:rPrChange>
          </w:rPr>
          <w:t>Figure 2 e</w:t>
        </w:r>
        <w:r w:rsidR="00EE4DEB">
          <w:rPr>
            <w:rFonts w:ascii="Times New Roman" w:hAnsi="Times New Roman" w:cs="Times New Roman" w:hint="eastAsia"/>
            <w:sz w:val="24"/>
          </w:rPr>
          <w:t>)</w:t>
        </w:r>
      </w:ins>
      <w:ins w:id="349" w:author="#NI YUQIN#" w:date="2025-07-31T15:27:00Z" w16du:dateUtc="2025-07-31T07:27:00Z">
        <w:r w:rsidR="00983CDB">
          <w:rPr>
            <w:rFonts w:ascii="Times New Roman" w:hAnsi="Times New Roman" w:cs="Times New Roman" w:hint="eastAsia"/>
            <w:sz w:val="24"/>
          </w:rPr>
          <w:t>, while</w:t>
        </w:r>
      </w:ins>
      <w:ins w:id="350" w:author="#NI YUQIN#" w:date="2025-07-31T15:19:00Z" w16du:dateUtc="2025-07-31T07:19:00Z">
        <w:r w:rsidR="001D4808">
          <w:rPr>
            <w:rFonts w:ascii="Times New Roman" w:hAnsi="Times New Roman" w:cs="Times New Roman" w:hint="eastAsia"/>
            <w:sz w:val="24"/>
          </w:rPr>
          <w:t xml:space="preserve"> </w:t>
        </w:r>
      </w:ins>
      <w:ins w:id="351" w:author="#NI YUQIN#" w:date="2025-07-31T15:17:00Z" w16du:dateUtc="2025-07-31T07:17:00Z">
        <w:r w:rsidR="00B35695">
          <w:rPr>
            <w:rFonts w:ascii="Times New Roman" w:hAnsi="Times New Roman" w:cs="Times New Roman" w:hint="eastAsia"/>
            <w:sz w:val="24"/>
          </w:rPr>
          <w:t>H</w:t>
        </w:r>
        <w:r w:rsidR="00B35695" w:rsidRPr="00983CDB">
          <w:rPr>
            <w:rFonts w:ascii="Times New Roman" w:hAnsi="Times New Roman" w:cs="Times New Roman"/>
            <w:sz w:val="24"/>
            <w:vertAlign w:val="superscript"/>
            <w:rPrChange w:id="352" w:author="#NI YUQIN#" w:date="2025-07-31T15:27:00Z" w16du:dateUtc="2025-07-31T07:27:00Z">
              <w:rPr>
                <w:rFonts w:ascii="Times New Roman" w:hAnsi="Times New Roman" w:cs="Times New Roman"/>
                <w:sz w:val="24"/>
              </w:rPr>
            </w:rPrChange>
          </w:rPr>
          <w:t>+</w:t>
        </w:r>
        <w:r w:rsidR="00B35695">
          <w:rPr>
            <w:rFonts w:ascii="Times New Roman" w:hAnsi="Times New Roman" w:cs="Times New Roman" w:hint="eastAsia"/>
            <w:sz w:val="24"/>
          </w:rPr>
          <w:t xml:space="preserve"> </w:t>
        </w:r>
        <w:r w:rsidR="00B35695">
          <w:rPr>
            <w:rFonts w:ascii="Times New Roman" w:hAnsi="Times New Roman" w:cs="Times New Roman"/>
            <w:sz w:val="24"/>
          </w:rPr>
          <w:t>accumulated</w:t>
        </w:r>
        <w:r w:rsidR="00B35695">
          <w:rPr>
            <w:rFonts w:ascii="Times New Roman" w:hAnsi="Times New Roman" w:cs="Times New Roman" w:hint="eastAsia"/>
            <w:sz w:val="24"/>
          </w:rPr>
          <w:t xml:space="preserve"> in the AC (</w:t>
        </w:r>
        <w:r w:rsidR="00B35695" w:rsidRPr="001D4808">
          <w:rPr>
            <w:rFonts w:ascii="Times New Roman" w:hAnsi="Times New Roman" w:cs="Times New Roman"/>
            <w:b/>
            <w:bCs/>
            <w:sz w:val="24"/>
            <w:rPrChange w:id="353" w:author="#NI YUQIN#" w:date="2025-07-31T15:19:00Z" w16du:dateUtc="2025-07-31T07:19:00Z">
              <w:rPr>
                <w:rFonts w:ascii="Times New Roman" w:hAnsi="Times New Roman" w:cs="Times New Roman"/>
                <w:sz w:val="24"/>
              </w:rPr>
            </w:rPrChange>
          </w:rPr>
          <w:t>Figure 2 f</w:t>
        </w:r>
        <w:r w:rsidR="00B35695">
          <w:rPr>
            <w:rFonts w:ascii="Times New Roman" w:hAnsi="Times New Roman" w:cs="Times New Roman" w:hint="eastAsia"/>
            <w:sz w:val="24"/>
          </w:rPr>
          <w:t>)</w:t>
        </w:r>
      </w:ins>
      <w:ins w:id="354" w:author="#NI YUQIN#" w:date="2025-07-31T15:18:00Z" w16du:dateUtc="2025-07-31T07:18:00Z">
        <w:r w:rsidR="001D4808">
          <w:rPr>
            <w:rFonts w:ascii="Times New Roman" w:hAnsi="Times New Roman" w:cs="Times New Roman" w:hint="eastAsia"/>
            <w:sz w:val="24"/>
          </w:rPr>
          <w:t xml:space="preserve">. </w:t>
        </w:r>
      </w:ins>
      <w:ins w:id="355" w:author="#NI YUQIN#" w:date="2025-07-31T15:28:00Z" w16du:dateUtc="2025-07-31T07:28:00Z">
        <w:r w:rsidR="001C43DA">
          <w:rPr>
            <w:rFonts w:ascii="Times New Roman" w:hAnsi="Times New Roman" w:cs="Times New Roman" w:hint="eastAsia"/>
            <w:sz w:val="24"/>
          </w:rPr>
          <w:t>Due to the higher</w:t>
        </w:r>
      </w:ins>
      <w:ins w:id="356" w:author="#NI YUQIN#" w:date="2025-07-31T15:20:00Z" w16du:dateUtc="2025-07-31T07:20:00Z">
        <w:r w:rsidR="00275EEE">
          <w:rPr>
            <w:rFonts w:ascii="Times New Roman" w:hAnsi="Times New Roman" w:cs="Times New Roman" w:hint="eastAsia"/>
            <w:sz w:val="24"/>
          </w:rPr>
          <w:t xml:space="preserve"> mobility of H</w:t>
        </w:r>
        <w:r w:rsidR="00275EEE" w:rsidRPr="001C43DA">
          <w:rPr>
            <w:rFonts w:ascii="Times New Roman" w:hAnsi="Times New Roman" w:cs="Times New Roman"/>
            <w:sz w:val="24"/>
            <w:vertAlign w:val="superscript"/>
            <w:rPrChange w:id="357" w:author="#NI YUQIN#" w:date="2025-07-31T15:28:00Z" w16du:dateUtc="2025-07-31T07:28:00Z">
              <w:rPr>
                <w:rFonts w:ascii="Times New Roman" w:hAnsi="Times New Roman" w:cs="Times New Roman"/>
                <w:sz w:val="24"/>
              </w:rPr>
            </w:rPrChange>
          </w:rPr>
          <w:t>+</w:t>
        </w:r>
        <w:r w:rsidR="00275EEE">
          <w:rPr>
            <w:rFonts w:ascii="Times New Roman" w:hAnsi="Times New Roman" w:cs="Times New Roman" w:hint="eastAsia"/>
            <w:sz w:val="24"/>
          </w:rPr>
          <w:t xml:space="preserve"> </w:t>
        </w:r>
      </w:ins>
      <w:ins w:id="358" w:author="#NI YUQIN#" w:date="2025-07-31T15:28:00Z" w16du:dateUtc="2025-07-31T07:28:00Z">
        <w:r w:rsidR="001C43DA">
          <w:rPr>
            <w:rFonts w:ascii="Times New Roman" w:hAnsi="Times New Roman" w:cs="Times New Roman" w:hint="eastAsia"/>
            <w:sz w:val="24"/>
          </w:rPr>
          <w:t>relative to</w:t>
        </w:r>
      </w:ins>
      <w:ins w:id="359" w:author="#NI YUQIN#" w:date="2025-07-31T15:21:00Z" w16du:dateUtc="2025-07-31T07:21:00Z">
        <w:r w:rsidR="00275EEE">
          <w:rPr>
            <w:rFonts w:ascii="Times New Roman" w:hAnsi="Times New Roman" w:cs="Times New Roman" w:hint="eastAsia"/>
            <w:sz w:val="24"/>
          </w:rPr>
          <w:t xml:space="preserve"> OH</w:t>
        </w:r>
        <w:r w:rsidR="00275EEE" w:rsidRPr="001C43DA">
          <w:rPr>
            <w:rFonts w:ascii="Times New Roman" w:hAnsi="Times New Roman" w:cs="Times New Roman"/>
            <w:sz w:val="24"/>
            <w:vertAlign w:val="superscript"/>
            <w:rPrChange w:id="360" w:author="#NI YUQIN#" w:date="2025-07-31T15:28:00Z" w16du:dateUtc="2025-07-31T07:28:00Z">
              <w:rPr>
                <w:rFonts w:ascii="Times New Roman" w:hAnsi="Times New Roman" w:cs="Times New Roman"/>
                <w:sz w:val="24"/>
              </w:rPr>
            </w:rPrChange>
          </w:rPr>
          <w:t>-</w:t>
        </w:r>
        <w:r w:rsidR="00275EEE">
          <w:rPr>
            <w:rFonts w:ascii="Times New Roman" w:hAnsi="Times New Roman" w:cs="Times New Roman" w:hint="eastAsia"/>
            <w:sz w:val="24"/>
          </w:rPr>
          <w:t>,</w:t>
        </w:r>
      </w:ins>
      <w:ins w:id="361" w:author="#NI YUQIN#" w:date="2025-07-31T15:28:00Z" w16du:dateUtc="2025-07-31T07:28:00Z">
        <w:r w:rsidR="001C43DA">
          <w:rPr>
            <w:rFonts w:ascii="Times New Roman" w:hAnsi="Times New Roman" w:cs="Times New Roman" w:hint="eastAsia"/>
            <w:sz w:val="24"/>
          </w:rPr>
          <w:t xml:space="preserve"> a portion</w:t>
        </w:r>
      </w:ins>
      <w:ins w:id="362" w:author="#NI YUQIN#" w:date="2025-07-31T15:21:00Z" w16du:dateUtc="2025-07-31T07:21:00Z">
        <w:r w:rsidR="00D70DAB">
          <w:rPr>
            <w:rFonts w:ascii="Times New Roman" w:hAnsi="Times New Roman" w:cs="Times New Roman" w:hint="eastAsia"/>
            <w:sz w:val="24"/>
          </w:rPr>
          <w:t xml:space="preserve"> of H</w:t>
        </w:r>
        <w:r w:rsidR="00D70DAB" w:rsidRPr="001C43DA">
          <w:rPr>
            <w:rFonts w:ascii="Times New Roman" w:hAnsi="Times New Roman" w:cs="Times New Roman"/>
            <w:sz w:val="24"/>
            <w:vertAlign w:val="superscript"/>
            <w:rPrChange w:id="363" w:author="#NI YUQIN#" w:date="2025-07-31T15:28:00Z" w16du:dateUtc="2025-07-31T07:28:00Z">
              <w:rPr>
                <w:rFonts w:ascii="Times New Roman" w:hAnsi="Times New Roman" w:cs="Times New Roman"/>
                <w:sz w:val="24"/>
              </w:rPr>
            </w:rPrChange>
          </w:rPr>
          <w:t>+</w:t>
        </w:r>
        <w:r w:rsidR="00D70DAB">
          <w:rPr>
            <w:rFonts w:ascii="Times New Roman" w:hAnsi="Times New Roman" w:cs="Times New Roman" w:hint="eastAsia"/>
            <w:sz w:val="24"/>
          </w:rPr>
          <w:t xml:space="preserve"> leaked from AC to SC, </w:t>
        </w:r>
      </w:ins>
      <w:ins w:id="364" w:author="#NI YUQIN#" w:date="2025-07-31T15:28:00Z" w16du:dateUtc="2025-07-31T07:28:00Z">
        <w:r w:rsidR="00613247">
          <w:rPr>
            <w:rFonts w:ascii="Times New Roman" w:hAnsi="Times New Roman" w:cs="Times New Roman" w:hint="eastAsia"/>
            <w:sz w:val="24"/>
          </w:rPr>
          <w:t>contributing to</w:t>
        </w:r>
      </w:ins>
      <w:ins w:id="365" w:author="#NI YUQIN#" w:date="2025-07-31T15:21:00Z" w16du:dateUtc="2025-07-31T07:21:00Z">
        <w:r w:rsidR="00D70DAB">
          <w:rPr>
            <w:rFonts w:ascii="Times New Roman" w:hAnsi="Times New Roman" w:cs="Times New Roman" w:hint="eastAsia"/>
            <w:sz w:val="24"/>
          </w:rPr>
          <w:t xml:space="preserve"> the pH decline in SC (</w:t>
        </w:r>
        <w:r w:rsidR="00D70DAB" w:rsidRPr="00230F2C">
          <w:rPr>
            <w:rFonts w:ascii="Times New Roman" w:hAnsi="Times New Roman" w:cs="Times New Roman"/>
            <w:b/>
            <w:bCs/>
            <w:sz w:val="24"/>
            <w:rPrChange w:id="366" w:author="#NI YUQIN#" w:date="2025-07-31T15:24:00Z" w16du:dateUtc="2025-07-31T07:24:00Z">
              <w:rPr>
                <w:rFonts w:ascii="Times New Roman" w:hAnsi="Times New Roman" w:cs="Times New Roman"/>
                <w:sz w:val="24"/>
              </w:rPr>
            </w:rPrChange>
          </w:rPr>
          <w:t>Figure 2 d</w:t>
        </w:r>
        <w:r w:rsidR="00D70DAB">
          <w:rPr>
            <w:rFonts w:ascii="Times New Roman" w:hAnsi="Times New Roman" w:cs="Times New Roman" w:hint="eastAsia"/>
            <w:sz w:val="24"/>
          </w:rPr>
          <w:t xml:space="preserve">). However, when treating SWB, </w:t>
        </w:r>
      </w:ins>
      <w:ins w:id="367" w:author="#NI YUQIN#" w:date="2025-07-31T15:29:00Z" w16du:dateUtc="2025-07-31T07:29:00Z">
        <w:r w:rsidR="00613247">
          <w:rPr>
            <w:rFonts w:ascii="Times New Roman" w:hAnsi="Times New Roman" w:cs="Times New Roman" w:hint="eastAsia"/>
            <w:sz w:val="24"/>
          </w:rPr>
          <w:t xml:space="preserve">the pH in SC increased, </w:t>
        </w:r>
      </w:ins>
      <w:ins w:id="368" w:author="#NI YUQIN#" w:date="2025-07-31T15:21:00Z" w16du:dateUtc="2025-07-31T07:21:00Z">
        <w:r w:rsidR="00D70DAB">
          <w:rPr>
            <w:rFonts w:ascii="Times New Roman" w:hAnsi="Times New Roman" w:cs="Times New Roman" w:hint="eastAsia"/>
            <w:sz w:val="24"/>
          </w:rPr>
          <w:t>indicating</w:t>
        </w:r>
      </w:ins>
      <w:ins w:id="369" w:author="#NI YUQIN#" w:date="2025-07-31T15:29:00Z" w16du:dateUtc="2025-07-31T07:29:00Z">
        <w:r w:rsidR="00613247">
          <w:rPr>
            <w:rFonts w:ascii="Times New Roman" w:hAnsi="Times New Roman" w:cs="Times New Roman" w:hint="eastAsia"/>
            <w:sz w:val="24"/>
          </w:rPr>
          <w:t xml:space="preserve"> the</w:t>
        </w:r>
      </w:ins>
      <w:ins w:id="370" w:author="#NI YUQIN#" w:date="2025-07-31T15:21:00Z" w16du:dateUtc="2025-07-31T07:21:00Z">
        <w:r w:rsidR="00D70DAB">
          <w:rPr>
            <w:rFonts w:ascii="Times New Roman" w:hAnsi="Times New Roman" w:cs="Times New Roman" w:hint="eastAsia"/>
            <w:sz w:val="24"/>
          </w:rPr>
          <w:t xml:space="preserve"> </w:t>
        </w:r>
        <w:r w:rsidR="00D70DAB">
          <w:rPr>
            <w:rFonts w:ascii="Times New Roman" w:hAnsi="Times New Roman" w:cs="Times New Roman"/>
            <w:sz w:val="24"/>
          </w:rPr>
          <w:t>additional</w:t>
        </w:r>
        <w:r w:rsidR="00D70DAB">
          <w:rPr>
            <w:rFonts w:ascii="Times New Roman" w:hAnsi="Times New Roman" w:cs="Times New Roman" w:hint="eastAsia"/>
            <w:sz w:val="24"/>
          </w:rPr>
          <w:t xml:space="preserve"> </w:t>
        </w:r>
      </w:ins>
      <w:ins w:id="371" w:author="#NI YUQIN#" w:date="2025-07-31T15:29:00Z" w16du:dateUtc="2025-07-31T07:29:00Z">
        <w:r w:rsidR="00613247">
          <w:rPr>
            <w:rFonts w:ascii="Times New Roman" w:hAnsi="Times New Roman" w:cs="Times New Roman" w:hint="eastAsia"/>
            <w:sz w:val="24"/>
          </w:rPr>
          <w:t xml:space="preserve">generation or accumulation of </w:t>
        </w:r>
      </w:ins>
      <w:ins w:id="372" w:author="#NI YUQIN#" w:date="2025-07-31T15:21:00Z" w16du:dateUtc="2025-07-31T07:21:00Z">
        <w:r w:rsidR="00D70DAB">
          <w:rPr>
            <w:rFonts w:ascii="Times New Roman" w:hAnsi="Times New Roman" w:cs="Times New Roman" w:hint="eastAsia"/>
            <w:sz w:val="24"/>
          </w:rPr>
          <w:t>OH</w:t>
        </w:r>
        <w:r w:rsidR="00D70DAB" w:rsidRPr="00613247">
          <w:rPr>
            <w:rFonts w:ascii="Times New Roman" w:hAnsi="Times New Roman" w:cs="Times New Roman"/>
            <w:sz w:val="24"/>
            <w:vertAlign w:val="superscript"/>
            <w:rPrChange w:id="373" w:author="#NI YUQIN#" w:date="2025-07-31T15:29:00Z" w16du:dateUtc="2025-07-31T07:29:00Z">
              <w:rPr>
                <w:rFonts w:ascii="Times New Roman" w:hAnsi="Times New Roman" w:cs="Times New Roman"/>
                <w:sz w:val="24"/>
              </w:rPr>
            </w:rPrChange>
          </w:rPr>
          <w:t>-</w:t>
        </w:r>
        <w:r w:rsidR="00D70DAB">
          <w:rPr>
            <w:rFonts w:ascii="Times New Roman" w:hAnsi="Times New Roman" w:cs="Times New Roman" w:hint="eastAsia"/>
            <w:sz w:val="24"/>
          </w:rPr>
          <w:t xml:space="preserve"> (</w:t>
        </w:r>
        <w:r w:rsidR="00D70DAB" w:rsidRPr="00230F2C">
          <w:rPr>
            <w:rFonts w:ascii="Times New Roman" w:hAnsi="Times New Roman" w:cs="Times New Roman"/>
            <w:b/>
            <w:bCs/>
            <w:sz w:val="24"/>
            <w:rPrChange w:id="374" w:author="#NI YUQIN#" w:date="2025-07-31T15:24:00Z" w16du:dateUtc="2025-07-31T07:24:00Z">
              <w:rPr>
                <w:rFonts w:ascii="Times New Roman" w:hAnsi="Times New Roman" w:cs="Times New Roman"/>
                <w:sz w:val="24"/>
              </w:rPr>
            </w:rPrChange>
          </w:rPr>
          <w:t>Figure 2</w:t>
        </w:r>
      </w:ins>
      <w:ins w:id="375" w:author="#NI YUQIN#" w:date="2025-07-31T15:22:00Z" w16du:dateUtc="2025-07-31T07:22:00Z">
        <w:r w:rsidR="00D70DAB" w:rsidRPr="00230F2C">
          <w:rPr>
            <w:rFonts w:ascii="Times New Roman" w:hAnsi="Times New Roman" w:cs="Times New Roman"/>
            <w:b/>
            <w:bCs/>
            <w:sz w:val="24"/>
            <w:rPrChange w:id="376" w:author="#NI YUQIN#" w:date="2025-07-31T15:24:00Z" w16du:dateUtc="2025-07-31T07:24:00Z">
              <w:rPr>
                <w:rFonts w:ascii="Times New Roman" w:hAnsi="Times New Roman" w:cs="Times New Roman"/>
                <w:sz w:val="24"/>
              </w:rPr>
            </w:rPrChange>
          </w:rPr>
          <w:t xml:space="preserve"> d</w:t>
        </w:r>
        <w:r w:rsidR="00D70DAB">
          <w:rPr>
            <w:rFonts w:ascii="Times New Roman" w:hAnsi="Times New Roman" w:cs="Times New Roman" w:hint="eastAsia"/>
            <w:sz w:val="24"/>
          </w:rPr>
          <w:t>)</w:t>
        </w:r>
      </w:ins>
      <w:ins w:id="377" w:author="#NI YUQIN#" w:date="2025-07-31T15:21:00Z" w16du:dateUtc="2025-07-31T07:21:00Z">
        <w:r w:rsidR="00D70DAB">
          <w:rPr>
            <w:rFonts w:ascii="Times New Roman" w:hAnsi="Times New Roman" w:cs="Times New Roman" w:hint="eastAsia"/>
            <w:sz w:val="24"/>
          </w:rPr>
          <w:t>.</w:t>
        </w:r>
      </w:ins>
    </w:p>
    <w:p w14:paraId="09D92F62" w14:textId="03F7CDDD" w:rsidR="00D90B8D" w:rsidDel="00025DD5" w:rsidRDefault="00BA5203" w:rsidP="00532789">
      <w:pPr>
        <w:spacing w:line="480" w:lineRule="auto"/>
        <w:rPr>
          <w:del w:id="378" w:author="#NI YUQIN#" w:date="2025-07-31T15:30:00Z" w16du:dateUtc="2025-07-31T07:30:00Z"/>
          <w:rFonts w:ascii="Times New Roman" w:hAnsi="Times New Roman" w:cs="Times New Roman"/>
          <w:sz w:val="24"/>
        </w:rPr>
      </w:pPr>
      <w:ins w:id="379" w:author="She Qianhong (Asst Prof)" w:date="2025-07-31T01:23:00Z" w16du:dateUtc="2025-07-30T17:23:00Z">
        <w:del w:id="380" w:author="#NI YUQIN#" w:date="2025-07-31T15:30:00Z" w16du:dateUtc="2025-07-31T07:30:00Z">
          <w:r w:rsidDel="00025DD5">
            <w:rPr>
              <w:rFonts w:ascii="Times New Roman" w:hAnsi="Times New Roman" w:cs="Times New Roman" w:hint="eastAsia"/>
              <w:sz w:val="24"/>
            </w:rPr>
            <w:delText>【</w:delText>
          </w:r>
        </w:del>
      </w:ins>
      <w:ins w:id="381" w:author="She Qianhong (Asst Prof)" w:date="2025-07-31T01:24:00Z" w16du:dateUtc="2025-07-30T17:24:00Z">
        <w:del w:id="382" w:author="#NI YUQIN#" w:date="2025-07-31T15:30:00Z" w16du:dateUtc="2025-07-31T07:30:00Z">
          <w:r w:rsidDel="00025DD5">
            <w:rPr>
              <w:rFonts w:ascii="Times New Roman" w:hAnsi="Times New Roman" w:cs="Times New Roman" w:hint="eastAsia"/>
              <w:sz w:val="24"/>
            </w:rPr>
            <w:delText>先介绍</w:delText>
          </w:r>
          <w:r w:rsidDel="00025DD5">
            <w:rPr>
              <w:rFonts w:ascii="Times New Roman" w:hAnsi="Times New Roman" w:cs="Times New Roman" w:hint="eastAsia"/>
              <w:sz w:val="24"/>
            </w:rPr>
            <w:delText>ion transport</w:delText>
          </w:r>
          <w:r w:rsidDel="00025DD5">
            <w:rPr>
              <w:rFonts w:ascii="Times New Roman" w:hAnsi="Times New Roman" w:cs="Times New Roman" w:hint="eastAsia"/>
              <w:sz w:val="24"/>
            </w:rPr>
            <w:delText>，把后面的补充完整</w:delText>
          </w:r>
        </w:del>
      </w:ins>
      <w:ins w:id="383" w:author="She Qianhong (Asst Prof)" w:date="2025-07-31T01:23:00Z" w16du:dateUtc="2025-07-30T17:23:00Z">
        <w:del w:id="384" w:author="#NI YUQIN#" w:date="2025-07-31T15:30:00Z" w16du:dateUtc="2025-07-31T07:30:00Z">
          <w:r w:rsidDel="00025DD5">
            <w:rPr>
              <w:rFonts w:ascii="Times New Roman" w:hAnsi="Times New Roman" w:cs="Times New Roman" w:hint="eastAsia"/>
              <w:sz w:val="24"/>
            </w:rPr>
            <w:delText>】</w:delText>
          </w:r>
        </w:del>
      </w:ins>
      <w:ins w:id="385" w:author="She Qianhong (Asst Prof)" w:date="2025-07-31T00:05:00Z" w16du:dateUtc="2025-07-30T16:05:00Z">
        <w:del w:id="386" w:author="#NI YUQIN#" w:date="2025-07-31T15:30:00Z" w16du:dateUtc="2025-07-31T07:30:00Z">
          <w:r w:rsidR="00111519" w:rsidDel="00025DD5">
            <w:rPr>
              <w:rFonts w:ascii="Times New Roman" w:hAnsi="Times New Roman" w:cs="Times New Roman"/>
              <w:sz w:val="24"/>
              <w:lang w:val="en-SG"/>
            </w:rPr>
            <w:delText xml:space="preserve">Despite no </w:delText>
          </w:r>
        </w:del>
      </w:ins>
      <w:ins w:id="387" w:author="She Qianhong (Asst Prof)" w:date="2025-07-31T00:07:00Z" w16du:dateUtc="2025-07-30T16:07:00Z">
        <w:del w:id="388" w:author="#NI YUQIN#" w:date="2025-07-31T15:30:00Z" w16du:dateUtc="2025-07-31T07:30:00Z">
          <w:r w:rsidR="00473916" w:rsidDel="00025DD5">
            <w:rPr>
              <w:rFonts w:ascii="Times New Roman" w:hAnsi="Times New Roman" w:cs="Times New Roman" w:hint="eastAsia"/>
              <w:sz w:val="24"/>
            </w:rPr>
            <w:delText>Mg</w:delText>
          </w:r>
          <w:r w:rsidR="00473916" w:rsidRPr="004D06F0" w:rsidDel="00025DD5">
            <w:rPr>
              <w:rFonts w:ascii="Times New Roman" w:hAnsi="Times New Roman" w:cs="Times New Roman" w:hint="eastAsia"/>
              <w:sz w:val="24"/>
              <w:vertAlign w:val="superscript"/>
            </w:rPr>
            <w:delText>2+</w:delText>
          </w:r>
          <w:r w:rsidR="00473916" w:rsidDel="00025DD5">
            <w:rPr>
              <w:rFonts w:ascii="Times New Roman" w:hAnsi="Times New Roman" w:cs="Times New Roman" w:hint="eastAsia"/>
              <w:sz w:val="24"/>
            </w:rPr>
            <w:delText xml:space="preserve"> </w:delText>
          </w:r>
        </w:del>
      </w:ins>
      <w:ins w:id="389" w:author="She Qianhong (Asst Prof)" w:date="2025-07-31T00:09:00Z" w16du:dateUtc="2025-07-30T16:09:00Z">
        <w:del w:id="390" w:author="#NI YUQIN#" w:date="2025-07-31T15:30:00Z" w16du:dateUtc="2025-07-31T07:30:00Z">
          <w:r w:rsidR="00813C41" w:rsidDel="00025DD5">
            <w:rPr>
              <w:rFonts w:ascii="Times New Roman" w:hAnsi="Times New Roman" w:cs="Times New Roman"/>
              <w:sz w:val="24"/>
            </w:rPr>
            <w:delText>or</w:delText>
          </w:r>
        </w:del>
      </w:ins>
      <w:ins w:id="391" w:author="She Qianhong (Asst Prof)" w:date="2025-07-31T00:07:00Z" w16du:dateUtc="2025-07-30T16:07:00Z">
        <w:del w:id="392" w:author="#NI YUQIN#" w:date="2025-07-31T15:30:00Z" w16du:dateUtc="2025-07-31T07:30:00Z">
          <w:r w:rsidR="00473916" w:rsidDel="00025DD5">
            <w:rPr>
              <w:rFonts w:ascii="Times New Roman" w:hAnsi="Times New Roman" w:cs="Times New Roman" w:hint="eastAsia"/>
              <w:sz w:val="24"/>
            </w:rPr>
            <w:delText xml:space="preserve"> Ca</w:delText>
          </w:r>
          <w:r w:rsidR="00473916" w:rsidRPr="004D06F0" w:rsidDel="00025DD5">
            <w:rPr>
              <w:rFonts w:ascii="Times New Roman" w:hAnsi="Times New Roman" w:cs="Times New Roman" w:hint="eastAsia"/>
              <w:sz w:val="24"/>
              <w:vertAlign w:val="superscript"/>
            </w:rPr>
            <w:delText>2+</w:delText>
          </w:r>
          <w:r w:rsidR="00473916" w:rsidDel="00025DD5">
            <w:rPr>
              <w:rFonts w:ascii="Times New Roman" w:hAnsi="Times New Roman" w:cs="Times New Roman" w:hint="eastAsia"/>
              <w:sz w:val="24"/>
            </w:rPr>
            <w:delText xml:space="preserve"> </w:delText>
          </w:r>
          <w:r w:rsidR="00473916" w:rsidDel="00025DD5">
            <w:rPr>
              <w:rFonts w:ascii="Times New Roman" w:hAnsi="Times New Roman" w:cs="Times New Roman"/>
              <w:sz w:val="24"/>
            </w:rPr>
            <w:delText xml:space="preserve">present in the acid chamber </w:delText>
          </w:r>
        </w:del>
      </w:ins>
      <w:ins w:id="393" w:author="She Qianhong (Asst Prof)" w:date="2025-07-31T00:08:00Z" w16du:dateUtc="2025-07-30T16:08:00Z">
        <w:del w:id="394" w:author="#NI YUQIN#" w:date="2025-07-31T15:30:00Z" w16du:dateUtc="2025-07-31T07:30:00Z">
          <w:r w:rsidR="00473916" w:rsidDel="00025DD5">
            <w:rPr>
              <w:rFonts w:ascii="Times New Roman" w:hAnsi="Times New Roman" w:cs="Times New Roman"/>
              <w:sz w:val="24"/>
            </w:rPr>
            <w:delText xml:space="preserve">(AC) </w:delText>
          </w:r>
        </w:del>
      </w:ins>
      <w:ins w:id="395" w:author="She Qianhong (Asst Prof)" w:date="2025-07-31T00:07:00Z" w16du:dateUtc="2025-07-30T16:07:00Z">
        <w:del w:id="396" w:author="#NI YUQIN#" w:date="2025-07-31T15:30:00Z" w16du:dateUtc="2025-07-31T07:30:00Z">
          <w:r w:rsidR="00473916" w:rsidDel="00025DD5">
            <w:rPr>
              <w:rFonts w:ascii="Times New Roman" w:hAnsi="Times New Roman" w:cs="Times New Roman"/>
              <w:sz w:val="24"/>
            </w:rPr>
            <w:delText>and base chamber (BC)</w:delText>
          </w:r>
        </w:del>
      </w:ins>
      <w:ins w:id="397" w:author="She Qianhong (Asst Prof)" w:date="2025-07-31T00:09:00Z" w16du:dateUtc="2025-07-30T16:09:00Z">
        <w:del w:id="398" w:author="#NI YUQIN#" w:date="2025-07-31T15:30:00Z" w16du:dateUtc="2025-07-31T07:30:00Z">
          <w:r w:rsidR="00A4784D" w:rsidDel="00025DD5">
            <w:rPr>
              <w:rFonts w:ascii="Times New Roman" w:hAnsi="Times New Roman" w:cs="Times New Roman"/>
              <w:sz w:val="24"/>
            </w:rPr>
            <w:delText xml:space="preserve"> </w:delText>
          </w:r>
          <w:r w:rsidR="00813C41" w:rsidDel="00025DD5">
            <w:rPr>
              <w:rFonts w:ascii="Times New Roman" w:hAnsi="Times New Roman" w:cs="Times New Roman"/>
              <w:sz w:val="24"/>
            </w:rPr>
            <w:delText>at the beginning of testing</w:delText>
          </w:r>
        </w:del>
      </w:ins>
      <w:ins w:id="399" w:author="She Qianhong (Asst Prof)" w:date="2025-07-31T00:08:00Z" w16du:dateUtc="2025-07-30T16:08:00Z">
        <w:del w:id="400" w:author="#NI YUQIN#" w:date="2025-07-31T15:30:00Z" w16du:dateUtc="2025-07-31T07:30:00Z">
          <w:r w:rsidR="00473916" w:rsidDel="00025DD5">
            <w:rPr>
              <w:rFonts w:ascii="Times New Roman" w:hAnsi="Times New Roman" w:cs="Times New Roman"/>
              <w:sz w:val="24"/>
            </w:rPr>
            <w:delText xml:space="preserve">, </w:delText>
          </w:r>
        </w:del>
      </w:ins>
      <w:del w:id="401" w:author="#NI YUQIN#" w:date="2025-07-31T15:30:00Z" w16du:dateUtc="2025-07-31T07:30:00Z">
        <w:r w:rsidR="00532789" w:rsidDel="00025DD5">
          <w:rPr>
            <w:rFonts w:ascii="Times New Roman" w:hAnsi="Times New Roman" w:cs="Times New Roman"/>
            <w:sz w:val="24"/>
          </w:rPr>
          <w:delText>T</w:delText>
        </w:r>
        <w:r w:rsidR="00532789" w:rsidDel="00025DD5">
          <w:rPr>
            <w:rFonts w:ascii="Times New Roman" w:hAnsi="Times New Roman" w:cs="Times New Roman" w:hint="eastAsia"/>
            <w:sz w:val="24"/>
          </w:rPr>
          <w:delText xml:space="preserve">he concentrations of divalent cations in AC and BC kept in a </w:delText>
        </w:r>
      </w:del>
      <w:ins w:id="402" w:author="She Qianhong (Asst Prof)" w:date="2025-07-30T23:32:00Z" w16du:dateUtc="2025-07-30T15:32:00Z">
        <w:del w:id="403" w:author="#NI YUQIN#" w:date="2025-07-31T15:30:00Z" w16du:dateUtc="2025-07-31T07:30:00Z">
          <w:r w:rsidR="002508B8" w:rsidDel="00025DD5">
            <w:rPr>
              <w:rFonts w:ascii="Times New Roman" w:hAnsi="Times New Roman" w:cs="Times New Roman"/>
              <w:sz w:val="24"/>
            </w:rPr>
            <w:delText>four</w:delText>
          </w:r>
        </w:del>
      </w:ins>
      <w:ins w:id="404" w:author="She Qianhong (Asst Prof)" w:date="2025-07-30T22:00:00Z" w16du:dateUtc="2025-07-30T14:00:00Z">
        <w:del w:id="405" w:author="#NI YUQIN#" w:date="2025-07-31T15:30:00Z" w16du:dateUtc="2025-07-31T07:30:00Z">
          <w:r w:rsidR="002770E3" w:rsidDel="00025DD5">
            <w:rPr>
              <w:rFonts w:ascii="Times New Roman" w:hAnsi="Times New Roman" w:cs="Times New Roman"/>
              <w:sz w:val="24"/>
            </w:rPr>
            <w:delText xml:space="preserve"> </w:delText>
          </w:r>
        </w:del>
      </w:ins>
      <w:ins w:id="406" w:author="She Qianhong (Asst Prof)" w:date="2025-07-30T22:01:00Z" w16du:dateUtc="2025-07-30T14:01:00Z">
        <w:del w:id="407" w:author="#NI YUQIN#" w:date="2025-07-31T15:30:00Z" w16du:dateUtc="2025-07-31T07:30:00Z">
          <w:r w:rsidR="00DC19EB" w:rsidDel="00025DD5">
            <w:rPr>
              <w:rFonts w:ascii="Times New Roman" w:hAnsi="Times New Roman" w:cs="Times New Roman"/>
              <w:sz w:val="24"/>
            </w:rPr>
            <w:delText xml:space="preserve">magnitudes </w:delText>
          </w:r>
        </w:del>
      </w:ins>
      <w:del w:id="408" w:author="#NI YUQIN#" w:date="2025-07-31T15:30:00Z" w16du:dateUtc="2025-07-31T07:30:00Z">
        <w:r w:rsidR="00532789" w:rsidDel="00025DD5">
          <w:rPr>
            <w:rFonts w:ascii="Times New Roman" w:hAnsi="Times New Roman" w:cs="Times New Roman" w:hint="eastAsia"/>
            <w:sz w:val="24"/>
          </w:rPr>
          <w:delText>lower range than that in SC (</w:delText>
        </w:r>
        <w:r w:rsidR="00532789" w:rsidDel="00025DD5">
          <w:rPr>
            <w:rFonts w:ascii="Times New Roman" w:hAnsi="Times New Roman" w:cs="Times New Roman" w:hint="eastAsia"/>
            <w:b/>
            <w:bCs/>
            <w:sz w:val="24"/>
          </w:rPr>
          <w:delText xml:space="preserve">Figure </w:delText>
        </w:r>
        <w:r w:rsidR="00975CFD" w:rsidDel="00025DD5">
          <w:rPr>
            <w:rFonts w:ascii="Times New Roman" w:hAnsi="Times New Roman" w:cs="Times New Roman" w:hint="eastAsia"/>
            <w:b/>
            <w:bCs/>
            <w:sz w:val="24"/>
          </w:rPr>
          <w:delText xml:space="preserve">2 </w:delText>
        </w:r>
        <w:r w:rsidR="00532789" w:rsidRPr="00DC5BD7" w:rsidDel="00025DD5">
          <w:rPr>
            <w:rFonts w:ascii="Times New Roman" w:hAnsi="Times New Roman" w:cs="Times New Roman" w:hint="eastAsia"/>
            <w:b/>
            <w:bCs/>
            <w:sz w:val="24"/>
          </w:rPr>
          <w:delText>a, b, c</w:delText>
        </w:r>
        <w:r w:rsidR="00532789" w:rsidDel="00025DD5">
          <w:rPr>
            <w:rFonts w:ascii="Times New Roman" w:hAnsi="Times New Roman" w:cs="Times New Roman" w:hint="eastAsia"/>
            <w:sz w:val="24"/>
          </w:rPr>
          <w:delText xml:space="preserve">). The concentration of divalent cations slightly increased in the AC </w:delText>
        </w:r>
        <w:r w:rsidR="00975CFD" w:rsidDel="00025DD5">
          <w:rPr>
            <w:rFonts w:ascii="Times New Roman" w:hAnsi="Times New Roman" w:cs="Times New Roman" w:hint="eastAsia"/>
            <w:sz w:val="24"/>
          </w:rPr>
          <w:delText>(</w:delText>
        </w:r>
        <w:r w:rsidR="00975CFD" w:rsidRPr="00975CFD" w:rsidDel="00025DD5">
          <w:rPr>
            <w:rFonts w:ascii="Times New Roman" w:hAnsi="Times New Roman" w:cs="Times New Roman"/>
            <w:b/>
            <w:bCs/>
            <w:sz w:val="24"/>
            <w:rPrChange w:id="409" w:author="#NI YUQIN#" w:date="2025-07-27T16:16:00Z" w16du:dateUtc="2025-07-27T08:16:00Z">
              <w:rPr>
                <w:rFonts w:ascii="Times New Roman" w:hAnsi="Times New Roman" w:cs="Times New Roman"/>
                <w:sz w:val="24"/>
              </w:rPr>
            </w:rPrChange>
          </w:rPr>
          <w:delText>Figure 2 a</w:delText>
        </w:r>
        <w:r w:rsidR="00975CFD" w:rsidDel="00025DD5">
          <w:rPr>
            <w:rFonts w:ascii="Times New Roman" w:hAnsi="Times New Roman" w:cs="Times New Roman" w:hint="eastAsia"/>
            <w:sz w:val="24"/>
          </w:rPr>
          <w:delText xml:space="preserve">) </w:delText>
        </w:r>
        <w:r w:rsidR="00532789" w:rsidDel="00025DD5">
          <w:rPr>
            <w:rFonts w:ascii="Times New Roman" w:hAnsi="Times New Roman" w:cs="Times New Roman" w:hint="eastAsia"/>
            <w:sz w:val="24"/>
          </w:rPr>
          <w:delText>and gradually decreased in the SC</w:delText>
        </w:r>
        <w:r w:rsidR="00975CFD" w:rsidDel="00025DD5">
          <w:rPr>
            <w:rFonts w:ascii="Times New Roman" w:hAnsi="Times New Roman" w:cs="Times New Roman" w:hint="eastAsia"/>
            <w:sz w:val="24"/>
          </w:rPr>
          <w:delText xml:space="preserve"> (</w:delText>
        </w:r>
        <w:r w:rsidR="00975CFD" w:rsidRPr="00E4372B" w:rsidDel="00025DD5">
          <w:rPr>
            <w:rFonts w:ascii="Times New Roman" w:hAnsi="Times New Roman" w:cs="Times New Roman" w:hint="eastAsia"/>
            <w:b/>
            <w:bCs/>
            <w:sz w:val="24"/>
          </w:rPr>
          <w:delText xml:space="preserve">Figure 2 </w:delText>
        </w:r>
        <w:r w:rsidR="00975CFD" w:rsidDel="00025DD5">
          <w:rPr>
            <w:rFonts w:ascii="Times New Roman" w:hAnsi="Times New Roman" w:cs="Times New Roman" w:hint="eastAsia"/>
            <w:b/>
            <w:bCs/>
            <w:sz w:val="24"/>
          </w:rPr>
          <w:delText>c</w:delText>
        </w:r>
        <w:r w:rsidR="00975CFD" w:rsidDel="00025DD5">
          <w:rPr>
            <w:rFonts w:ascii="Times New Roman" w:hAnsi="Times New Roman" w:cs="Times New Roman" w:hint="eastAsia"/>
            <w:sz w:val="24"/>
          </w:rPr>
          <w:delText>)</w:delText>
        </w:r>
        <w:r w:rsidR="00532789" w:rsidDel="00025DD5">
          <w:rPr>
            <w:rFonts w:ascii="Times New Roman" w:hAnsi="Times New Roman" w:cs="Times New Roman" w:hint="eastAsia"/>
            <w:sz w:val="24"/>
          </w:rPr>
          <w:delText>. In the BC</w:delText>
        </w:r>
        <w:r w:rsidR="00975CFD" w:rsidDel="00025DD5">
          <w:rPr>
            <w:rFonts w:ascii="Times New Roman" w:hAnsi="Times New Roman" w:cs="Times New Roman" w:hint="eastAsia"/>
            <w:sz w:val="24"/>
          </w:rPr>
          <w:delText xml:space="preserve"> (</w:delText>
        </w:r>
        <w:r w:rsidR="00975CFD" w:rsidRPr="00E4372B" w:rsidDel="00025DD5">
          <w:rPr>
            <w:rFonts w:ascii="Times New Roman" w:hAnsi="Times New Roman" w:cs="Times New Roman" w:hint="eastAsia"/>
            <w:b/>
            <w:bCs/>
            <w:sz w:val="24"/>
          </w:rPr>
          <w:delText xml:space="preserve">Figure 2 </w:delText>
        </w:r>
        <w:r w:rsidR="00975CFD" w:rsidDel="00025DD5">
          <w:rPr>
            <w:rFonts w:ascii="Times New Roman" w:hAnsi="Times New Roman" w:cs="Times New Roman" w:hint="eastAsia"/>
            <w:b/>
            <w:bCs/>
            <w:sz w:val="24"/>
          </w:rPr>
          <w:delText>b</w:delText>
        </w:r>
        <w:r w:rsidR="00975CFD" w:rsidDel="00025DD5">
          <w:rPr>
            <w:rFonts w:ascii="Times New Roman" w:hAnsi="Times New Roman" w:cs="Times New Roman" w:hint="eastAsia"/>
            <w:sz w:val="24"/>
          </w:rPr>
          <w:delText>)</w:delText>
        </w:r>
        <w:r w:rsidR="00532789" w:rsidDel="00025DD5">
          <w:rPr>
            <w:rFonts w:ascii="Times New Roman" w:hAnsi="Times New Roman" w:cs="Times New Roman" w:hint="eastAsia"/>
            <w:sz w:val="24"/>
          </w:rPr>
          <w:delText xml:space="preserve">, the concentration increased as well, while there was an </w:delText>
        </w:r>
        <w:r w:rsidR="00532789" w:rsidRPr="00716E48" w:rsidDel="00025DD5">
          <w:rPr>
            <w:rFonts w:ascii="Times New Roman" w:hAnsi="Times New Roman" w:cs="Times New Roman" w:hint="eastAsia"/>
            <w:sz w:val="24"/>
          </w:rPr>
          <w:delText>up-down trend</w:delText>
        </w:r>
        <w:r w:rsidR="00532789" w:rsidDel="00025DD5">
          <w:rPr>
            <w:rFonts w:ascii="Times New Roman" w:hAnsi="Times New Roman" w:cs="Times New Roman" w:hint="eastAsia"/>
            <w:sz w:val="24"/>
          </w:rPr>
          <w:delText xml:space="preserve"> for Ca</w:delText>
        </w:r>
        <w:r w:rsidR="00532789" w:rsidRPr="00716E48" w:rsidDel="00025DD5">
          <w:rPr>
            <w:rFonts w:ascii="Times New Roman" w:hAnsi="Times New Roman" w:cs="Times New Roman" w:hint="eastAsia"/>
            <w:sz w:val="24"/>
            <w:vertAlign w:val="superscript"/>
          </w:rPr>
          <w:delText>2+</w:delText>
        </w:r>
        <w:r w:rsidR="00532789" w:rsidDel="00025DD5">
          <w:rPr>
            <w:rFonts w:ascii="Times New Roman" w:hAnsi="Times New Roman" w:cs="Times New Roman" w:hint="eastAsia"/>
            <w:sz w:val="24"/>
          </w:rPr>
          <w:delText xml:space="preserve">. </w:delText>
        </w:r>
        <w:r w:rsidR="00975CFD" w:rsidRPr="00E7321D" w:rsidDel="00025DD5">
          <w:rPr>
            <w:rFonts w:ascii="Times New Roman" w:hAnsi="Times New Roman" w:cs="Times New Roman"/>
            <w:b/>
            <w:bCs/>
            <w:sz w:val="24"/>
          </w:rPr>
          <w:delText xml:space="preserve">Figure </w:delText>
        </w:r>
        <w:r w:rsidR="003106BB" w:rsidDel="00025DD5">
          <w:rPr>
            <w:rFonts w:ascii="Times New Roman" w:hAnsi="Times New Roman" w:cs="Times New Roman" w:hint="eastAsia"/>
            <w:b/>
            <w:bCs/>
            <w:sz w:val="24"/>
          </w:rPr>
          <w:delText>2 d</w:delText>
        </w:r>
        <w:r w:rsidR="00C03475" w:rsidDel="00025DD5">
          <w:rPr>
            <w:rFonts w:ascii="Times New Roman" w:hAnsi="Times New Roman" w:cs="Times New Roman" w:hint="eastAsia"/>
            <w:b/>
            <w:bCs/>
            <w:sz w:val="24"/>
          </w:rPr>
          <w:delText>, e</w:delText>
        </w:r>
        <w:r w:rsidR="00975CFD" w:rsidRPr="00E7321D" w:rsidDel="00025DD5">
          <w:rPr>
            <w:rFonts w:ascii="Times New Roman" w:hAnsi="Times New Roman" w:cs="Times New Roman"/>
            <w:sz w:val="24"/>
          </w:rPr>
          <w:delText xml:space="preserve"> show</w:delText>
        </w:r>
        <w:r w:rsidR="00C03475" w:rsidDel="00025DD5">
          <w:rPr>
            <w:rFonts w:ascii="Times New Roman" w:hAnsi="Times New Roman" w:cs="Times New Roman" w:hint="eastAsia"/>
            <w:sz w:val="24"/>
          </w:rPr>
          <w:delText>ed</w:delText>
        </w:r>
        <w:r w:rsidR="00975CFD" w:rsidRPr="00E7321D" w:rsidDel="00025DD5">
          <w:rPr>
            <w:rFonts w:ascii="Times New Roman" w:hAnsi="Times New Roman" w:cs="Times New Roman"/>
            <w:sz w:val="24"/>
          </w:rPr>
          <w:delText xml:space="preserve"> that the pH </w:delText>
        </w:r>
        <w:r w:rsidR="003106BB" w:rsidDel="00025DD5">
          <w:rPr>
            <w:rFonts w:ascii="Times New Roman" w:hAnsi="Times New Roman" w:cs="Times New Roman" w:hint="eastAsia"/>
            <w:sz w:val="24"/>
          </w:rPr>
          <w:delText>in</w:delText>
        </w:r>
        <w:r w:rsidR="00975CFD" w:rsidRPr="00E7321D" w:rsidDel="00025DD5">
          <w:rPr>
            <w:rFonts w:ascii="Times New Roman" w:hAnsi="Times New Roman" w:cs="Times New Roman"/>
            <w:sz w:val="24"/>
          </w:rPr>
          <w:delText xml:space="preserve"> </w:delText>
        </w:r>
        <w:r w:rsidR="00975CFD" w:rsidRPr="00E7321D" w:rsidDel="00025DD5">
          <w:rPr>
            <w:rFonts w:ascii="Times New Roman" w:hAnsi="Times New Roman" w:cs="Times New Roman" w:hint="eastAsia"/>
            <w:sz w:val="24"/>
          </w:rPr>
          <w:delText>AC</w:delText>
        </w:r>
        <w:r w:rsidR="00975CFD" w:rsidRPr="00E7321D" w:rsidDel="00025DD5">
          <w:rPr>
            <w:rFonts w:ascii="Times New Roman" w:hAnsi="Times New Roman" w:cs="Times New Roman"/>
            <w:sz w:val="24"/>
          </w:rPr>
          <w:delText xml:space="preserve"> remained below 2, while that </w:delText>
        </w:r>
        <w:r w:rsidR="003106BB" w:rsidDel="00025DD5">
          <w:rPr>
            <w:rFonts w:ascii="Times New Roman" w:hAnsi="Times New Roman" w:cs="Times New Roman" w:hint="eastAsia"/>
            <w:sz w:val="24"/>
          </w:rPr>
          <w:delText>in</w:delText>
        </w:r>
        <w:r w:rsidR="00975CFD" w:rsidRPr="00E7321D" w:rsidDel="00025DD5">
          <w:rPr>
            <w:rFonts w:ascii="Times New Roman" w:hAnsi="Times New Roman" w:cs="Times New Roman"/>
            <w:sz w:val="24"/>
          </w:rPr>
          <w:delText xml:space="preserve"> </w:delText>
        </w:r>
        <w:r w:rsidR="00975CFD" w:rsidRPr="00E7321D" w:rsidDel="00025DD5">
          <w:rPr>
            <w:rFonts w:ascii="Times New Roman" w:hAnsi="Times New Roman" w:cs="Times New Roman" w:hint="eastAsia"/>
            <w:sz w:val="24"/>
          </w:rPr>
          <w:delText>BC</w:delText>
        </w:r>
        <w:r w:rsidR="00975CFD" w:rsidRPr="00E7321D" w:rsidDel="00025DD5">
          <w:rPr>
            <w:rFonts w:ascii="Times New Roman" w:hAnsi="Times New Roman" w:cs="Times New Roman"/>
            <w:sz w:val="24"/>
          </w:rPr>
          <w:delText xml:space="preserve"> exceeded 12 throughout the BMED process for both NaCl and </w:delText>
        </w:r>
        <w:r w:rsidR="00975CFD" w:rsidRPr="00E7321D" w:rsidDel="00025DD5">
          <w:rPr>
            <w:rFonts w:ascii="Times New Roman" w:hAnsi="Times New Roman" w:cs="Times New Roman" w:hint="eastAsia"/>
            <w:sz w:val="24"/>
          </w:rPr>
          <w:delText>SWB</w:delText>
        </w:r>
        <w:r w:rsidR="00975CFD" w:rsidRPr="00E7321D" w:rsidDel="00025DD5">
          <w:rPr>
            <w:rFonts w:ascii="Times New Roman" w:hAnsi="Times New Roman" w:cs="Times New Roman"/>
            <w:sz w:val="24"/>
          </w:rPr>
          <w:delText>.</w:delText>
        </w:r>
        <w:r w:rsidR="00975CFD" w:rsidRPr="00CE7411" w:rsidDel="00025DD5">
          <w:rPr>
            <w:rFonts w:ascii="Times New Roman" w:hAnsi="Times New Roman" w:cs="Times New Roman"/>
            <w:sz w:val="24"/>
          </w:rPr>
          <w:delText xml:space="preserve"> </w:delText>
        </w:r>
        <w:r w:rsidR="00D90B8D" w:rsidDel="00025DD5">
          <w:rPr>
            <w:rFonts w:ascii="Times New Roman" w:hAnsi="Times New Roman" w:cs="Times New Roman" w:hint="eastAsia"/>
            <w:sz w:val="24"/>
          </w:rPr>
          <w:delText>However, the pH</w:delText>
        </w:r>
        <w:r w:rsidR="004128F5" w:rsidDel="00025DD5">
          <w:rPr>
            <w:rFonts w:ascii="Times New Roman" w:hAnsi="Times New Roman" w:cs="Times New Roman" w:hint="eastAsia"/>
            <w:sz w:val="24"/>
          </w:rPr>
          <w:delText xml:space="preserve"> in </w:delText>
        </w:r>
        <w:r w:rsidR="00590372" w:rsidDel="00025DD5">
          <w:rPr>
            <w:rFonts w:ascii="Times New Roman" w:hAnsi="Times New Roman" w:cs="Times New Roman" w:hint="eastAsia"/>
            <w:sz w:val="24"/>
          </w:rPr>
          <w:delText xml:space="preserve">SC </w:delText>
        </w:r>
        <w:r w:rsidR="001034C8" w:rsidDel="00025DD5">
          <w:rPr>
            <w:rFonts w:ascii="Times New Roman" w:hAnsi="Times New Roman" w:cs="Times New Roman" w:hint="eastAsia"/>
            <w:sz w:val="24"/>
          </w:rPr>
          <w:delText>(</w:delText>
        </w:r>
        <w:r w:rsidR="001034C8" w:rsidRPr="001034C8" w:rsidDel="00025DD5">
          <w:rPr>
            <w:rFonts w:ascii="Times New Roman" w:hAnsi="Times New Roman" w:cs="Times New Roman"/>
            <w:b/>
            <w:bCs/>
            <w:sz w:val="24"/>
            <w:rPrChange w:id="410" w:author="#NI YUQIN#" w:date="2025-07-27T16:34:00Z" w16du:dateUtc="2025-07-27T08:34:00Z">
              <w:rPr>
                <w:rFonts w:ascii="Times New Roman" w:hAnsi="Times New Roman" w:cs="Times New Roman"/>
                <w:sz w:val="24"/>
              </w:rPr>
            </w:rPrChange>
          </w:rPr>
          <w:delText>Figure 2 f</w:delText>
        </w:r>
        <w:r w:rsidR="001034C8" w:rsidDel="00025DD5">
          <w:rPr>
            <w:rFonts w:ascii="Times New Roman" w:hAnsi="Times New Roman" w:cs="Times New Roman" w:hint="eastAsia"/>
            <w:sz w:val="24"/>
          </w:rPr>
          <w:delText xml:space="preserve">) </w:delText>
        </w:r>
        <w:r w:rsidR="00590372" w:rsidDel="00025DD5">
          <w:rPr>
            <w:rFonts w:ascii="Times New Roman" w:hAnsi="Times New Roman" w:cs="Times New Roman" w:hint="eastAsia"/>
            <w:sz w:val="24"/>
          </w:rPr>
          <w:delText xml:space="preserve">exhibited different </w:delText>
        </w:r>
        <w:r w:rsidR="001034C8" w:rsidDel="00025DD5">
          <w:rPr>
            <w:rFonts w:ascii="Times New Roman" w:hAnsi="Times New Roman" w:cs="Times New Roman"/>
            <w:sz w:val="24"/>
          </w:rPr>
          <w:delText>trends</w:delText>
        </w:r>
        <w:r w:rsidR="00590372" w:rsidDel="00025DD5">
          <w:rPr>
            <w:rFonts w:ascii="Times New Roman" w:hAnsi="Times New Roman" w:cs="Times New Roman" w:hint="eastAsia"/>
            <w:sz w:val="24"/>
          </w:rPr>
          <w:delText xml:space="preserve"> when BMED treating NaCl </w:delText>
        </w:r>
        <w:r w:rsidR="00352545" w:rsidDel="00025DD5">
          <w:rPr>
            <w:rFonts w:ascii="Times New Roman" w:hAnsi="Times New Roman" w:cs="Times New Roman" w:hint="eastAsia"/>
            <w:sz w:val="24"/>
          </w:rPr>
          <w:delText>versus SWB. During NaCl treatment, pH gradually decreased to 2.2, whereas it increased</w:delText>
        </w:r>
        <w:r w:rsidR="001034C8" w:rsidDel="00025DD5">
          <w:rPr>
            <w:rFonts w:ascii="Times New Roman" w:hAnsi="Times New Roman" w:cs="Times New Roman" w:hint="eastAsia"/>
            <w:sz w:val="24"/>
          </w:rPr>
          <w:delText xml:space="preserve"> to 9.58 when treating SWB.</w:delText>
        </w:r>
      </w:del>
    </w:p>
    <w:p w14:paraId="2065B01B" w14:textId="797C9AFF" w:rsidR="00532789" w:rsidRDefault="00532789" w:rsidP="00532789">
      <w:pPr>
        <w:spacing w:line="480" w:lineRule="auto"/>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 xml:space="preserve">o better quantify scaling, the element loss of scaling </w:t>
      </w:r>
      <w:r w:rsidRPr="001908A8">
        <w:rPr>
          <w:rFonts w:ascii="Times New Roman" w:hAnsi="Times New Roman" w:cs="Times New Roman" w:hint="eastAsia"/>
          <w:sz w:val="24"/>
        </w:rPr>
        <w:t>precursor</w:t>
      </w:r>
      <w:r>
        <w:rPr>
          <w:rFonts w:ascii="Times New Roman" w:hAnsi="Times New Roman" w:cs="Times New Roman" w:hint="eastAsia"/>
          <w:sz w:val="24"/>
        </w:rPr>
        <w:t xml:space="preserve">s </w:t>
      </w:r>
      <w:r>
        <w:rPr>
          <w:rFonts w:ascii="Times New Roman" w:hAnsi="Times New Roman" w:cs="Times New Roman"/>
          <w:sz w:val="24"/>
        </w:rPr>
        <w:t>was</w:t>
      </w:r>
      <w:r>
        <w:rPr>
          <w:rFonts w:ascii="Times New Roman" w:hAnsi="Times New Roman" w:cs="Times New Roman" w:hint="eastAsia"/>
          <w:sz w:val="24"/>
        </w:rPr>
        <w:t xml:space="preserve"> calculated (</w:t>
      </w:r>
      <w:r>
        <w:rPr>
          <w:rFonts w:ascii="Times New Roman" w:hAnsi="Times New Roman" w:cs="Times New Roman" w:hint="eastAsia"/>
          <w:b/>
          <w:bCs/>
          <w:sz w:val="24"/>
        </w:rPr>
        <w:t>Figure</w:t>
      </w:r>
      <w:r w:rsidR="00AC5E03">
        <w:rPr>
          <w:rFonts w:ascii="Times New Roman" w:hAnsi="Times New Roman" w:cs="Times New Roman" w:hint="eastAsia"/>
          <w:b/>
          <w:bCs/>
          <w:sz w:val="24"/>
        </w:rPr>
        <w:t xml:space="preserve"> </w:t>
      </w:r>
      <w:ins w:id="411" w:author="#NI YUQIN#" w:date="2025-07-31T16:09:00Z" w16du:dateUtc="2025-07-31T08:09:00Z">
        <w:r w:rsidR="00A80DA3">
          <w:rPr>
            <w:rFonts w:ascii="Times New Roman" w:hAnsi="Times New Roman" w:cs="Times New Roman" w:hint="eastAsia"/>
            <w:b/>
            <w:bCs/>
            <w:sz w:val="24"/>
          </w:rPr>
          <w:t xml:space="preserve">2 </w:t>
        </w:r>
      </w:ins>
      <w:ins w:id="412" w:author="#NI YUQIN#" w:date="2025-07-31T16:10:00Z" w16du:dateUtc="2025-07-31T08:10:00Z">
        <w:r w:rsidR="00166D19">
          <w:rPr>
            <w:rFonts w:ascii="Times New Roman" w:hAnsi="Times New Roman" w:cs="Times New Roman" w:hint="eastAsia"/>
            <w:b/>
            <w:bCs/>
            <w:sz w:val="24"/>
          </w:rPr>
          <w:t>g</w:t>
        </w:r>
      </w:ins>
      <w:ins w:id="413" w:author="#NI YUQIN#" w:date="2025-07-31T16:09:00Z" w16du:dateUtc="2025-07-31T08:09:00Z">
        <w:r w:rsidR="00A80DA3">
          <w:rPr>
            <w:rFonts w:ascii="Times New Roman" w:hAnsi="Times New Roman" w:cs="Times New Roman" w:hint="eastAsia"/>
            <w:b/>
            <w:bCs/>
            <w:sz w:val="24"/>
          </w:rPr>
          <w:t xml:space="preserve"> and Figure </w:t>
        </w:r>
      </w:ins>
      <w:r w:rsidR="00AC5E03">
        <w:rPr>
          <w:rFonts w:ascii="Times New Roman" w:hAnsi="Times New Roman" w:cs="Times New Roman" w:hint="eastAsia"/>
          <w:b/>
          <w:bCs/>
          <w:sz w:val="24"/>
        </w:rPr>
        <w:t>S8</w:t>
      </w:r>
      <w:r>
        <w:rPr>
          <w:rFonts w:ascii="Times New Roman" w:hAnsi="Times New Roman" w:cs="Times New Roman" w:hint="eastAsia"/>
          <w:sz w:val="24"/>
        </w:rPr>
        <w:t xml:space="preserve">). After tests, the loss of Ca gradually increased to </w:t>
      </w:r>
      <w:ins w:id="414" w:author="#NI YUQIN#" w:date="2025-07-31T16:10:00Z" w16du:dateUtc="2025-07-31T08:10:00Z">
        <w:r w:rsidR="00166D19">
          <w:rPr>
            <w:rFonts w:ascii="Times New Roman" w:hAnsi="Times New Roman" w:cs="Times New Roman" w:hint="eastAsia"/>
            <w:sz w:val="24"/>
          </w:rPr>
          <w:t>19 g/m</w:t>
        </w:r>
        <w:r w:rsidR="00166D19" w:rsidRPr="00166D19">
          <w:rPr>
            <w:rFonts w:ascii="Times New Roman" w:hAnsi="Times New Roman" w:cs="Times New Roman"/>
            <w:sz w:val="24"/>
            <w:vertAlign w:val="superscript"/>
            <w:rPrChange w:id="415" w:author="#NI YUQIN#" w:date="2025-07-31T16:10:00Z" w16du:dateUtc="2025-07-31T08:10:00Z">
              <w:rPr>
                <w:rFonts w:ascii="Times New Roman" w:hAnsi="Times New Roman" w:cs="Times New Roman"/>
                <w:sz w:val="24"/>
              </w:rPr>
            </w:rPrChange>
          </w:rPr>
          <w:t>2</w:t>
        </w:r>
        <w:r w:rsidR="00166D19">
          <w:rPr>
            <w:rFonts w:ascii="Times New Roman" w:hAnsi="Times New Roman" w:cs="Times New Roman" w:hint="eastAsia"/>
            <w:sz w:val="24"/>
          </w:rPr>
          <w:t xml:space="preserve"> per repeating unit</w:t>
        </w:r>
      </w:ins>
      <w:r>
        <w:rPr>
          <w:rFonts w:ascii="Times New Roman" w:hAnsi="Times New Roman" w:cs="Times New Roman" w:hint="eastAsia"/>
          <w:sz w:val="24"/>
        </w:rPr>
        <w:t xml:space="preserve"> </w:t>
      </w:r>
      <w:r w:rsidRPr="00DC5BD7">
        <w:rPr>
          <w:rFonts w:ascii="Times New Roman" w:hAnsi="Times New Roman" w:cs="Times New Roman" w:hint="eastAsia"/>
          <w:b/>
          <w:bCs/>
          <w:sz w:val="24"/>
        </w:rPr>
        <w:t>(Fig</w:t>
      </w:r>
      <w:r>
        <w:rPr>
          <w:rFonts w:ascii="Times New Roman" w:hAnsi="Times New Roman" w:cs="Times New Roman" w:hint="eastAsia"/>
          <w:b/>
          <w:bCs/>
          <w:sz w:val="24"/>
        </w:rPr>
        <w:t>ure</w:t>
      </w:r>
      <w:r w:rsidRPr="00DC5BD7">
        <w:rPr>
          <w:rFonts w:ascii="Times New Roman" w:hAnsi="Times New Roman" w:cs="Times New Roman" w:hint="eastAsia"/>
          <w:b/>
          <w:bCs/>
          <w:sz w:val="24"/>
        </w:rPr>
        <w:t xml:space="preserve"> </w:t>
      </w:r>
      <w:ins w:id="416" w:author="#NI YUQIN#" w:date="2025-07-31T16:10:00Z" w16du:dateUtc="2025-07-31T08:10:00Z">
        <w:r w:rsidR="00166D19">
          <w:rPr>
            <w:rFonts w:ascii="Times New Roman" w:hAnsi="Times New Roman" w:cs="Times New Roman" w:hint="eastAsia"/>
            <w:b/>
            <w:bCs/>
            <w:sz w:val="24"/>
          </w:rPr>
          <w:t>2 g</w:t>
        </w:r>
      </w:ins>
      <w:r>
        <w:rPr>
          <w:rFonts w:ascii="Times New Roman" w:hAnsi="Times New Roman" w:cs="Times New Roman" w:hint="eastAsia"/>
          <w:sz w:val="24"/>
        </w:rPr>
        <w:t xml:space="preserve">), corresponding to </w:t>
      </w:r>
      <w:r w:rsidRPr="004556C3">
        <w:rPr>
          <w:rFonts w:ascii="Times New Roman" w:hAnsi="Times New Roman" w:cs="Times New Roman"/>
          <w:sz w:val="24"/>
        </w:rPr>
        <w:t>14.15</w:t>
      </w:r>
      <w:r w:rsidRPr="006D017C">
        <w:rPr>
          <w:rFonts w:ascii="Times New Roman" w:hAnsi="Times New Roman" w:cs="Times New Roman"/>
          <w:sz w:val="24"/>
        </w:rPr>
        <w:t>%</w:t>
      </w:r>
      <w:r>
        <w:rPr>
          <w:rFonts w:ascii="Times New Roman" w:hAnsi="Times New Roman" w:cs="Times New Roman" w:hint="eastAsia"/>
          <w:sz w:val="24"/>
        </w:rPr>
        <w:t xml:space="preserve"> reduction ratio (</w:t>
      </w:r>
      <w:r w:rsidRPr="00DC5BD7">
        <w:rPr>
          <w:rFonts w:ascii="Times New Roman" w:hAnsi="Times New Roman" w:cs="Times New Roman"/>
          <w:b/>
          <w:bCs/>
          <w:sz w:val="24"/>
        </w:rPr>
        <w:t>Fig</w:t>
      </w:r>
      <w:r>
        <w:rPr>
          <w:rFonts w:ascii="Times New Roman" w:hAnsi="Times New Roman" w:cs="Times New Roman" w:hint="eastAsia"/>
          <w:b/>
          <w:bCs/>
          <w:sz w:val="24"/>
        </w:rPr>
        <w:t>ure</w:t>
      </w:r>
      <w:r w:rsidRPr="00DC5BD7">
        <w:rPr>
          <w:rFonts w:ascii="Times New Roman" w:hAnsi="Times New Roman" w:cs="Times New Roman" w:hint="eastAsia"/>
          <w:b/>
          <w:bCs/>
          <w:sz w:val="24"/>
        </w:rPr>
        <w:t xml:space="preserve"> </w:t>
      </w:r>
      <w:ins w:id="417" w:author="#NI YUQIN#" w:date="2025-07-31T16:11:00Z" w16du:dateUtc="2025-07-31T08:11:00Z">
        <w:r w:rsidR="00166D19">
          <w:rPr>
            <w:rFonts w:ascii="Times New Roman" w:hAnsi="Times New Roman" w:cs="Times New Roman" w:hint="eastAsia"/>
            <w:b/>
            <w:bCs/>
            <w:sz w:val="24"/>
          </w:rPr>
          <w:t>2 h</w:t>
        </w:r>
      </w:ins>
      <w:r>
        <w:rPr>
          <w:rFonts w:ascii="Times New Roman" w:hAnsi="Times New Roman" w:cs="Times New Roman" w:hint="eastAsia"/>
          <w:sz w:val="24"/>
        </w:rPr>
        <w:t xml:space="preserve">). Similarly, the loss of Mg started as soon as the experiment began and reached </w:t>
      </w:r>
      <w:ins w:id="418" w:author="#NI YUQIN#" w:date="2025-07-31T16:11:00Z" w16du:dateUtc="2025-07-31T08:11:00Z">
        <w:r w:rsidR="003D3676">
          <w:rPr>
            <w:rFonts w:ascii="Times New Roman" w:hAnsi="Times New Roman" w:cs="Times New Roman" w:hint="eastAsia"/>
            <w:sz w:val="24"/>
          </w:rPr>
          <w:t>139 g/m</w:t>
        </w:r>
        <w:r w:rsidR="003D3676" w:rsidRPr="00CE1E1E">
          <w:rPr>
            <w:rFonts w:ascii="Times New Roman" w:hAnsi="Times New Roman" w:cs="Times New Roman" w:hint="eastAsia"/>
            <w:sz w:val="24"/>
            <w:vertAlign w:val="superscript"/>
          </w:rPr>
          <w:t>2</w:t>
        </w:r>
        <w:r w:rsidR="003D3676">
          <w:rPr>
            <w:rFonts w:ascii="Times New Roman" w:hAnsi="Times New Roman" w:cs="Times New Roman" w:hint="eastAsia"/>
            <w:sz w:val="24"/>
          </w:rPr>
          <w:t xml:space="preserve"> per repeating unit</w:t>
        </w:r>
      </w:ins>
      <w:r>
        <w:rPr>
          <w:rFonts w:ascii="Times New Roman" w:hAnsi="Times New Roman" w:cs="Times New Roman" w:hint="eastAsia"/>
          <w:sz w:val="24"/>
        </w:rPr>
        <w:t xml:space="preserve"> and reduction </w:t>
      </w:r>
      <w:r>
        <w:rPr>
          <w:rFonts w:ascii="Times New Roman" w:hAnsi="Times New Roman" w:cs="Times New Roman" w:hint="eastAsia"/>
          <w:sz w:val="24"/>
        </w:rPr>
        <w:lastRenderedPageBreak/>
        <w:t xml:space="preserve">ratio of </w:t>
      </w:r>
      <w:r w:rsidRPr="004556C3">
        <w:rPr>
          <w:rFonts w:ascii="Times New Roman" w:hAnsi="Times New Roman" w:cs="Times New Roman"/>
          <w:sz w:val="24"/>
        </w:rPr>
        <w:t>28.23</w:t>
      </w:r>
      <w:r w:rsidRPr="006D017C">
        <w:rPr>
          <w:rFonts w:ascii="Times New Roman" w:hAnsi="Times New Roman" w:cs="Times New Roman"/>
          <w:sz w:val="24"/>
        </w:rPr>
        <w:t>%</w:t>
      </w:r>
      <w:r>
        <w:rPr>
          <w:rFonts w:ascii="Times New Roman" w:hAnsi="Times New Roman" w:cs="Times New Roman" w:hint="eastAsia"/>
          <w:sz w:val="24"/>
        </w:rPr>
        <w:t xml:space="preserve"> at the end (</w:t>
      </w:r>
      <w:r>
        <w:rPr>
          <w:rFonts w:ascii="Times New Roman" w:hAnsi="Times New Roman" w:cs="Times New Roman" w:hint="eastAsia"/>
          <w:b/>
          <w:bCs/>
          <w:sz w:val="24"/>
        </w:rPr>
        <w:t xml:space="preserve">Figure </w:t>
      </w:r>
      <w:ins w:id="419" w:author="#NI YUQIN#" w:date="2025-07-31T16:11:00Z" w16du:dateUtc="2025-07-31T08:11:00Z">
        <w:r w:rsidR="003D3676">
          <w:rPr>
            <w:rFonts w:ascii="Times New Roman" w:hAnsi="Times New Roman" w:cs="Times New Roman" w:hint="eastAsia"/>
            <w:b/>
            <w:bCs/>
            <w:sz w:val="24"/>
          </w:rPr>
          <w:t xml:space="preserve">2 </w:t>
        </w:r>
      </w:ins>
      <w:ins w:id="420" w:author="#NI YUQIN#" w:date="2025-07-31T16:12:00Z" w16du:dateUtc="2025-07-31T08:12:00Z">
        <w:r w:rsidR="003D3676">
          <w:rPr>
            <w:rFonts w:ascii="Times New Roman" w:hAnsi="Times New Roman" w:cs="Times New Roman" w:hint="eastAsia"/>
            <w:b/>
            <w:bCs/>
            <w:sz w:val="24"/>
          </w:rPr>
          <w:t>g, h</w:t>
        </w:r>
      </w:ins>
      <w:r>
        <w:rPr>
          <w:rFonts w:ascii="Times New Roman" w:hAnsi="Times New Roman" w:cs="Times New Roman" w:hint="eastAsia"/>
          <w:sz w:val="24"/>
        </w:rPr>
        <w:t xml:space="preserve">). Finally, the total scaling </w:t>
      </w:r>
      <w:r>
        <w:rPr>
          <w:rFonts w:ascii="Times New Roman" w:hAnsi="Times New Roman" w:cs="Times New Roman"/>
          <w:sz w:val="24"/>
        </w:rPr>
        <w:t xml:space="preserve">formed on membranes and in solutions </w:t>
      </w:r>
      <w:r>
        <w:rPr>
          <w:rFonts w:ascii="Times New Roman" w:hAnsi="Times New Roman" w:cs="Times New Roman" w:hint="eastAsia"/>
          <w:sz w:val="24"/>
        </w:rPr>
        <w:t xml:space="preserve">increased to </w:t>
      </w:r>
      <w:ins w:id="421" w:author="#NI YUQIN#" w:date="2025-07-31T16:12:00Z" w16du:dateUtc="2025-07-31T08:12:00Z">
        <w:r w:rsidR="00255D7E">
          <w:rPr>
            <w:rFonts w:ascii="Times New Roman" w:hAnsi="Times New Roman" w:cs="Times New Roman" w:hint="eastAsia"/>
            <w:sz w:val="24"/>
          </w:rPr>
          <w:t>158 g/m</w:t>
        </w:r>
        <w:r w:rsidR="00255D7E" w:rsidRPr="00CE1E1E">
          <w:rPr>
            <w:rFonts w:ascii="Times New Roman" w:hAnsi="Times New Roman" w:cs="Times New Roman" w:hint="eastAsia"/>
            <w:sz w:val="24"/>
            <w:vertAlign w:val="superscript"/>
          </w:rPr>
          <w:t>2</w:t>
        </w:r>
        <w:r w:rsidR="00255D7E">
          <w:rPr>
            <w:rFonts w:ascii="Times New Roman" w:hAnsi="Times New Roman" w:cs="Times New Roman" w:hint="eastAsia"/>
            <w:sz w:val="24"/>
          </w:rPr>
          <w:t xml:space="preserve"> per repeating unit</w:t>
        </w:r>
      </w:ins>
      <w:r>
        <w:rPr>
          <w:rFonts w:ascii="Times New Roman" w:hAnsi="Times New Roman" w:cs="Times New Roman" w:hint="eastAsia"/>
          <w:sz w:val="24"/>
        </w:rPr>
        <w:t xml:space="preserve"> (</w:t>
      </w:r>
      <w:r>
        <w:rPr>
          <w:rFonts w:ascii="Times New Roman" w:hAnsi="Times New Roman" w:cs="Times New Roman" w:hint="eastAsia"/>
          <w:b/>
          <w:bCs/>
          <w:sz w:val="24"/>
        </w:rPr>
        <w:t xml:space="preserve">Figure </w:t>
      </w:r>
      <w:ins w:id="422" w:author="#NI YUQIN#" w:date="2025-07-31T16:12:00Z" w16du:dateUtc="2025-07-31T08:12:00Z">
        <w:r w:rsidR="00255D7E">
          <w:rPr>
            <w:rFonts w:ascii="Times New Roman" w:hAnsi="Times New Roman" w:cs="Times New Roman" w:hint="eastAsia"/>
            <w:b/>
            <w:bCs/>
            <w:sz w:val="24"/>
          </w:rPr>
          <w:t>2 g</w:t>
        </w:r>
      </w:ins>
      <w:r>
        <w:rPr>
          <w:rFonts w:ascii="Times New Roman" w:hAnsi="Times New Roman" w:cs="Times New Roman" w:hint="eastAsia"/>
          <w:sz w:val="24"/>
        </w:rPr>
        <w:t>).</w:t>
      </w:r>
      <w:r w:rsidRPr="009E2125">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 xml:space="preserve">he loss can be </w:t>
      </w:r>
      <w:r>
        <w:rPr>
          <w:rFonts w:ascii="Times New Roman" w:hAnsi="Times New Roman" w:cs="Times New Roman"/>
          <w:sz w:val="24"/>
        </w:rPr>
        <w:t>explained</w:t>
      </w:r>
      <w:r>
        <w:rPr>
          <w:rFonts w:ascii="Times New Roman" w:hAnsi="Times New Roman" w:cs="Times New Roman" w:hint="eastAsia"/>
          <w:sz w:val="24"/>
        </w:rPr>
        <w:t xml:space="preserve"> by the following reactions:</w:t>
      </w:r>
    </w:p>
    <w:p w14:paraId="7821C695" w14:textId="6AE948FF" w:rsidR="00532789" w:rsidRPr="007969D7" w:rsidRDefault="00551436" w:rsidP="00532789">
      <w:pPr>
        <w:spacing w:line="480" w:lineRule="auto"/>
        <w:ind w:firstLine="360"/>
        <w:rPr>
          <w:rFonts w:ascii="Times New Roman" w:hAnsi="Times New Roman" w:cs="Times New Roman"/>
          <w:iCs/>
          <w:sz w:val="24"/>
        </w:rPr>
      </w:pPr>
      <m:oMathPara>
        <m:oMath>
          <m:eqArr>
            <m:eqArrPr>
              <m:maxDist m:val="1"/>
              <m:ctrlPr>
                <w:rPr>
                  <w:rFonts w:ascii="Cambria Math" w:hAnsi="Cambria Math" w:cs="Times New Roman"/>
                  <w:iCs/>
                  <w:sz w:val="24"/>
                </w:rPr>
              </m:ctrlPr>
            </m:eqArrPr>
            <m:e>
              <m:sSup>
                <m:sSupPr>
                  <m:ctrlPr>
                    <w:rPr>
                      <w:rFonts w:ascii="Cambria Math" w:hAnsi="Cambria Math" w:cs="Times New Roman"/>
                      <w:iCs/>
                      <w:sz w:val="24"/>
                    </w:rPr>
                  </m:ctrlPr>
                </m:sSupPr>
                <m:e>
                  <m:r>
                    <m:rPr>
                      <m:sty m:val="p"/>
                    </m:rPr>
                    <w:rPr>
                      <w:rFonts w:ascii="Cambria Math" w:hAnsi="Cambria Math" w:cs="Times New Roman"/>
                      <w:sz w:val="24"/>
                    </w:rPr>
                    <m:t>Mg</m:t>
                  </m:r>
                </m:e>
                <m:sup>
                  <m:r>
                    <m:rPr>
                      <m:sty m:val="p"/>
                    </m:rPr>
                    <w:rPr>
                      <w:rFonts w:ascii="Cambria Math" w:hAnsi="Cambria Math" w:cs="Times New Roman"/>
                      <w:sz w:val="24"/>
                    </w:rPr>
                    <m:t>2+</m:t>
                  </m:r>
                </m:sup>
              </m:sSup>
              <m:r>
                <m:rPr>
                  <m:sty m:val="p"/>
                </m:rPr>
                <w:rPr>
                  <w:rFonts w:ascii="Cambria Math" w:hAnsi="Cambria Math" w:cs="Times New Roman"/>
                  <w:sz w:val="24"/>
                </w:rPr>
                <m:t>+2</m:t>
              </m:r>
              <m:sSup>
                <m:sSupPr>
                  <m:ctrlPr>
                    <w:rPr>
                      <w:rFonts w:ascii="Cambria Math" w:hAnsi="Cambria Math" w:cs="Times New Roman"/>
                      <w:iCs/>
                      <w:sz w:val="24"/>
                    </w:rPr>
                  </m:ctrlPr>
                </m:sSupPr>
                <m:e>
                  <m:r>
                    <m:rPr>
                      <m:sty m:val="p"/>
                    </m:rPr>
                    <w:rPr>
                      <w:rFonts w:ascii="Cambria Math" w:hAnsi="Cambria Math" w:cs="Times New Roman"/>
                      <w:sz w:val="24"/>
                    </w:rPr>
                    <m:t>OH</m:t>
                  </m:r>
                </m:e>
                <m:sup>
                  <m:r>
                    <m:rPr>
                      <m:sty m:val="p"/>
                    </m:rPr>
                    <w:rPr>
                      <w:rFonts w:ascii="Cambria Math" w:hAnsi="Cambria Math" w:cs="Times New Roman"/>
                      <w:sz w:val="24"/>
                    </w:rPr>
                    <m:t>-</m:t>
                  </m:r>
                </m:sup>
              </m:sSup>
              <m:r>
                <m:rPr>
                  <m:sty m:val="p"/>
                </m:rPr>
                <w:rPr>
                  <w:rFonts w:ascii="Cambria Math" w:hAnsi="Cambria Math" w:cs="Times New Roman"/>
                  <w:sz w:val="24"/>
                </w:rPr>
                <m:t>→Mg</m:t>
              </m:r>
              <m:sSub>
                <m:sSubPr>
                  <m:ctrlPr>
                    <w:rPr>
                      <w:rFonts w:ascii="Cambria Math" w:hAnsi="Cambria Math" w:cs="Times New Roman"/>
                      <w:iCs/>
                      <w:sz w:val="24"/>
                    </w:rPr>
                  </m:ctrlPr>
                </m:sSubPr>
                <m:e>
                  <m:d>
                    <m:dPr>
                      <m:ctrlPr>
                        <w:rPr>
                          <w:rFonts w:ascii="Cambria Math" w:hAnsi="Cambria Math" w:cs="Times New Roman"/>
                          <w:iCs/>
                          <w:sz w:val="24"/>
                        </w:rPr>
                      </m:ctrlPr>
                    </m:dPr>
                    <m:e>
                      <m:r>
                        <m:rPr>
                          <m:sty m:val="p"/>
                        </m:rPr>
                        <w:rPr>
                          <w:rFonts w:ascii="Cambria Math" w:hAnsi="Cambria Math" w:cs="Times New Roman"/>
                          <w:sz w:val="24"/>
                        </w:rPr>
                        <m:t>OH</m:t>
                      </m:r>
                    </m:e>
                  </m:d>
                </m:e>
                <m:sub>
                  <m:r>
                    <m:rPr>
                      <m:sty m:val="p"/>
                    </m:rPr>
                    <w:rPr>
                      <w:rFonts w:ascii="Cambria Math" w:hAnsi="Cambria Math" w:cs="Times New Roman"/>
                      <w:sz w:val="24"/>
                    </w:rPr>
                    <m:t>2</m:t>
                  </m:r>
                </m:sub>
              </m:sSub>
              <m:r>
                <m:rPr>
                  <m:sty m:val="p"/>
                </m:rPr>
                <w:rPr>
                  <w:rFonts w:ascii="Cambria Math" w:hAnsi="Cambria Math" w:cs="Times New Roman"/>
                  <w:sz w:val="24"/>
                </w:rPr>
                <m:t>↓#</m:t>
              </m:r>
              <m:d>
                <m:dPr>
                  <m:ctrlPr>
                    <w:rPr>
                      <w:rFonts w:ascii="Cambria Math" w:hAnsi="Cambria Math" w:cs="Times New Roman"/>
                      <w:iCs/>
                      <w:sz w:val="24"/>
                    </w:rPr>
                  </m:ctrlPr>
                </m:dPr>
                <m:e>
                  <m:r>
                    <m:rPr>
                      <m:sty m:val="p"/>
                    </m:rPr>
                    <w:rPr>
                      <w:rFonts w:ascii="Cambria Math" w:hAnsi="Cambria Math" w:cs="Times New Roman"/>
                      <w:sz w:val="24"/>
                    </w:rPr>
                    <m:t>5</m:t>
                  </m:r>
                </m:e>
              </m:d>
            </m:e>
          </m:eqArr>
        </m:oMath>
      </m:oMathPara>
    </w:p>
    <w:p w14:paraId="42CC4CF9" w14:textId="2755966E" w:rsidR="00532789" w:rsidRPr="007969D7" w:rsidRDefault="00551436" w:rsidP="00532789">
      <w:pPr>
        <w:spacing w:line="480" w:lineRule="auto"/>
        <w:ind w:firstLine="360"/>
        <w:rPr>
          <w:rFonts w:ascii="Times New Roman" w:hAnsi="Times New Roman" w:cs="Times New Roman"/>
          <w:iCs/>
          <w:sz w:val="24"/>
        </w:rPr>
      </w:pPr>
      <m:oMathPara>
        <m:oMath>
          <m:eqArr>
            <m:eqArrPr>
              <m:maxDist m:val="1"/>
              <m:ctrlPr>
                <w:rPr>
                  <w:rFonts w:ascii="Cambria Math" w:hAnsi="Cambria Math" w:cs="Times New Roman"/>
                  <w:iCs/>
                  <w:sz w:val="24"/>
                </w:rPr>
              </m:ctrlPr>
            </m:eqArrPr>
            <m:e>
              <m:sSup>
                <m:sSupPr>
                  <m:ctrlPr>
                    <w:rPr>
                      <w:rFonts w:ascii="Cambria Math" w:hAnsi="Cambria Math" w:cs="Times New Roman"/>
                      <w:iCs/>
                      <w:sz w:val="24"/>
                    </w:rPr>
                  </m:ctrlPr>
                </m:sSupPr>
                <m:e>
                  <m:r>
                    <m:rPr>
                      <m:sty m:val="p"/>
                    </m:rPr>
                    <w:rPr>
                      <w:rFonts w:ascii="Cambria Math" w:hAnsi="Cambria Math" w:cs="Times New Roman" w:hint="eastAsia"/>
                      <w:sz w:val="24"/>
                    </w:rPr>
                    <m:t>Ca</m:t>
                  </m:r>
                </m:e>
                <m:sup>
                  <m:r>
                    <m:rPr>
                      <m:sty m:val="p"/>
                    </m:rPr>
                    <w:rPr>
                      <w:rFonts w:ascii="Cambria Math" w:hAnsi="Cambria Math" w:cs="Times New Roman"/>
                      <w:sz w:val="24"/>
                    </w:rPr>
                    <m:t>2+</m:t>
                  </m:r>
                </m:sup>
              </m:sSup>
              <m:r>
                <m:rPr>
                  <m:sty m:val="p"/>
                </m:rPr>
                <w:rPr>
                  <w:rFonts w:ascii="Cambria Math" w:hAnsi="Cambria Math" w:cs="Times New Roman"/>
                  <w:sz w:val="24"/>
                </w:rPr>
                <m:t>+2</m:t>
              </m:r>
              <m:sSup>
                <m:sSupPr>
                  <m:ctrlPr>
                    <w:rPr>
                      <w:rFonts w:ascii="Cambria Math" w:hAnsi="Cambria Math" w:cs="Times New Roman"/>
                      <w:iCs/>
                      <w:sz w:val="24"/>
                    </w:rPr>
                  </m:ctrlPr>
                </m:sSupPr>
                <m:e>
                  <m:r>
                    <m:rPr>
                      <m:sty m:val="p"/>
                    </m:rPr>
                    <w:rPr>
                      <w:rFonts w:ascii="Cambria Math" w:hAnsi="Cambria Math" w:cs="Times New Roman"/>
                      <w:sz w:val="24"/>
                    </w:rPr>
                    <m:t>OH</m:t>
                  </m:r>
                </m:e>
                <m:sup>
                  <m:r>
                    <m:rPr>
                      <m:sty m:val="p"/>
                    </m:rPr>
                    <w:rPr>
                      <w:rFonts w:ascii="Cambria Math" w:hAnsi="Cambria Math" w:cs="Times New Roman"/>
                      <w:sz w:val="24"/>
                    </w:rPr>
                    <m:t>-</m:t>
                  </m:r>
                </m:sup>
              </m:sSup>
              <m:r>
                <m:rPr>
                  <m:sty m:val="p"/>
                </m:rPr>
                <w:rPr>
                  <w:rFonts w:ascii="Cambria Math" w:hAnsi="Cambria Math" w:cs="Times New Roman"/>
                  <w:sz w:val="24"/>
                </w:rPr>
                <m:t>→Ca</m:t>
              </m:r>
              <m:sSub>
                <m:sSubPr>
                  <m:ctrlPr>
                    <w:rPr>
                      <w:rFonts w:ascii="Cambria Math" w:hAnsi="Cambria Math" w:cs="Times New Roman"/>
                      <w:iCs/>
                      <w:sz w:val="24"/>
                    </w:rPr>
                  </m:ctrlPr>
                </m:sSubPr>
                <m:e>
                  <m:d>
                    <m:dPr>
                      <m:ctrlPr>
                        <w:rPr>
                          <w:rFonts w:ascii="Cambria Math" w:hAnsi="Cambria Math" w:cs="Times New Roman"/>
                          <w:iCs/>
                          <w:sz w:val="24"/>
                        </w:rPr>
                      </m:ctrlPr>
                    </m:dPr>
                    <m:e>
                      <m:r>
                        <m:rPr>
                          <m:sty m:val="p"/>
                        </m:rPr>
                        <w:rPr>
                          <w:rFonts w:ascii="Cambria Math" w:hAnsi="Cambria Math" w:cs="Times New Roman"/>
                          <w:sz w:val="24"/>
                        </w:rPr>
                        <m:t>OH</m:t>
                      </m:r>
                    </m:e>
                  </m:d>
                </m:e>
                <m:sub>
                  <m:r>
                    <m:rPr>
                      <m:sty m:val="p"/>
                    </m:rPr>
                    <w:rPr>
                      <w:rFonts w:ascii="Cambria Math" w:hAnsi="Cambria Math" w:cs="Times New Roman"/>
                      <w:sz w:val="24"/>
                    </w:rPr>
                    <m:t>2</m:t>
                  </m:r>
                </m:sub>
              </m:sSub>
              <m:r>
                <m:rPr>
                  <m:sty m:val="p"/>
                </m:rPr>
                <w:rPr>
                  <w:rFonts w:ascii="Cambria Math" w:hAnsi="Cambria Math" w:cs="Times New Roman"/>
                  <w:sz w:val="24"/>
                </w:rPr>
                <m:t>↓#</m:t>
              </m:r>
              <m:d>
                <m:dPr>
                  <m:ctrlPr>
                    <w:rPr>
                      <w:rFonts w:ascii="Cambria Math" w:hAnsi="Cambria Math" w:cs="Times New Roman"/>
                      <w:iCs/>
                      <w:sz w:val="24"/>
                    </w:rPr>
                  </m:ctrlPr>
                </m:dPr>
                <m:e>
                  <m:r>
                    <m:rPr>
                      <m:sty m:val="p"/>
                    </m:rPr>
                    <w:rPr>
                      <w:rFonts w:ascii="Cambria Math" w:hAnsi="Cambria Math" w:cs="Times New Roman"/>
                      <w:sz w:val="24"/>
                    </w:rPr>
                    <m:t>6</m:t>
                  </m:r>
                </m:e>
              </m:d>
            </m:e>
          </m:eqArr>
        </m:oMath>
      </m:oMathPara>
    </w:p>
    <w:p w14:paraId="32B1B643" w14:textId="2E535C11" w:rsidR="00532789" w:rsidRPr="007969D7" w:rsidRDefault="00551436" w:rsidP="00532789">
      <w:pPr>
        <w:spacing w:line="480" w:lineRule="auto"/>
        <w:ind w:firstLine="360"/>
        <w:rPr>
          <w:rFonts w:ascii="Times New Roman" w:hAnsi="Times New Roman" w:cs="Times New Roman"/>
          <w:iCs/>
          <w:sz w:val="24"/>
        </w:rPr>
      </w:pPr>
      <m:oMathPara>
        <m:oMath>
          <m:eqArr>
            <m:eqArrPr>
              <m:maxDist m:val="1"/>
              <m:ctrlPr>
                <w:rPr>
                  <w:rFonts w:ascii="Cambria Math" w:hAnsi="Cambria Math" w:cs="Times New Roman"/>
                  <w:iCs/>
                  <w:sz w:val="24"/>
                </w:rPr>
              </m:ctrlPr>
            </m:eqArrPr>
            <m:e>
              <m:sSup>
                <m:sSupPr>
                  <m:ctrlPr>
                    <w:rPr>
                      <w:rFonts w:ascii="Cambria Math" w:hAnsi="Cambria Math" w:cs="Times New Roman"/>
                      <w:iCs/>
                      <w:sz w:val="24"/>
                    </w:rPr>
                  </m:ctrlPr>
                </m:sSupPr>
                <m:e>
                  <m:r>
                    <m:rPr>
                      <m:sty m:val="p"/>
                    </m:rPr>
                    <w:rPr>
                      <w:rFonts w:ascii="Cambria Math" w:hAnsi="Cambria Math" w:cs="Times New Roman" w:hint="eastAsia"/>
                      <w:sz w:val="24"/>
                    </w:rPr>
                    <m:t>Ca</m:t>
                  </m:r>
                </m:e>
                <m:sup>
                  <m:r>
                    <m:rPr>
                      <m:sty m:val="p"/>
                    </m:rPr>
                    <w:rPr>
                      <w:rFonts w:ascii="Cambria Math" w:hAnsi="Cambria Math" w:cs="Times New Roman"/>
                      <w:sz w:val="24"/>
                    </w:rPr>
                    <m:t>2+</m:t>
                  </m:r>
                </m:sup>
              </m:sSup>
              <m:r>
                <m:rPr>
                  <m:sty m:val="p"/>
                </m:rPr>
                <w:rPr>
                  <w:rFonts w:ascii="Cambria Math" w:hAnsi="Cambria Math" w:cs="Times New Roman"/>
                  <w:sz w:val="24"/>
                </w:rPr>
                <m:t>+</m:t>
              </m:r>
              <m:sSup>
                <m:sSupPr>
                  <m:ctrlPr>
                    <w:rPr>
                      <w:rFonts w:ascii="Cambria Math" w:hAnsi="Cambria Math" w:cs="Times New Roman"/>
                      <w:iCs/>
                      <w:sz w:val="24"/>
                    </w:rPr>
                  </m:ctrlPr>
                </m:sSupPr>
                <m:e>
                  <m:r>
                    <m:rPr>
                      <m:sty m:val="p"/>
                    </m:rPr>
                    <w:rPr>
                      <w:rFonts w:ascii="Cambria Math" w:hAnsi="Cambria Math" w:cs="Times New Roman"/>
                      <w:sz w:val="24"/>
                    </w:rPr>
                    <m:t>HC</m:t>
                  </m:r>
                  <m:sSub>
                    <m:sSubPr>
                      <m:ctrlPr>
                        <w:rPr>
                          <w:rFonts w:ascii="Cambria Math" w:hAnsi="Cambria Math" w:cs="Times New Roman"/>
                          <w:iCs/>
                          <w:sz w:val="24"/>
                        </w:rPr>
                      </m:ctrlPr>
                    </m:sSubPr>
                    <m:e>
                      <m:r>
                        <m:rPr>
                          <m:sty m:val="p"/>
                        </m:rPr>
                        <w:rPr>
                          <w:rFonts w:ascii="Cambria Math" w:hAnsi="Cambria Math" w:cs="Times New Roman"/>
                          <w:sz w:val="24"/>
                        </w:rPr>
                        <m:t>O</m:t>
                      </m:r>
                    </m:e>
                    <m:sub>
                      <m:r>
                        <m:rPr>
                          <m:sty m:val="p"/>
                        </m:rPr>
                        <w:rPr>
                          <w:rFonts w:ascii="Cambria Math" w:hAnsi="Cambria Math" w:cs="Times New Roman"/>
                          <w:sz w:val="24"/>
                        </w:rPr>
                        <m:t>3</m:t>
                      </m:r>
                    </m:sub>
                  </m:sSub>
                </m:e>
                <m:sup>
                  <m:r>
                    <m:rPr>
                      <m:sty m:val="p"/>
                    </m:rPr>
                    <w:rPr>
                      <w:rFonts w:ascii="Cambria Math" w:hAnsi="Cambria Math" w:cs="Times New Roman"/>
                      <w:sz w:val="24"/>
                    </w:rPr>
                    <m:t>-</m:t>
                  </m:r>
                </m:sup>
              </m:sSup>
              <m:r>
                <m:rPr>
                  <m:sty m:val="p"/>
                </m:rPr>
                <w:rPr>
                  <w:rFonts w:ascii="Cambria Math" w:hAnsi="Cambria Math" w:cs="Times New Roman"/>
                  <w:sz w:val="24"/>
                </w:rPr>
                <m:t>+</m:t>
              </m:r>
              <m:sSup>
                <m:sSupPr>
                  <m:ctrlPr>
                    <w:rPr>
                      <w:rFonts w:ascii="Cambria Math" w:hAnsi="Cambria Math" w:cs="Times New Roman"/>
                      <w:iCs/>
                      <w:sz w:val="24"/>
                    </w:rPr>
                  </m:ctrlPr>
                </m:sSupPr>
                <m:e>
                  <m:r>
                    <m:rPr>
                      <m:sty m:val="p"/>
                    </m:rPr>
                    <w:rPr>
                      <w:rFonts w:ascii="Cambria Math" w:hAnsi="Cambria Math" w:cs="Times New Roman"/>
                      <w:sz w:val="24"/>
                    </w:rPr>
                    <m:t>OH</m:t>
                  </m:r>
                </m:e>
                <m:sup>
                  <m:r>
                    <m:rPr>
                      <m:sty m:val="p"/>
                    </m:rPr>
                    <w:rPr>
                      <w:rFonts w:ascii="Cambria Math" w:hAnsi="Cambria Math" w:cs="Times New Roman"/>
                      <w:sz w:val="24"/>
                    </w:rPr>
                    <m:t>-</m:t>
                  </m:r>
                </m:sup>
              </m:sSup>
              <m:r>
                <m:rPr>
                  <m:sty m:val="p"/>
                </m:rPr>
                <w:rPr>
                  <w:rFonts w:ascii="Cambria Math" w:hAnsi="Cambria Math" w:cs="Times New Roman"/>
                  <w:sz w:val="24"/>
                </w:rPr>
                <m:t>→CaC</m:t>
              </m:r>
              <m:sSub>
                <m:sSubPr>
                  <m:ctrlPr>
                    <w:rPr>
                      <w:rFonts w:ascii="Cambria Math" w:hAnsi="Cambria Math" w:cs="Times New Roman"/>
                      <w:iCs/>
                      <w:sz w:val="24"/>
                    </w:rPr>
                  </m:ctrlPr>
                </m:sSubPr>
                <m:e>
                  <m:r>
                    <m:rPr>
                      <m:sty m:val="p"/>
                    </m:rPr>
                    <w:rPr>
                      <w:rFonts w:ascii="Cambria Math" w:hAnsi="Cambria Math" w:cs="Times New Roman"/>
                      <w:sz w:val="24"/>
                    </w:rPr>
                    <m:t>O</m:t>
                  </m:r>
                </m:e>
                <m:sub>
                  <m:r>
                    <m:rPr>
                      <m:sty m:val="p"/>
                    </m:rPr>
                    <w:rPr>
                      <w:rFonts w:ascii="Cambria Math" w:hAnsi="Cambria Math" w:cs="Times New Roman"/>
                      <w:sz w:val="24"/>
                    </w:rPr>
                    <m:t>3</m:t>
                  </m:r>
                </m:sub>
              </m:sSub>
              <m:r>
                <m:rPr>
                  <m:sty m:val="p"/>
                </m:rPr>
                <w:rPr>
                  <w:rFonts w:ascii="Cambria Math" w:hAnsi="Cambria Math" w:cs="Times New Roman"/>
                  <w:sz w:val="24"/>
                </w:rPr>
                <m:t>↓#</m:t>
              </m:r>
              <m:d>
                <m:dPr>
                  <m:ctrlPr>
                    <w:rPr>
                      <w:rFonts w:ascii="Cambria Math" w:hAnsi="Cambria Math" w:cs="Times New Roman"/>
                      <w:iCs/>
                      <w:sz w:val="24"/>
                    </w:rPr>
                  </m:ctrlPr>
                </m:dPr>
                <m:e>
                  <m:r>
                    <m:rPr>
                      <m:sty m:val="p"/>
                    </m:rPr>
                    <w:rPr>
                      <w:rFonts w:ascii="Cambria Math" w:hAnsi="Cambria Math" w:cs="Times New Roman"/>
                      <w:sz w:val="24"/>
                    </w:rPr>
                    <m:t>7</m:t>
                  </m:r>
                </m:e>
              </m:d>
            </m:e>
          </m:eqArr>
        </m:oMath>
      </m:oMathPara>
    </w:p>
    <w:p w14:paraId="66A9FEF4" w14:textId="40810D3C" w:rsidR="00532789" w:rsidRPr="00BF19AD" w:rsidRDefault="00D308F5" w:rsidP="00532789">
      <w:pPr>
        <w:spacing w:line="480" w:lineRule="auto"/>
        <w:rPr>
          <w:rFonts w:ascii="Times New Roman" w:hAnsi="Times New Roman" w:cs="Times New Roman"/>
          <w:sz w:val="24"/>
        </w:rPr>
      </w:pPr>
      <w:r>
        <w:rPr>
          <w:rFonts w:ascii="Times New Roman" w:hAnsi="Times New Roman" w:cs="Times New Roman" w:hint="eastAsia"/>
          <w:sz w:val="24"/>
        </w:rPr>
        <w:t>The acidic condition</w:t>
      </w:r>
      <w:r w:rsidR="001500DF">
        <w:rPr>
          <w:rFonts w:ascii="Times New Roman" w:hAnsi="Times New Roman" w:cs="Times New Roman" w:hint="eastAsia"/>
          <w:sz w:val="24"/>
        </w:rPr>
        <w:t xml:space="preserve"> (</w:t>
      </w:r>
      <w:r w:rsidR="001500DF" w:rsidRPr="001500DF">
        <w:rPr>
          <w:rFonts w:ascii="Times New Roman" w:hAnsi="Times New Roman" w:cs="Times New Roman"/>
          <w:b/>
          <w:bCs/>
          <w:sz w:val="24"/>
          <w:rPrChange w:id="423" w:author="#NI YUQIN#" w:date="2025-07-27T17:15:00Z" w16du:dateUtc="2025-07-27T09:15:00Z">
            <w:rPr>
              <w:rFonts w:ascii="Times New Roman" w:hAnsi="Times New Roman" w:cs="Times New Roman"/>
              <w:sz w:val="24"/>
            </w:rPr>
          </w:rPrChange>
        </w:rPr>
        <w:t xml:space="preserve">Figure 2 </w:t>
      </w:r>
      <w:r w:rsidR="00255D7E">
        <w:rPr>
          <w:rFonts w:ascii="Times New Roman" w:hAnsi="Times New Roman" w:cs="Times New Roman" w:hint="eastAsia"/>
          <w:b/>
          <w:bCs/>
          <w:sz w:val="24"/>
        </w:rPr>
        <w:t>f</w:t>
      </w:r>
      <w:r w:rsidR="001500DF">
        <w:rPr>
          <w:rFonts w:ascii="Times New Roman" w:hAnsi="Times New Roman" w:cs="Times New Roman" w:hint="eastAsia"/>
          <w:sz w:val="24"/>
        </w:rPr>
        <w:t>)</w:t>
      </w:r>
      <w:r>
        <w:rPr>
          <w:rFonts w:ascii="Times New Roman" w:hAnsi="Times New Roman" w:cs="Times New Roman" w:hint="eastAsia"/>
          <w:sz w:val="24"/>
        </w:rPr>
        <w:t xml:space="preserve"> </w:t>
      </w:r>
      <w:r w:rsidR="00A60372">
        <w:rPr>
          <w:rFonts w:ascii="Times New Roman" w:hAnsi="Times New Roman" w:cs="Times New Roman" w:hint="eastAsia"/>
          <w:sz w:val="24"/>
        </w:rPr>
        <w:t xml:space="preserve">caused by water dissociation on BPM was the main reason </w:t>
      </w:r>
      <w:r w:rsidR="008C1F0D">
        <w:rPr>
          <w:rFonts w:ascii="Times New Roman" w:hAnsi="Times New Roman" w:cs="Times New Roman" w:hint="eastAsia"/>
          <w:sz w:val="24"/>
        </w:rPr>
        <w:t>why AEM surface was clean</w:t>
      </w:r>
      <w:r w:rsidR="00C007BE">
        <w:rPr>
          <w:rFonts w:ascii="Times New Roman" w:hAnsi="Times New Roman" w:cs="Times New Roman" w:hint="eastAsia"/>
          <w:sz w:val="24"/>
        </w:rPr>
        <w:t xml:space="preserve"> (</w:t>
      </w:r>
      <w:r w:rsidR="00C007BE">
        <w:rPr>
          <w:rFonts w:ascii="Times New Roman" w:hAnsi="Times New Roman" w:cs="Times New Roman" w:hint="eastAsia"/>
          <w:b/>
          <w:bCs/>
          <w:sz w:val="24"/>
        </w:rPr>
        <w:t>Figure 1</w:t>
      </w:r>
      <w:r w:rsidR="00C007BE" w:rsidRPr="00214236">
        <w:rPr>
          <w:rFonts w:ascii="Times New Roman" w:hAnsi="Times New Roman" w:cs="Times New Roman" w:hint="eastAsia"/>
          <w:b/>
          <w:bCs/>
          <w:sz w:val="24"/>
        </w:rPr>
        <w:t xml:space="preserve"> a2-a6</w:t>
      </w:r>
      <w:r w:rsidR="00C007BE">
        <w:rPr>
          <w:rFonts w:ascii="Times New Roman" w:hAnsi="Times New Roman" w:cs="Times New Roman" w:hint="eastAsia"/>
          <w:sz w:val="24"/>
        </w:rPr>
        <w:t xml:space="preserve">). Although </w:t>
      </w:r>
      <w:r w:rsidR="000836B7">
        <w:rPr>
          <w:rFonts w:ascii="Times New Roman" w:hAnsi="Times New Roman" w:cs="Times New Roman" w:hint="eastAsia"/>
          <w:sz w:val="24"/>
        </w:rPr>
        <w:t>there was slight leakage of divalent cations from SC to AC (</w:t>
      </w:r>
      <w:r w:rsidR="000836B7" w:rsidRPr="000836B7">
        <w:rPr>
          <w:rFonts w:ascii="Times New Roman" w:hAnsi="Times New Roman" w:cs="Times New Roman"/>
          <w:b/>
          <w:bCs/>
          <w:sz w:val="24"/>
          <w:rPrChange w:id="424" w:author="#NI YUQIN#" w:date="2025-07-27T17:14:00Z" w16du:dateUtc="2025-07-27T09:14:00Z">
            <w:rPr>
              <w:rFonts w:ascii="Times New Roman" w:hAnsi="Times New Roman" w:cs="Times New Roman"/>
              <w:sz w:val="24"/>
            </w:rPr>
          </w:rPrChange>
        </w:rPr>
        <w:t xml:space="preserve">Figure 2 </w:t>
      </w:r>
      <w:ins w:id="425" w:author="#NI YUQIN#" w:date="2025-07-31T16:13:00Z" w16du:dateUtc="2025-07-31T08:13:00Z">
        <w:r w:rsidR="00B97181">
          <w:rPr>
            <w:rFonts w:ascii="Times New Roman" w:hAnsi="Times New Roman" w:cs="Times New Roman" w:hint="eastAsia"/>
            <w:b/>
            <w:bCs/>
            <w:sz w:val="24"/>
          </w:rPr>
          <w:t>c</w:t>
        </w:r>
      </w:ins>
      <w:r w:rsidR="000836B7">
        <w:rPr>
          <w:rFonts w:ascii="Times New Roman" w:hAnsi="Times New Roman" w:cs="Times New Roman" w:hint="eastAsia"/>
          <w:sz w:val="24"/>
        </w:rPr>
        <w:t xml:space="preserve">), it did not result in scaling on AEMs or in the AC. </w:t>
      </w:r>
      <w:r w:rsidR="00EE187B">
        <w:rPr>
          <w:rFonts w:ascii="Times New Roman" w:hAnsi="Times New Roman" w:cs="Times New Roman" w:hint="eastAsia"/>
          <w:sz w:val="24"/>
        </w:rPr>
        <w:t>In the BC, the concentration of OH</w:t>
      </w:r>
      <w:r w:rsidR="00EE187B" w:rsidRPr="00EE187B">
        <w:rPr>
          <w:rFonts w:ascii="Times New Roman" w:hAnsi="Times New Roman" w:cs="Times New Roman"/>
          <w:sz w:val="24"/>
          <w:vertAlign w:val="superscript"/>
          <w:rPrChange w:id="426" w:author="#NI YUQIN#" w:date="2025-07-27T17:25:00Z" w16du:dateUtc="2025-07-27T09:25:00Z">
            <w:rPr>
              <w:rFonts w:ascii="Times New Roman" w:hAnsi="Times New Roman" w:cs="Times New Roman"/>
              <w:sz w:val="24"/>
            </w:rPr>
          </w:rPrChange>
        </w:rPr>
        <w:t>-</w:t>
      </w:r>
      <w:r w:rsidR="00EE187B">
        <w:rPr>
          <w:rFonts w:ascii="Times New Roman" w:hAnsi="Times New Roman" w:cs="Times New Roman" w:hint="eastAsia"/>
          <w:sz w:val="24"/>
        </w:rPr>
        <w:t xml:space="preserve"> remained high</w:t>
      </w:r>
      <w:r w:rsidR="00FE5067">
        <w:rPr>
          <w:rFonts w:ascii="Times New Roman" w:hAnsi="Times New Roman" w:cs="Times New Roman" w:hint="eastAsia"/>
          <w:sz w:val="24"/>
        </w:rPr>
        <w:t xml:space="preserve"> (</w:t>
      </w:r>
      <w:r w:rsidR="00FE5067" w:rsidRPr="009C143A">
        <w:rPr>
          <w:rFonts w:ascii="Times New Roman" w:hAnsi="Times New Roman" w:cs="Times New Roman" w:hint="eastAsia"/>
          <w:b/>
          <w:bCs/>
          <w:sz w:val="24"/>
        </w:rPr>
        <w:t>Figure 2 e</w:t>
      </w:r>
      <w:r w:rsidR="00FE5067">
        <w:rPr>
          <w:rFonts w:ascii="Times New Roman" w:hAnsi="Times New Roman" w:cs="Times New Roman" w:hint="eastAsia"/>
          <w:sz w:val="24"/>
        </w:rPr>
        <w:t>)</w:t>
      </w:r>
      <w:r w:rsidR="00EE187B">
        <w:rPr>
          <w:rFonts w:ascii="Times New Roman" w:hAnsi="Times New Roman" w:cs="Times New Roman" w:hint="eastAsia"/>
          <w:sz w:val="24"/>
        </w:rPr>
        <w:t xml:space="preserve"> due to water </w:t>
      </w:r>
      <w:r w:rsidR="00EE187B">
        <w:rPr>
          <w:rFonts w:ascii="Times New Roman" w:hAnsi="Times New Roman" w:cs="Times New Roman"/>
          <w:sz w:val="24"/>
        </w:rPr>
        <w:t>dissociation</w:t>
      </w:r>
      <w:r w:rsidR="00EE187B">
        <w:rPr>
          <w:rFonts w:ascii="Times New Roman" w:hAnsi="Times New Roman" w:cs="Times New Roman" w:hint="eastAsia"/>
          <w:sz w:val="24"/>
        </w:rPr>
        <w:t xml:space="preserve"> on BPM </w:t>
      </w:r>
      <w:r w:rsidR="00FE5067">
        <w:rPr>
          <w:rFonts w:ascii="Times New Roman" w:hAnsi="Times New Roman" w:cs="Times New Roman" w:hint="eastAsia"/>
          <w:sz w:val="24"/>
        </w:rPr>
        <w:t xml:space="preserve">Moreover, the concentration of divalent ion gradually increase </w:t>
      </w:r>
      <w:r w:rsidR="00FE5067">
        <w:rPr>
          <w:rFonts w:ascii="Times New Roman" w:hAnsi="Times New Roman" w:cs="Times New Roman"/>
          <w:sz w:val="24"/>
        </w:rPr>
        <w:t>because</w:t>
      </w:r>
      <w:r w:rsidR="00FE5067">
        <w:rPr>
          <w:rFonts w:ascii="Times New Roman" w:hAnsi="Times New Roman" w:cs="Times New Roman" w:hint="eastAsia"/>
          <w:sz w:val="24"/>
        </w:rPr>
        <w:t xml:space="preserve"> they transported from SC to BC (</w:t>
      </w:r>
      <w:r w:rsidR="00FE5067" w:rsidRPr="00FE5067">
        <w:rPr>
          <w:rFonts w:ascii="Times New Roman" w:hAnsi="Times New Roman" w:cs="Times New Roman"/>
          <w:b/>
          <w:bCs/>
          <w:sz w:val="24"/>
          <w:rPrChange w:id="427" w:author="#NI YUQIN#" w:date="2025-07-27T17:27:00Z" w16du:dateUtc="2025-07-27T09:27:00Z">
            <w:rPr>
              <w:rFonts w:ascii="Times New Roman" w:hAnsi="Times New Roman" w:cs="Times New Roman"/>
              <w:sz w:val="24"/>
            </w:rPr>
          </w:rPrChange>
        </w:rPr>
        <w:t>Figure 2</w:t>
      </w:r>
      <w:ins w:id="428" w:author="#NI YUQIN#" w:date="2025-08-01T11:38:00Z" w16du:dateUtc="2025-08-01T03:38:00Z">
        <w:r w:rsidR="00124D0A">
          <w:rPr>
            <w:rFonts w:ascii="Times New Roman" w:hAnsi="Times New Roman" w:cs="Times New Roman" w:hint="eastAsia"/>
            <w:b/>
            <w:bCs/>
            <w:sz w:val="24"/>
          </w:rPr>
          <w:t xml:space="preserve"> </w:t>
        </w:r>
      </w:ins>
      <w:r w:rsidR="00FE5067" w:rsidRPr="00FE5067">
        <w:rPr>
          <w:rFonts w:ascii="Times New Roman" w:hAnsi="Times New Roman" w:cs="Times New Roman"/>
          <w:b/>
          <w:bCs/>
          <w:sz w:val="24"/>
          <w:rPrChange w:id="429" w:author="#NI YUQIN#" w:date="2025-07-27T17:27:00Z" w16du:dateUtc="2025-07-27T09:27:00Z">
            <w:rPr>
              <w:rFonts w:ascii="Times New Roman" w:hAnsi="Times New Roman" w:cs="Times New Roman"/>
              <w:sz w:val="24"/>
            </w:rPr>
          </w:rPrChange>
        </w:rPr>
        <w:t>b</w:t>
      </w:r>
      <w:r w:rsidR="00FE5067">
        <w:rPr>
          <w:rFonts w:ascii="Times New Roman" w:hAnsi="Times New Roman" w:cs="Times New Roman" w:hint="eastAsia"/>
          <w:sz w:val="24"/>
        </w:rPr>
        <w:t xml:space="preserve">). </w:t>
      </w:r>
      <w:r w:rsidR="00292C2A">
        <w:rPr>
          <w:rFonts w:ascii="Times New Roman" w:hAnsi="Times New Roman" w:cs="Times New Roman" w:hint="eastAsia"/>
          <w:sz w:val="24"/>
        </w:rPr>
        <w:t>T</w:t>
      </w:r>
      <w:r w:rsidR="00532789">
        <w:rPr>
          <w:rFonts w:ascii="Times New Roman" w:hAnsi="Times New Roman" w:cs="Times New Roman" w:hint="eastAsia"/>
          <w:sz w:val="24"/>
        </w:rPr>
        <w:t>he concentration of Mg</w:t>
      </w:r>
      <w:r w:rsidR="00532789">
        <w:rPr>
          <w:rFonts w:ascii="Times New Roman" w:hAnsi="Times New Roman" w:cs="Times New Roman" w:hint="eastAsia"/>
          <w:sz w:val="24"/>
          <w:vertAlign w:val="superscript"/>
        </w:rPr>
        <w:t>2+</w:t>
      </w:r>
      <w:r w:rsidR="00532789">
        <w:rPr>
          <w:rFonts w:ascii="Times New Roman" w:hAnsi="Times New Roman" w:cs="Times New Roman" w:hint="eastAsia"/>
          <w:sz w:val="24"/>
        </w:rPr>
        <w:t xml:space="preserve"> in the BC kept in </w:t>
      </w:r>
      <w:r w:rsidR="00532789">
        <w:rPr>
          <w:rFonts w:ascii="Times New Roman" w:hAnsi="Times New Roman" w:cs="Times New Roman"/>
          <w:sz w:val="24"/>
        </w:rPr>
        <w:t>relatively</w:t>
      </w:r>
      <w:r w:rsidR="00532789">
        <w:rPr>
          <w:rFonts w:ascii="Times New Roman" w:hAnsi="Times New Roman" w:cs="Times New Roman" w:hint="eastAsia"/>
          <w:sz w:val="24"/>
        </w:rPr>
        <w:t xml:space="preserve"> low range due to </w:t>
      </w:r>
      <w:r w:rsidR="00532789" w:rsidRPr="00BB23EB">
        <w:rPr>
          <w:rFonts w:ascii="Times New Roman" w:hAnsi="Times New Roman" w:cs="Times New Roman" w:hint="eastAsia"/>
          <w:b/>
          <w:bCs/>
          <w:sz w:val="24"/>
        </w:rPr>
        <w:t>Eq.</w:t>
      </w:r>
      <w:r w:rsidR="00532789">
        <w:rPr>
          <w:rFonts w:ascii="Times New Roman" w:hAnsi="Times New Roman" w:cs="Times New Roman" w:hint="eastAsia"/>
          <w:b/>
          <w:bCs/>
          <w:sz w:val="24"/>
        </w:rPr>
        <w:t xml:space="preserve"> </w:t>
      </w:r>
      <w:r w:rsidR="002F7B6D">
        <w:rPr>
          <w:rFonts w:ascii="Times New Roman" w:hAnsi="Times New Roman" w:cs="Times New Roman" w:hint="eastAsia"/>
          <w:b/>
          <w:bCs/>
          <w:sz w:val="24"/>
        </w:rPr>
        <w:t>5</w:t>
      </w:r>
      <w:r w:rsidR="00532789">
        <w:rPr>
          <w:rFonts w:ascii="Times New Roman" w:hAnsi="Times New Roman" w:cs="Times New Roman" w:hint="eastAsia"/>
          <w:sz w:val="24"/>
        </w:rPr>
        <w:t>. However, the concentration of Ca</w:t>
      </w:r>
      <w:r w:rsidR="00532789">
        <w:rPr>
          <w:rFonts w:ascii="Times New Roman" w:hAnsi="Times New Roman" w:cs="Times New Roman" w:hint="eastAsia"/>
          <w:sz w:val="24"/>
          <w:vertAlign w:val="superscript"/>
        </w:rPr>
        <w:t>2+</w:t>
      </w:r>
      <w:r w:rsidR="00532789">
        <w:rPr>
          <w:rFonts w:ascii="Times New Roman" w:hAnsi="Times New Roman" w:cs="Times New Roman" w:hint="eastAsia"/>
          <w:sz w:val="24"/>
        </w:rPr>
        <w:t xml:space="preserve"> initially increased to 49.95 ppm </w:t>
      </w:r>
      <w:r w:rsidR="00532789">
        <w:rPr>
          <w:rFonts w:ascii="Times New Roman" w:hAnsi="Times New Roman" w:cs="Times New Roman"/>
          <w:sz w:val="24"/>
        </w:rPr>
        <w:t>in</w:t>
      </w:r>
      <w:r w:rsidR="00532789">
        <w:rPr>
          <w:rFonts w:ascii="Times New Roman" w:hAnsi="Times New Roman" w:cs="Times New Roman" w:hint="eastAsia"/>
          <w:sz w:val="24"/>
        </w:rPr>
        <w:t xml:space="preserve"> </w:t>
      </w:r>
      <w:r w:rsidR="00532789" w:rsidRPr="00214236">
        <w:rPr>
          <w:rFonts w:ascii="Times New Roman" w:hAnsi="Times New Roman" w:cs="Times New Roman"/>
          <w:sz w:val="24"/>
        </w:rPr>
        <w:t>4 hours</w:t>
      </w:r>
      <w:r w:rsidR="00532789">
        <w:rPr>
          <w:rFonts w:ascii="Times New Roman" w:hAnsi="Times New Roman" w:cs="Times New Roman" w:hint="eastAsia"/>
          <w:sz w:val="24"/>
        </w:rPr>
        <w:t xml:space="preserve"> and then decreased to 15.53 ppm at the end, suggesting more severe scaling of Ca(OH)</w:t>
      </w:r>
      <w:r w:rsidR="00532789" w:rsidRPr="005735B4">
        <w:rPr>
          <w:rFonts w:ascii="Times New Roman" w:hAnsi="Times New Roman" w:cs="Times New Roman" w:hint="eastAsia"/>
          <w:sz w:val="24"/>
          <w:vertAlign w:val="subscript"/>
        </w:rPr>
        <w:t>2</w:t>
      </w:r>
      <w:r w:rsidR="00532789">
        <w:rPr>
          <w:rFonts w:ascii="Times New Roman" w:hAnsi="Times New Roman" w:cs="Times New Roman" w:hint="eastAsia"/>
          <w:sz w:val="24"/>
        </w:rPr>
        <w:t xml:space="preserve"> through </w:t>
      </w:r>
      <w:r w:rsidR="00532789" w:rsidRPr="00BB23EB">
        <w:rPr>
          <w:rFonts w:ascii="Times New Roman" w:hAnsi="Times New Roman" w:cs="Times New Roman" w:hint="eastAsia"/>
          <w:b/>
          <w:bCs/>
          <w:sz w:val="24"/>
        </w:rPr>
        <w:t xml:space="preserve">Eq. </w:t>
      </w:r>
      <w:r w:rsidR="002F7B6D">
        <w:rPr>
          <w:rFonts w:ascii="Times New Roman" w:hAnsi="Times New Roman" w:cs="Times New Roman" w:hint="eastAsia"/>
          <w:b/>
          <w:bCs/>
          <w:sz w:val="24"/>
        </w:rPr>
        <w:t>6</w:t>
      </w:r>
      <w:r w:rsidR="00532789">
        <w:rPr>
          <w:rFonts w:ascii="Times New Roman" w:hAnsi="Times New Roman" w:cs="Times New Roman" w:hint="eastAsia"/>
          <w:sz w:val="24"/>
        </w:rPr>
        <w:t xml:space="preserve">. Similarly, </w:t>
      </w:r>
      <w:r w:rsidR="00532789" w:rsidRPr="00BB23EB">
        <w:rPr>
          <w:rFonts w:ascii="Times New Roman" w:hAnsi="Times New Roman" w:cs="Times New Roman" w:hint="eastAsia"/>
          <w:b/>
          <w:bCs/>
          <w:sz w:val="24"/>
        </w:rPr>
        <w:t xml:space="preserve">Eq. </w:t>
      </w:r>
      <w:r w:rsidR="002F7B6D">
        <w:rPr>
          <w:rFonts w:ascii="Times New Roman" w:hAnsi="Times New Roman" w:cs="Times New Roman" w:hint="eastAsia"/>
          <w:b/>
          <w:bCs/>
          <w:sz w:val="24"/>
        </w:rPr>
        <w:t>5</w:t>
      </w:r>
      <w:r w:rsidR="00532789" w:rsidRPr="00BB23EB">
        <w:rPr>
          <w:rFonts w:ascii="Times New Roman" w:hAnsi="Times New Roman" w:cs="Times New Roman" w:hint="eastAsia"/>
          <w:b/>
          <w:bCs/>
          <w:sz w:val="24"/>
        </w:rPr>
        <w:t>-</w:t>
      </w:r>
      <w:r w:rsidR="002F7B6D">
        <w:rPr>
          <w:rFonts w:ascii="Times New Roman" w:hAnsi="Times New Roman" w:cs="Times New Roman" w:hint="eastAsia"/>
          <w:b/>
          <w:bCs/>
          <w:sz w:val="24"/>
        </w:rPr>
        <w:t>7</w:t>
      </w:r>
      <w:r w:rsidR="00532789">
        <w:rPr>
          <w:rFonts w:ascii="Times New Roman" w:hAnsi="Times New Roman" w:cs="Times New Roman" w:hint="eastAsia"/>
          <w:sz w:val="24"/>
        </w:rPr>
        <w:t xml:space="preserve"> occurred in the SC because of the high concentration of divalent cations (</w:t>
      </w:r>
      <w:r w:rsidR="00532789">
        <w:rPr>
          <w:rFonts w:ascii="Times New Roman" w:hAnsi="Times New Roman" w:cs="Times New Roman" w:hint="eastAsia"/>
          <w:b/>
          <w:bCs/>
          <w:sz w:val="24"/>
        </w:rPr>
        <w:t xml:space="preserve">Figure </w:t>
      </w:r>
      <w:ins w:id="430" w:author="#NI YUQIN#" w:date="2025-07-31T16:14:00Z" w16du:dateUtc="2025-07-31T08:14:00Z">
        <w:r w:rsidR="001F6E5C">
          <w:rPr>
            <w:rFonts w:ascii="Times New Roman" w:hAnsi="Times New Roman" w:cs="Times New Roman" w:hint="eastAsia"/>
            <w:b/>
            <w:bCs/>
            <w:sz w:val="24"/>
          </w:rPr>
          <w:t>2</w:t>
        </w:r>
      </w:ins>
      <w:ins w:id="431" w:author="#NI YUQIN#" w:date="2025-08-01T11:38:00Z" w16du:dateUtc="2025-08-01T03:38:00Z">
        <w:r w:rsidR="00124D0A">
          <w:rPr>
            <w:rFonts w:ascii="Times New Roman" w:hAnsi="Times New Roman" w:cs="Times New Roman" w:hint="eastAsia"/>
            <w:b/>
            <w:bCs/>
            <w:sz w:val="24"/>
          </w:rPr>
          <w:t xml:space="preserve"> </w:t>
        </w:r>
      </w:ins>
      <w:ins w:id="432" w:author="#NI YUQIN#" w:date="2025-07-31T16:14:00Z" w16du:dateUtc="2025-07-31T08:14:00Z">
        <w:r w:rsidR="001F6E5C">
          <w:rPr>
            <w:rFonts w:ascii="Times New Roman" w:hAnsi="Times New Roman" w:cs="Times New Roman" w:hint="eastAsia"/>
            <w:b/>
            <w:bCs/>
            <w:sz w:val="24"/>
          </w:rPr>
          <w:t>a</w:t>
        </w:r>
      </w:ins>
      <w:r w:rsidR="00532789">
        <w:rPr>
          <w:rFonts w:ascii="Times New Roman" w:hAnsi="Times New Roman" w:cs="Times New Roman" w:hint="eastAsia"/>
          <w:sz w:val="24"/>
        </w:rPr>
        <w:t>) and gradually increased pH (</w:t>
      </w:r>
      <w:r w:rsidR="00532789">
        <w:rPr>
          <w:rFonts w:ascii="Times New Roman" w:hAnsi="Times New Roman" w:cs="Times New Roman" w:hint="eastAsia"/>
          <w:b/>
          <w:bCs/>
          <w:sz w:val="24"/>
        </w:rPr>
        <w:t xml:space="preserve">Figure </w:t>
      </w:r>
      <w:ins w:id="433" w:author="#NI YUQIN#" w:date="2025-07-31T16:14:00Z" w16du:dateUtc="2025-07-31T08:14:00Z">
        <w:r w:rsidR="006B0B15">
          <w:rPr>
            <w:rFonts w:ascii="Times New Roman" w:hAnsi="Times New Roman" w:cs="Times New Roman" w:hint="eastAsia"/>
            <w:b/>
            <w:bCs/>
            <w:sz w:val="24"/>
          </w:rPr>
          <w:t>2</w:t>
        </w:r>
      </w:ins>
      <w:ins w:id="434" w:author="#NI YUQIN#" w:date="2025-08-01T11:38:00Z" w16du:dateUtc="2025-08-01T03:38:00Z">
        <w:r w:rsidR="00124D0A">
          <w:rPr>
            <w:rFonts w:ascii="Times New Roman" w:hAnsi="Times New Roman" w:cs="Times New Roman" w:hint="eastAsia"/>
            <w:b/>
            <w:bCs/>
            <w:sz w:val="24"/>
          </w:rPr>
          <w:t xml:space="preserve"> </w:t>
        </w:r>
      </w:ins>
      <w:ins w:id="435" w:author="#NI YUQIN#" w:date="2025-07-31T16:14:00Z" w16du:dateUtc="2025-07-31T08:14:00Z">
        <w:r w:rsidR="006B0B15">
          <w:rPr>
            <w:rFonts w:ascii="Times New Roman" w:hAnsi="Times New Roman" w:cs="Times New Roman" w:hint="eastAsia"/>
            <w:b/>
            <w:bCs/>
            <w:sz w:val="24"/>
          </w:rPr>
          <w:t>d</w:t>
        </w:r>
      </w:ins>
      <w:r w:rsidR="00532789">
        <w:rPr>
          <w:rFonts w:ascii="Times New Roman" w:hAnsi="Times New Roman" w:cs="Times New Roman" w:hint="eastAsia"/>
          <w:sz w:val="24"/>
        </w:rPr>
        <w:t xml:space="preserve">). The pH of SWB reached 9 at </w:t>
      </w:r>
      <w:r w:rsidR="00532789" w:rsidRPr="00214236">
        <w:rPr>
          <w:rFonts w:ascii="Times New Roman" w:hAnsi="Times New Roman" w:cs="Times New Roman" w:hint="eastAsia"/>
          <w:sz w:val="24"/>
        </w:rPr>
        <w:t xml:space="preserve">4 </w:t>
      </w:r>
      <w:r w:rsidR="00532789" w:rsidRPr="00214236">
        <w:rPr>
          <w:rFonts w:ascii="Times New Roman" w:hAnsi="Times New Roman" w:cs="Times New Roman"/>
          <w:sz w:val="24"/>
        </w:rPr>
        <w:t>hours</w:t>
      </w:r>
      <w:r w:rsidR="00532789">
        <w:rPr>
          <w:rFonts w:ascii="Times New Roman" w:hAnsi="Times New Roman" w:cs="Times New Roman" w:hint="eastAsia"/>
          <w:sz w:val="24"/>
        </w:rPr>
        <w:t xml:space="preserve"> (</w:t>
      </w:r>
      <w:r w:rsidR="00532789">
        <w:rPr>
          <w:rFonts w:ascii="Times New Roman" w:hAnsi="Times New Roman" w:cs="Times New Roman" w:hint="eastAsia"/>
          <w:b/>
          <w:bCs/>
          <w:sz w:val="24"/>
        </w:rPr>
        <w:t xml:space="preserve">Figure </w:t>
      </w:r>
      <w:ins w:id="436" w:author="#NI YUQIN#" w:date="2025-07-31T16:14:00Z" w16du:dateUtc="2025-07-31T08:14:00Z">
        <w:r w:rsidR="006B0B15">
          <w:rPr>
            <w:rFonts w:ascii="Times New Roman" w:hAnsi="Times New Roman" w:cs="Times New Roman" w:hint="eastAsia"/>
            <w:b/>
            <w:bCs/>
            <w:sz w:val="24"/>
          </w:rPr>
          <w:t>2</w:t>
        </w:r>
      </w:ins>
      <w:ins w:id="437" w:author="#NI YUQIN#" w:date="2025-08-01T11:38:00Z" w16du:dateUtc="2025-08-01T03:38:00Z">
        <w:r w:rsidR="00124D0A">
          <w:rPr>
            <w:rFonts w:ascii="Times New Roman" w:hAnsi="Times New Roman" w:cs="Times New Roman" w:hint="eastAsia"/>
            <w:b/>
            <w:bCs/>
            <w:sz w:val="24"/>
          </w:rPr>
          <w:t xml:space="preserve"> </w:t>
        </w:r>
      </w:ins>
      <w:ins w:id="438" w:author="#NI YUQIN#" w:date="2025-07-31T16:14:00Z" w16du:dateUtc="2025-07-31T08:14:00Z">
        <w:r w:rsidR="006B0B15">
          <w:rPr>
            <w:rFonts w:ascii="Times New Roman" w:hAnsi="Times New Roman" w:cs="Times New Roman" w:hint="eastAsia"/>
            <w:b/>
            <w:bCs/>
            <w:sz w:val="24"/>
          </w:rPr>
          <w:t>d</w:t>
        </w:r>
      </w:ins>
      <w:r w:rsidR="00532789">
        <w:rPr>
          <w:rFonts w:ascii="Times New Roman" w:hAnsi="Times New Roman" w:cs="Times New Roman" w:hint="eastAsia"/>
          <w:sz w:val="24"/>
        </w:rPr>
        <w:t xml:space="preserve">), and the </w:t>
      </w:r>
      <w:r w:rsidR="00532789">
        <w:rPr>
          <w:rFonts w:ascii="Times New Roman" w:hAnsi="Times New Roman" w:cs="Times New Roman"/>
          <w:sz w:val="24"/>
        </w:rPr>
        <w:t>concentration</w:t>
      </w:r>
      <w:r w:rsidR="00532789">
        <w:rPr>
          <w:rFonts w:ascii="Times New Roman" w:hAnsi="Times New Roman" w:cs="Times New Roman" w:hint="eastAsia"/>
          <w:sz w:val="24"/>
        </w:rPr>
        <w:t xml:space="preserve"> of Mg exhibited a steeper decrease at the same time (</w:t>
      </w:r>
      <w:r w:rsidR="00532789">
        <w:rPr>
          <w:rFonts w:ascii="Times New Roman" w:hAnsi="Times New Roman" w:cs="Times New Roman" w:hint="eastAsia"/>
          <w:b/>
          <w:bCs/>
          <w:sz w:val="24"/>
        </w:rPr>
        <w:t xml:space="preserve">Figure </w:t>
      </w:r>
      <w:r w:rsidR="006B0B15">
        <w:rPr>
          <w:rFonts w:ascii="Times New Roman" w:hAnsi="Times New Roman" w:cs="Times New Roman" w:hint="eastAsia"/>
          <w:b/>
          <w:bCs/>
          <w:sz w:val="24"/>
        </w:rPr>
        <w:t>2</w:t>
      </w:r>
      <w:ins w:id="439" w:author="#NI YUQIN#" w:date="2025-08-01T11:39:00Z" w16du:dateUtc="2025-08-01T03:39:00Z">
        <w:r w:rsidR="00124D0A">
          <w:rPr>
            <w:rFonts w:ascii="Times New Roman" w:hAnsi="Times New Roman" w:cs="Times New Roman" w:hint="eastAsia"/>
            <w:b/>
            <w:bCs/>
            <w:sz w:val="24"/>
          </w:rPr>
          <w:t xml:space="preserve"> </w:t>
        </w:r>
      </w:ins>
      <w:r w:rsidR="006B0B15">
        <w:rPr>
          <w:rFonts w:ascii="Times New Roman" w:hAnsi="Times New Roman" w:cs="Times New Roman" w:hint="eastAsia"/>
          <w:b/>
          <w:bCs/>
          <w:sz w:val="24"/>
        </w:rPr>
        <w:t>a</w:t>
      </w:r>
      <w:r w:rsidR="00532789">
        <w:rPr>
          <w:rFonts w:ascii="Times New Roman" w:hAnsi="Times New Roman" w:cs="Times New Roman" w:hint="eastAsia"/>
          <w:sz w:val="24"/>
        </w:rPr>
        <w:t xml:space="preserve">). </w:t>
      </w:r>
      <w:r w:rsidR="00532789" w:rsidRPr="00261E99">
        <w:rPr>
          <w:rFonts w:ascii="Times New Roman" w:hAnsi="Times New Roman" w:cs="Times New Roman"/>
          <w:sz w:val="24"/>
        </w:rPr>
        <w:t>S</w:t>
      </w:r>
      <w:r w:rsidR="00532789" w:rsidRPr="00261E99">
        <w:rPr>
          <w:rFonts w:ascii="Times New Roman" w:hAnsi="Times New Roman" w:cs="Times New Roman" w:hint="eastAsia"/>
          <w:sz w:val="24"/>
        </w:rPr>
        <w:t xml:space="preserve">caling in </w:t>
      </w:r>
      <w:r w:rsidR="00532789" w:rsidRPr="00261E99">
        <w:rPr>
          <w:rFonts w:ascii="Times New Roman" w:hAnsi="Times New Roman" w:cs="Times New Roman"/>
          <w:sz w:val="24"/>
        </w:rPr>
        <w:t>different</w:t>
      </w:r>
      <w:r w:rsidR="00532789" w:rsidRPr="00261E99">
        <w:rPr>
          <w:rFonts w:ascii="Times New Roman" w:hAnsi="Times New Roman" w:cs="Times New Roman" w:hint="eastAsia"/>
          <w:sz w:val="24"/>
        </w:rPr>
        <w:t xml:space="preserve"> parts of the stack will be discussed in detail in the </w:t>
      </w:r>
      <w:r w:rsidR="00532789" w:rsidRPr="00261E99">
        <w:rPr>
          <w:rFonts w:ascii="Times New Roman" w:hAnsi="Times New Roman" w:cs="Times New Roman"/>
          <w:sz w:val="24"/>
        </w:rPr>
        <w:t>follow</w:t>
      </w:r>
      <w:r w:rsidR="00532789" w:rsidRPr="00261E99">
        <w:rPr>
          <w:rFonts w:ascii="Times New Roman" w:hAnsi="Times New Roman" w:cs="Times New Roman" w:hint="eastAsia"/>
          <w:sz w:val="24"/>
        </w:rPr>
        <w:t>ing sections.</w:t>
      </w:r>
    </w:p>
    <w:p w14:paraId="67BC6B75" w14:textId="51EA7AA3" w:rsidR="00532789" w:rsidRPr="00093AC9" w:rsidRDefault="00ED3761" w:rsidP="00124D0A">
      <w:pPr>
        <w:pStyle w:val="report3"/>
        <w:numPr>
          <w:ilvl w:val="2"/>
          <w:numId w:val="29"/>
        </w:numPr>
        <w:spacing w:before="156" w:after="156"/>
        <w:ind w:firstLineChars="0"/>
        <w:rPr>
          <w:rFonts w:eastAsiaTheme="minorEastAsia"/>
          <w:color w:val="000000" w:themeColor="text1"/>
        </w:rPr>
      </w:pPr>
      <w:r w:rsidRPr="00ED3761">
        <w:rPr>
          <w:rFonts w:eastAsiaTheme="minorEastAsia" w:hint="eastAsia"/>
          <w:color w:val="000000" w:themeColor="text1"/>
        </w:rPr>
        <w:t xml:space="preserve">Heterogeneous </w:t>
      </w:r>
      <w:r>
        <w:rPr>
          <w:rFonts w:eastAsiaTheme="minorEastAsia" w:hint="eastAsia"/>
          <w:color w:val="000000" w:themeColor="text1"/>
        </w:rPr>
        <w:t>S</w:t>
      </w:r>
      <w:r w:rsidRPr="00ED3761">
        <w:rPr>
          <w:rFonts w:eastAsiaTheme="minorEastAsia" w:hint="eastAsia"/>
          <w:color w:val="000000" w:themeColor="text1"/>
        </w:rPr>
        <w:t xml:space="preserve">caling on </w:t>
      </w:r>
      <w:r>
        <w:rPr>
          <w:rFonts w:eastAsiaTheme="minorEastAsia" w:hint="eastAsia"/>
          <w:color w:val="000000" w:themeColor="text1"/>
        </w:rPr>
        <w:t>B</w:t>
      </w:r>
      <w:r w:rsidRPr="00ED3761">
        <w:rPr>
          <w:rFonts w:eastAsiaTheme="minorEastAsia" w:hint="eastAsia"/>
          <w:color w:val="000000" w:themeColor="text1"/>
        </w:rPr>
        <w:t xml:space="preserve">oth </w:t>
      </w:r>
      <w:r>
        <w:rPr>
          <w:rFonts w:eastAsiaTheme="minorEastAsia" w:hint="eastAsia"/>
          <w:color w:val="000000" w:themeColor="text1"/>
        </w:rPr>
        <w:t>S</w:t>
      </w:r>
      <w:r w:rsidRPr="00ED3761">
        <w:rPr>
          <w:rFonts w:eastAsiaTheme="minorEastAsia" w:hint="eastAsia"/>
          <w:color w:val="000000" w:themeColor="text1"/>
        </w:rPr>
        <w:t xml:space="preserve">ides of CEM </w:t>
      </w:r>
      <w:r>
        <w:rPr>
          <w:rFonts w:eastAsiaTheme="minorEastAsia" w:hint="eastAsia"/>
          <w:color w:val="000000" w:themeColor="text1"/>
        </w:rPr>
        <w:t>S</w:t>
      </w:r>
      <w:r w:rsidRPr="00ED3761">
        <w:rPr>
          <w:rFonts w:eastAsiaTheme="minorEastAsia" w:hint="eastAsia"/>
          <w:color w:val="000000" w:themeColor="text1"/>
        </w:rPr>
        <w:t>urface</w:t>
      </w:r>
    </w:p>
    <w:p w14:paraId="4273647C" w14:textId="77777777" w:rsidR="00532789" w:rsidRDefault="00532789" w:rsidP="00532789">
      <w:pPr>
        <w:spacing w:line="480" w:lineRule="auto"/>
        <w:rPr>
          <w:rFonts w:ascii="Times New Roman" w:hAnsi="Times New Roman" w:cs="Times New Roman"/>
          <w:sz w:val="24"/>
        </w:rPr>
      </w:pPr>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w:t>
      </w:r>
      <w:r>
        <w:rPr>
          <w:rFonts w:ascii="Times New Roman" w:hAnsi="Times New Roman" w:cs="Times New Roman" w:hint="eastAsia"/>
          <w:sz w:val="24"/>
        </w:rPr>
        <w:t>s</w:t>
      </w:r>
      <w:r w:rsidRPr="00FB06AC">
        <w:rPr>
          <w:rFonts w:ascii="Times New Roman" w:hAnsi="Times New Roman" w:cs="Times New Roman" w:hint="eastAsia"/>
          <w:sz w:val="24"/>
        </w:rPr>
        <w:t xml:space="preserve"> of </w:t>
      </w:r>
      <w:r>
        <w:rPr>
          <w:rFonts w:ascii="Times New Roman" w:hAnsi="Times New Roman" w:cs="Times New Roman" w:hint="eastAsia"/>
          <w:sz w:val="24"/>
        </w:rPr>
        <w:t xml:space="preserve">the </w:t>
      </w:r>
      <w:r w:rsidRPr="00FB06AC">
        <w:rPr>
          <w:rFonts w:ascii="Times New Roman" w:hAnsi="Times New Roman" w:cs="Times New Roman" w:hint="eastAsia"/>
          <w:sz w:val="24"/>
        </w:rPr>
        <w:t>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w:t>
      </w:r>
      <w:r w:rsidRPr="00FB06AC">
        <w:rPr>
          <w:rFonts w:ascii="Times New Roman" w:hAnsi="Times New Roman" w:cs="Times New Roman"/>
          <w:sz w:val="24"/>
        </w:rPr>
        <w:lastRenderedPageBreak/>
        <w:t>OH⁻ generation</w:t>
      </w:r>
      <w:r w:rsidRPr="00FB06AC">
        <w:rPr>
          <w:rFonts w:ascii="Times New Roman" w:hAnsi="Times New Roman" w:cs="Times New Roman" w:hint="eastAsia"/>
          <w:sz w:val="24"/>
        </w:rPr>
        <w:t xml:space="preserve"> and leakage</w:t>
      </w:r>
      <w:r>
        <w:rPr>
          <w:rFonts w:ascii="Times New Roman" w:hAnsi="Times New Roman" w:cs="Times New Roman" w:hint="eastAsia"/>
          <w:sz w:val="24"/>
        </w:rPr>
        <w:t>.</w:t>
      </w:r>
    </w:p>
    <w:p w14:paraId="5FE2C1FC" w14:textId="5793FF23" w:rsidR="00532789" w:rsidRDefault="00532789" w:rsidP="00532789">
      <w:pPr>
        <w:keepNext/>
        <w:spacing w:line="480" w:lineRule="auto"/>
        <w:rPr>
          <w:ins w:id="440" w:author="#NI YUQIN#" w:date="2025-07-31T17:15:00Z" w16du:dateUtc="2025-07-31T09:15:00Z"/>
          <w:rFonts w:hint="eastAsia"/>
        </w:rPr>
      </w:pPr>
      <w:commentRangeStart w:id="441"/>
      <w:commentRangeEnd w:id="441"/>
      <w:r>
        <w:rPr>
          <w:rStyle w:val="a4"/>
        </w:rPr>
        <w:lastRenderedPageBreak/>
        <w:commentReference w:id="441"/>
      </w:r>
      <w:commentRangeStart w:id="442"/>
      <w:commentRangeStart w:id="443"/>
      <w:commentRangeStart w:id="444"/>
      <w:del w:id="445" w:author="#NI YUQIN#" w:date="2025-07-31T17:15:00Z" w16du:dateUtc="2025-07-31T09:15:00Z">
        <w:r w:rsidR="00A03785" w:rsidDel="009173ED">
          <w:rPr>
            <w:rFonts w:hint="eastAsia"/>
            <w:noProof/>
          </w:rPr>
          <w:drawing>
            <wp:inline distT="0" distB="0" distL="0" distR="0" wp14:anchorId="3BE4EC9B" wp14:editId="63AFD135">
              <wp:extent cx="5583957" cy="4049371"/>
              <wp:effectExtent l="0" t="0" r="0" b="0"/>
              <wp:docPr id="19681419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1994" cy="4062451"/>
                      </a:xfrm>
                      <a:prstGeom prst="rect">
                        <a:avLst/>
                      </a:prstGeom>
                      <a:noFill/>
                    </pic:spPr>
                  </pic:pic>
                </a:graphicData>
              </a:graphic>
            </wp:inline>
          </w:drawing>
        </w:r>
      </w:del>
      <w:commentRangeEnd w:id="442"/>
      <w:r w:rsidR="001039B4">
        <w:rPr>
          <w:rStyle w:val="a4"/>
        </w:rPr>
        <w:commentReference w:id="442"/>
      </w:r>
      <w:commentRangeEnd w:id="443"/>
      <w:r w:rsidR="00CB3C7C">
        <w:rPr>
          <w:rStyle w:val="a4"/>
        </w:rPr>
        <w:commentReference w:id="443"/>
      </w:r>
      <w:commentRangeEnd w:id="444"/>
      <w:r w:rsidR="00BA0184">
        <w:rPr>
          <w:rStyle w:val="a4"/>
        </w:rPr>
        <w:commentReference w:id="444"/>
      </w:r>
    </w:p>
    <w:p w14:paraId="3A290D2F" w14:textId="32641272" w:rsidR="009173ED" w:rsidRPr="009173ED" w:rsidRDefault="00360F1F">
      <w:pPr>
        <w:keepNext/>
        <w:spacing w:line="480" w:lineRule="auto"/>
        <w:jc w:val="center"/>
        <w:rPr>
          <w:rFonts w:hint="eastAsia"/>
        </w:rPr>
        <w:pPrChange w:id="446" w:author="#NI YUQIN#" w:date="2025-08-03T17:55:00Z" w16du:dateUtc="2025-08-03T09:55:00Z">
          <w:pPr>
            <w:keepNext/>
            <w:spacing w:line="480" w:lineRule="auto"/>
          </w:pPr>
        </w:pPrChange>
      </w:pPr>
      <w:ins w:id="447" w:author="#NI YUQIN#" w:date="2025-08-03T17:57:00Z" w16du:dateUtc="2025-08-03T09:57:00Z">
        <w:r>
          <w:rPr>
            <w:rFonts w:hint="eastAsia"/>
            <w:noProof/>
          </w:rPr>
          <w:lastRenderedPageBreak/>
          <w:drawing>
            <wp:inline distT="0" distB="0" distL="0" distR="0" wp14:anchorId="1F10174B" wp14:editId="4CAFC5DD">
              <wp:extent cx="3727135" cy="6949974"/>
              <wp:effectExtent l="0" t="0" r="6985" b="0"/>
              <wp:docPr id="8124615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1677" cy="6958444"/>
                      </a:xfrm>
                      <a:prstGeom prst="rect">
                        <a:avLst/>
                      </a:prstGeom>
                      <a:noFill/>
                    </pic:spPr>
                  </pic:pic>
                </a:graphicData>
              </a:graphic>
            </wp:inline>
          </w:drawing>
        </w:r>
      </w:ins>
    </w:p>
    <w:p w14:paraId="5740F5C3" w14:textId="6C097D68" w:rsidR="00031F22" w:rsidRPr="00031F22" w:rsidRDefault="00532789" w:rsidP="00532789">
      <w:pPr>
        <w:pStyle w:val="aa"/>
        <w:spacing w:afterLines="100" w:after="312"/>
        <w:rPr>
          <w:ins w:id="448" w:author="#NI YUQIN#" w:date="2025-07-31T17:16:00Z" w16du:dateUtc="2025-07-31T09:16:00Z"/>
          <w:rFonts w:ascii="Times New Roman" w:hAnsi="Times New Roman" w:cs="Times New Roman"/>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A03785">
        <w:rPr>
          <w:rFonts w:ascii="Times New Roman" w:hAnsi="Times New Roman" w:cs="Times New Roman"/>
          <w:noProof/>
          <w:sz w:val="24"/>
          <w:szCs w:val="24"/>
        </w:rPr>
        <w:t>3</w:t>
      </w:r>
      <w:r w:rsidRPr="0004643B">
        <w:rPr>
          <w:rFonts w:ascii="Times New Roman" w:hAnsi="Times New Roman" w:cs="Times New Roman"/>
          <w:sz w:val="24"/>
          <w:szCs w:val="24"/>
        </w:rPr>
        <w:fldChar w:fldCharType="end"/>
      </w:r>
      <w:del w:id="449" w:author="#NI YUQIN#" w:date="2025-07-31T17:16:00Z" w16du:dateUtc="2025-07-31T09:16:00Z">
        <w:r w:rsidRPr="0004643B" w:rsidDel="00031F22">
          <w:rPr>
            <w:rFonts w:ascii="Times New Roman" w:hAnsi="Times New Roman" w:cs="Times New Roman"/>
            <w:sz w:val="24"/>
            <w:szCs w:val="24"/>
          </w:rPr>
          <w:delText xml:space="preserve"> </w:delText>
        </w:r>
      </w:del>
      <w:ins w:id="450" w:author="#NI YUQIN#" w:date="2025-07-31T17:16:00Z" w16du:dateUtc="2025-07-31T09:16:00Z">
        <w:r w:rsidR="00031F22">
          <w:rPr>
            <w:rFonts w:ascii="Times New Roman" w:hAnsi="Times New Roman" w:cs="Times New Roman" w:hint="eastAsia"/>
            <w:sz w:val="24"/>
            <w:szCs w:val="24"/>
          </w:rPr>
          <w:t>Scaling mechanism on</w:t>
        </w:r>
        <w:r w:rsidR="00031F22" w:rsidRPr="0004643B">
          <w:rPr>
            <w:rFonts w:ascii="Times New Roman" w:hAnsi="Times New Roman" w:cs="Times New Roman"/>
            <w:sz w:val="24"/>
            <w:szCs w:val="24"/>
          </w:rPr>
          <w:t xml:space="preserve"> </w:t>
        </w:r>
        <w:r w:rsidR="00031F22">
          <w:rPr>
            <w:rFonts w:ascii="Times New Roman" w:hAnsi="Times New Roman" w:cs="Times New Roman" w:hint="eastAsia"/>
            <w:sz w:val="24"/>
            <w:szCs w:val="24"/>
          </w:rPr>
          <w:t>(a) CEM facing BC and (</w:t>
        </w:r>
      </w:ins>
      <w:ins w:id="451" w:author="#NI YUQIN#" w:date="2025-07-31T17:17:00Z" w16du:dateUtc="2025-07-31T09:17:00Z">
        <w:r w:rsidR="00031F22">
          <w:rPr>
            <w:rFonts w:ascii="Times New Roman" w:hAnsi="Times New Roman" w:cs="Times New Roman" w:hint="eastAsia"/>
            <w:sz w:val="24"/>
            <w:szCs w:val="24"/>
          </w:rPr>
          <w:t>b)</w:t>
        </w:r>
      </w:ins>
      <w:ins w:id="452" w:author="#NI YUQIN#" w:date="2025-07-31T17:16:00Z" w16du:dateUtc="2025-07-31T09:16:00Z">
        <w:r w:rsidR="00031F22">
          <w:rPr>
            <w:rFonts w:ascii="Times New Roman" w:hAnsi="Times New Roman" w:cs="Times New Roman" w:hint="eastAsia"/>
            <w:sz w:val="24"/>
            <w:szCs w:val="24"/>
          </w:rPr>
          <w:t xml:space="preserve"> CEM facing SC</w:t>
        </w:r>
      </w:ins>
      <w:ins w:id="453" w:author="#NI YUQIN#" w:date="2025-07-31T17:17:00Z" w16du:dateUtc="2025-07-31T09:17:00Z">
        <w:r w:rsidR="00031F22">
          <w:rPr>
            <w:rFonts w:ascii="Times New Roman" w:hAnsi="Times New Roman" w:cs="Times New Roman" w:hint="eastAsia"/>
            <w:sz w:val="24"/>
            <w:szCs w:val="24"/>
          </w:rPr>
          <w:t xml:space="preserve"> (The </w:t>
        </w:r>
        <w:r w:rsidR="00031F22">
          <w:rPr>
            <w:rFonts w:ascii="Times New Roman" w:hAnsi="Times New Roman" w:cs="Times New Roman"/>
            <w:sz w:val="24"/>
            <w:szCs w:val="24"/>
          </w:rPr>
          <w:t>black</w:t>
        </w:r>
        <w:r w:rsidR="00031F22">
          <w:rPr>
            <w:rFonts w:ascii="Times New Roman" w:hAnsi="Times New Roman" w:cs="Times New Roman" w:hint="eastAsia"/>
            <w:sz w:val="24"/>
            <w:szCs w:val="24"/>
          </w:rPr>
          <w:t xml:space="preserve"> arrow </w:t>
        </w:r>
      </w:ins>
      <w:ins w:id="454" w:author="#NI YUQIN#" w:date="2025-07-31T17:19:00Z" w16du:dateUtc="2025-07-31T09:19:00Z">
        <w:r w:rsidR="00CE2F1F">
          <w:rPr>
            <w:rFonts w:ascii="Times New Roman" w:hAnsi="Times New Roman" w:cs="Times New Roman" w:hint="eastAsia"/>
            <w:sz w:val="24"/>
            <w:szCs w:val="24"/>
          </w:rPr>
          <w:t>represents</w:t>
        </w:r>
      </w:ins>
      <w:ins w:id="455" w:author="#NI YUQIN#" w:date="2025-07-31T17:17:00Z" w16du:dateUtc="2025-07-31T09:17:00Z">
        <w:r w:rsidR="00031F22">
          <w:rPr>
            <w:rFonts w:ascii="Times New Roman" w:hAnsi="Times New Roman" w:cs="Times New Roman" w:hint="eastAsia"/>
            <w:sz w:val="24"/>
            <w:szCs w:val="24"/>
          </w:rPr>
          <w:t xml:space="preserve"> the transport of </w:t>
        </w:r>
      </w:ins>
      <w:ins w:id="456" w:author="#NI YUQIN#" w:date="2025-07-31T17:20:00Z" w16du:dateUtc="2025-07-31T09:20:00Z">
        <w:r w:rsidR="002843E6">
          <w:rPr>
            <w:rFonts w:ascii="Times New Roman" w:hAnsi="Times New Roman" w:cs="Times New Roman" w:hint="eastAsia"/>
            <w:sz w:val="24"/>
            <w:szCs w:val="24"/>
          </w:rPr>
          <w:t>cat</w:t>
        </w:r>
      </w:ins>
      <w:ins w:id="457" w:author="#NI YUQIN#" w:date="2025-07-31T17:17:00Z" w16du:dateUtc="2025-07-31T09:17:00Z">
        <w:r w:rsidR="00031F22">
          <w:rPr>
            <w:rFonts w:ascii="Times New Roman" w:hAnsi="Times New Roman" w:cs="Times New Roman" w:hint="eastAsia"/>
            <w:sz w:val="24"/>
            <w:szCs w:val="24"/>
          </w:rPr>
          <w:t>ions</w:t>
        </w:r>
        <w:r w:rsidR="009919AD">
          <w:rPr>
            <w:rFonts w:ascii="Times New Roman" w:hAnsi="Times New Roman" w:cs="Times New Roman" w:hint="eastAsia"/>
            <w:sz w:val="24"/>
            <w:szCs w:val="24"/>
          </w:rPr>
          <w:t xml:space="preserve">, the red arrow </w:t>
        </w:r>
      </w:ins>
      <w:ins w:id="458" w:author="#NI YUQIN#" w:date="2025-07-31T17:20:00Z" w16du:dateUtc="2025-07-31T09:20:00Z">
        <w:r w:rsidR="002843E6">
          <w:rPr>
            <w:rFonts w:ascii="Times New Roman" w:hAnsi="Times New Roman" w:cs="Times New Roman" w:hint="eastAsia"/>
            <w:sz w:val="24"/>
            <w:szCs w:val="24"/>
          </w:rPr>
          <w:t>represents</w:t>
        </w:r>
      </w:ins>
      <w:ins w:id="459" w:author="#NI YUQIN#" w:date="2025-07-31T17:17:00Z" w16du:dateUtc="2025-07-31T09:17:00Z">
        <w:r w:rsidR="009919AD">
          <w:rPr>
            <w:rFonts w:ascii="Times New Roman" w:hAnsi="Times New Roman" w:cs="Times New Roman" w:hint="eastAsia"/>
            <w:sz w:val="24"/>
            <w:szCs w:val="24"/>
          </w:rPr>
          <w:t xml:space="preserve"> the </w:t>
        </w:r>
        <w:r w:rsidR="009919AD">
          <w:rPr>
            <w:rFonts w:ascii="Times New Roman" w:hAnsi="Times New Roman" w:cs="Times New Roman"/>
            <w:sz w:val="24"/>
            <w:szCs w:val="24"/>
          </w:rPr>
          <w:t>generation</w:t>
        </w:r>
        <w:r w:rsidR="009919AD">
          <w:rPr>
            <w:rFonts w:ascii="Times New Roman" w:hAnsi="Times New Roman" w:cs="Times New Roman" w:hint="eastAsia"/>
            <w:sz w:val="24"/>
            <w:szCs w:val="24"/>
          </w:rPr>
          <w:t xml:space="preserve"> and transport of OH</w:t>
        </w:r>
        <w:r w:rsidR="009919AD" w:rsidRPr="002843E6">
          <w:rPr>
            <w:rFonts w:ascii="Times New Roman" w:hAnsi="Times New Roman" w:cs="Times New Roman"/>
            <w:sz w:val="24"/>
            <w:szCs w:val="24"/>
            <w:vertAlign w:val="superscript"/>
            <w:rPrChange w:id="460" w:author="#NI YUQIN#" w:date="2025-07-31T17:20:00Z" w16du:dateUtc="2025-07-31T09:20:00Z">
              <w:rPr>
                <w:rFonts w:ascii="Times New Roman" w:hAnsi="Times New Roman" w:cs="Times New Roman"/>
                <w:sz w:val="24"/>
                <w:szCs w:val="24"/>
              </w:rPr>
            </w:rPrChange>
          </w:rPr>
          <w:t>-</w:t>
        </w:r>
      </w:ins>
      <w:ins w:id="461" w:author="#NI YUQIN#" w:date="2025-07-31T17:18:00Z" w16du:dateUtc="2025-07-31T09:18:00Z">
        <w:r w:rsidR="00074D14">
          <w:rPr>
            <w:rFonts w:ascii="Times New Roman" w:hAnsi="Times New Roman" w:cs="Times New Roman" w:hint="eastAsia"/>
            <w:sz w:val="24"/>
            <w:szCs w:val="24"/>
          </w:rPr>
          <w:t xml:space="preserve">; </w:t>
        </w:r>
        <w:r w:rsidR="00C322B4">
          <w:rPr>
            <w:rFonts w:ascii="Times New Roman" w:hAnsi="Times New Roman" w:cs="Times New Roman" w:hint="eastAsia"/>
            <w:sz w:val="24"/>
            <w:szCs w:val="24"/>
          </w:rPr>
          <w:t>t</w:t>
        </w:r>
        <w:r w:rsidR="00C322B4" w:rsidRPr="00C322B4">
          <w:rPr>
            <w:rFonts w:ascii="Times New Roman" w:hAnsi="Times New Roman" w:cs="Times New Roman" w:hint="eastAsia"/>
            <w:sz w:val="24"/>
            <w:szCs w:val="24"/>
          </w:rPr>
          <w:t xml:space="preserve">he red dotted box </w:t>
        </w:r>
      </w:ins>
      <w:ins w:id="462" w:author="#NI YUQIN#" w:date="2025-07-31T17:20:00Z" w16du:dateUtc="2025-07-31T09:20:00Z">
        <w:r w:rsidR="002843E6">
          <w:rPr>
            <w:rFonts w:ascii="Times New Roman" w:hAnsi="Times New Roman" w:cs="Times New Roman" w:hint="eastAsia"/>
            <w:sz w:val="24"/>
            <w:szCs w:val="24"/>
          </w:rPr>
          <w:t>represe</w:t>
        </w:r>
        <w:r w:rsidR="003163E9">
          <w:rPr>
            <w:rFonts w:ascii="Times New Roman" w:hAnsi="Times New Roman" w:cs="Times New Roman" w:hint="eastAsia"/>
            <w:sz w:val="24"/>
            <w:szCs w:val="24"/>
          </w:rPr>
          <w:t>nts</w:t>
        </w:r>
      </w:ins>
      <w:ins w:id="463" w:author="#NI YUQIN#" w:date="2025-07-31T17:18:00Z" w16du:dateUtc="2025-07-31T09:18:00Z">
        <w:r w:rsidR="00C322B4" w:rsidRPr="00C322B4">
          <w:rPr>
            <w:rFonts w:ascii="Times New Roman" w:hAnsi="Times New Roman" w:cs="Times New Roman" w:hint="eastAsia"/>
            <w:sz w:val="24"/>
            <w:szCs w:val="24"/>
          </w:rPr>
          <w:t xml:space="preserve"> precipitation</w:t>
        </w:r>
      </w:ins>
      <w:ins w:id="464" w:author="#NI YUQIN#" w:date="2025-07-31T17:20:00Z" w16du:dateUtc="2025-07-31T09:20:00Z">
        <w:r w:rsidR="003163E9">
          <w:rPr>
            <w:rFonts w:ascii="Times New Roman" w:hAnsi="Times New Roman" w:cs="Times New Roman" w:hint="eastAsia"/>
            <w:sz w:val="24"/>
            <w:szCs w:val="24"/>
          </w:rPr>
          <w:t xml:space="preserve"> occurs)</w:t>
        </w:r>
      </w:ins>
      <w:ins w:id="465" w:author="#NI YUQIN#" w:date="2025-07-31T17:21:00Z" w16du:dateUtc="2025-07-31T09:21:00Z">
        <w:r w:rsidR="003163E9">
          <w:rPr>
            <w:rFonts w:ascii="Times New Roman" w:hAnsi="Times New Roman" w:cs="Times New Roman" w:hint="eastAsia"/>
            <w:sz w:val="24"/>
            <w:szCs w:val="24"/>
          </w:rPr>
          <w:t>. (c) The transport number of different CEMs</w:t>
        </w:r>
        <w:r w:rsidR="000367E6">
          <w:rPr>
            <w:rFonts w:ascii="Times New Roman" w:hAnsi="Times New Roman" w:cs="Times New Roman" w:hint="eastAsia"/>
            <w:sz w:val="24"/>
            <w:szCs w:val="24"/>
          </w:rPr>
          <w:t xml:space="preserve">. (CEM in Mg </w:t>
        </w:r>
      </w:ins>
      <w:ins w:id="466" w:author="#NI YUQIN#" w:date="2025-07-31T17:23:00Z" w16du:dateUtc="2025-07-31T09:23:00Z">
        <w:r w:rsidR="00707EEE">
          <w:rPr>
            <w:rFonts w:ascii="Times New Roman" w:hAnsi="Times New Roman" w:cs="Times New Roman" w:hint="eastAsia"/>
            <w:sz w:val="24"/>
            <w:szCs w:val="24"/>
          </w:rPr>
          <w:t>or</w:t>
        </w:r>
      </w:ins>
      <w:ins w:id="467" w:author="#NI YUQIN#" w:date="2025-07-31T17:21:00Z" w16du:dateUtc="2025-07-31T09:21:00Z">
        <w:r w:rsidR="000367E6">
          <w:rPr>
            <w:rFonts w:ascii="Times New Roman" w:hAnsi="Times New Roman" w:cs="Times New Roman" w:hint="eastAsia"/>
            <w:sz w:val="24"/>
            <w:szCs w:val="24"/>
          </w:rPr>
          <w:t xml:space="preserve"> Ca form means the </w:t>
        </w:r>
      </w:ins>
      <w:ins w:id="468" w:author="#NI YUQIN#" w:date="2025-07-31T17:22:00Z" w16du:dateUtc="2025-07-31T09:22:00Z">
        <w:r w:rsidR="00707EEE" w:rsidRPr="00707EEE">
          <w:rPr>
            <w:rFonts w:ascii="Times New Roman" w:hAnsi="Times New Roman" w:cs="Times New Roman" w:hint="eastAsia"/>
            <w:sz w:val="24"/>
            <w:szCs w:val="24"/>
          </w:rPr>
          <w:t xml:space="preserve">fixed </w:t>
        </w:r>
        <w:r w:rsidR="00707EEE">
          <w:rPr>
            <w:rFonts w:ascii="Times New Roman" w:hAnsi="Times New Roman" w:cs="Times New Roman" w:hint="eastAsia"/>
            <w:sz w:val="24"/>
            <w:szCs w:val="24"/>
          </w:rPr>
          <w:t xml:space="preserve">charge </w:t>
        </w:r>
        <w:r w:rsidR="00707EEE" w:rsidRPr="00707EEE">
          <w:rPr>
            <w:rFonts w:ascii="Times New Roman" w:hAnsi="Times New Roman" w:cs="Times New Roman" w:hint="eastAsia"/>
            <w:sz w:val="24"/>
            <w:szCs w:val="24"/>
          </w:rPr>
          <w:t>group</w:t>
        </w:r>
        <w:r w:rsidR="00707EEE">
          <w:rPr>
            <w:rFonts w:ascii="Times New Roman" w:hAnsi="Times New Roman" w:cs="Times New Roman" w:hint="eastAsia"/>
            <w:sz w:val="24"/>
            <w:szCs w:val="24"/>
          </w:rPr>
          <w:t xml:space="preserve"> within the CEMs were combined with Mg or Ca, representatively)</w:t>
        </w:r>
      </w:ins>
      <w:ins w:id="469" w:author="#NI YUQIN#" w:date="2025-08-01T11:40:00Z" w16du:dateUtc="2025-08-01T03:40:00Z">
        <w:r w:rsidR="00124D0A">
          <w:rPr>
            <w:rFonts w:ascii="Times New Roman" w:hAnsi="Times New Roman" w:cs="Times New Roman" w:hint="eastAsia"/>
            <w:sz w:val="24"/>
            <w:szCs w:val="24"/>
          </w:rPr>
          <w:t>.</w:t>
        </w:r>
      </w:ins>
    </w:p>
    <w:p w14:paraId="1938D1B1" w14:textId="5007734F" w:rsidR="00532789" w:rsidDel="004E02E8" w:rsidRDefault="00A03785" w:rsidP="00532789">
      <w:pPr>
        <w:pStyle w:val="aa"/>
        <w:spacing w:afterLines="100" w:after="312"/>
        <w:rPr>
          <w:del w:id="470" w:author="#NI YUQIN#" w:date="2025-07-31T17:23:00Z" w16du:dateUtc="2025-07-31T09:23:00Z"/>
          <w:rFonts w:ascii="Times New Roman" w:hAnsi="Times New Roman" w:cs="Times New Roman"/>
          <w:sz w:val="24"/>
          <w:szCs w:val="24"/>
        </w:rPr>
      </w:pPr>
      <w:del w:id="471" w:author="#NI YUQIN#" w:date="2025-07-31T17:23:00Z" w16du:dateUtc="2025-07-31T09:23:00Z">
        <w:r w:rsidDel="004E02E8">
          <w:rPr>
            <w:rFonts w:ascii="Times New Roman" w:hAnsi="Times New Roman" w:cs="Times New Roman" w:hint="eastAsia"/>
            <w:sz w:val="24"/>
            <w:szCs w:val="24"/>
          </w:rPr>
          <w:delText xml:space="preserve">(a) </w:delText>
        </w:r>
        <w:r w:rsidR="00532789" w:rsidRPr="0004643B" w:rsidDel="004E02E8">
          <w:rPr>
            <w:rFonts w:ascii="Times New Roman" w:hAnsi="Times New Roman" w:cs="Times New Roman"/>
            <w:sz w:val="24"/>
            <w:szCs w:val="24"/>
          </w:rPr>
          <w:delText>Schematic diagram of scaling formation mechanisms on CEM</w:delText>
        </w:r>
        <w:r w:rsidR="00532789" w:rsidDel="004E02E8">
          <w:rPr>
            <w:rFonts w:ascii="Times New Roman" w:hAnsi="Times New Roman" w:cs="Times New Roman" w:hint="eastAsia"/>
            <w:sz w:val="24"/>
            <w:szCs w:val="24"/>
          </w:rPr>
          <w:delText xml:space="preserve"> (</w:delText>
        </w:r>
        <w:r w:rsidDel="004E02E8">
          <w:rPr>
            <w:rFonts w:ascii="Times New Roman" w:hAnsi="Times New Roman" w:cs="Times New Roman" w:hint="eastAsia"/>
            <w:sz w:val="24"/>
            <w:szCs w:val="24"/>
          </w:rPr>
          <w:delText>A</w:delText>
        </w:r>
        <w:r w:rsidRPr="004E02E8" w:rsidDel="004E02E8">
          <w:rPr>
            <w:rFonts w:ascii="Times New Roman" w:hAnsi="Times New Roman" w:cs="Times New Roman"/>
            <w:sz w:val="24"/>
            <w:szCs w:val="24"/>
            <w:vertAlign w:val="subscript"/>
          </w:rPr>
          <w:delText>eff</w:delText>
        </w:r>
        <w:r w:rsidDel="004E02E8">
          <w:rPr>
            <w:rFonts w:ascii="Times New Roman" w:hAnsi="Times New Roman" w:cs="Times New Roman" w:hint="eastAsia"/>
            <w:sz w:val="24"/>
            <w:szCs w:val="24"/>
          </w:rPr>
          <w:delText>, effective membrane area</w:delText>
        </w:r>
        <w:r w:rsidR="00532789" w:rsidDel="004E02E8">
          <w:rPr>
            <w:rFonts w:ascii="Times New Roman" w:hAnsi="Times New Roman" w:cs="Times New Roman" w:hint="eastAsia"/>
            <w:sz w:val="24"/>
            <w:szCs w:val="24"/>
          </w:rPr>
          <w:delText>)</w:delText>
        </w:r>
        <w:r w:rsidR="00532789" w:rsidRPr="0004643B" w:rsidDel="004E02E8">
          <w:rPr>
            <w:rFonts w:ascii="Times New Roman" w:hAnsi="Times New Roman" w:cs="Times New Roman"/>
            <w:sz w:val="24"/>
            <w:szCs w:val="24"/>
          </w:rPr>
          <w:delText>.</w:delText>
        </w:r>
        <w:r w:rsidR="00A37ACA" w:rsidDel="004E02E8">
          <w:rPr>
            <w:rFonts w:ascii="Times New Roman" w:hAnsi="Times New Roman" w:cs="Times New Roman" w:hint="eastAsia"/>
            <w:sz w:val="24"/>
            <w:szCs w:val="24"/>
          </w:rPr>
          <w:delText>(b) The</w:delText>
        </w:r>
        <w:r w:rsidR="00AD0F90" w:rsidRPr="00AD0F90" w:rsidDel="004E02E8">
          <w:rPr>
            <w:rFonts w:ascii="Times New Roman" w:hAnsi="Times New Roman" w:cs="Times New Roman"/>
            <w:sz w:val="24"/>
            <w:szCs w:val="24"/>
          </w:rPr>
          <w:delText xml:space="preserve"> transport number of different CEMs</w:delText>
        </w:r>
        <w:r w:rsidR="00AD0F90" w:rsidDel="004E02E8">
          <w:rPr>
            <w:rFonts w:ascii="Times New Roman" w:hAnsi="Times New Roman" w:cs="Times New Roman" w:hint="eastAsia"/>
            <w:sz w:val="24"/>
            <w:szCs w:val="24"/>
          </w:rPr>
          <w:delText xml:space="preserve"> (</w:delText>
        </w:r>
        <w:r w:rsidR="007C0B2D" w:rsidDel="004E02E8">
          <w:rPr>
            <w:rFonts w:ascii="Times New Roman" w:hAnsi="Times New Roman" w:cs="Times New Roman" w:hint="eastAsia"/>
            <w:sz w:val="24"/>
            <w:szCs w:val="24"/>
          </w:rPr>
          <w:delText xml:space="preserve">scaled CEM, CEM after BMED tests with </w:delText>
        </w:r>
        <w:r w:rsidR="007C0B2D" w:rsidDel="004E02E8">
          <w:rPr>
            <w:rFonts w:ascii="Times New Roman" w:hAnsi="Times New Roman" w:cs="Times New Roman" w:hint="eastAsia"/>
            <w:sz w:val="24"/>
            <w:szCs w:val="24"/>
          </w:rPr>
          <w:lastRenderedPageBreak/>
          <w:delText xml:space="preserve">SWB; </w:delText>
        </w:r>
        <w:r w:rsidR="007C0B2D" w:rsidRPr="004E02E8" w:rsidDel="004E02E8">
          <w:rPr>
            <w:rFonts w:ascii="Times New Roman" w:hAnsi="Times New Roman" w:cs="Times New Roman"/>
            <w:sz w:val="24"/>
            <w:szCs w:val="24"/>
            <w:highlight w:val="yellow"/>
          </w:rPr>
          <w:delText xml:space="preserve">CEM-Mg, </w:delText>
        </w:r>
        <w:r w:rsidR="0073139F" w:rsidRPr="004E02E8" w:rsidDel="004E02E8">
          <w:rPr>
            <w:rFonts w:ascii="Times New Roman" w:hAnsi="Times New Roman" w:cs="Times New Roman"/>
            <w:sz w:val="24"/>
            <w:szCs w:val="24"/>
            <w:highlight w:val="yellow"/>
          </w:rPr>
          <w:delText xml:space="preserve">CEM </w:delText>
        </w:r>
        <w:r w:rsidR="00D54A1F" w:rsidRPr="004E02E8" w:rsidDel="004E02E8">
          <w:rPr>
            <w:rFonts w:ascii="Times New Roman" w:hAnsi="Times New Roman" w:cs="Times New Roman"/>
            <w:sz w:val="24"/>
            <w:szCs w:val="24"/>
            <w:highlight w:val="yellow"/>
          </w:rPr>
          <w:delText>in Mg</w:delText>
        </w:r>
        <w:r w:rsidR="00360E71" w:rsidRPr="004E02E8" w:rsidDel="004E02E8">
          <w:rPr>
            <w:rFonts w:ascii="Times New Roman" w:hAnsi="Times New Roman" w:cs="Times New Roman"/>
            <w:sz w:val="24"/>
            <w:szCs w:val="24"/>
            <w:highlight w:val="yellow"/>
          </w:rPr>
          <w:delText xml:space="preserve"> form; CEM-Ca, CEM in Ca form</w:delText>
        </w:r>
        <w:r w:rsidR="007A1CE9" w:rsidDel="004E02E8">
          <w:rPr>
            <w:rFonts w:ascii="Times New Roman" w:hAnsi="Times New Roman" w:cs="Times New Roman" w:hint="eastAsia"/>
            <w:sz w:val="24"/>
            <w:szCs w:val="24"/>
          </w:rPr>
          <w:delText xml:space="preserve"> </w:delText>
        </w:r>
        <w:r w:rsidR="00A814ED" w:rsidDel="004E02E8">
          <w:rPr>
            <w:rFonts w:ascii="Times New Roman" w:hAnsi="Times New Roman" w:cs="Times New Roman" w:hint="eastAsia"/>
            <w:sz w:val="24"/>
            <w:szCs w:val="24"/>
            <w:highlight w:val="yellow"/>
          </w:rPr>
          <w:delText>不</w:delText>
        </w:r>
        <w:r w:rsidR="007A1CE9" w:rsidDel="004E02E8">
          <w:rPr>
            <w:rFonts w:ascii="Times New Roman" w:hAnsi="Times New Roman" w:cs="Times New Roman" w:hint="eastAsia"/>
            <w:sz w:val="24"/>
            <w:szCs w:val="24"/>
            <w:highlight w:val="yellow"/>
          </w:rPr>
          <w:delText>清楚</w:delText>
        </w:r>
        <w:r w:rsidR="00360E71" w:rsidDel="004E02E8">
          <w:rPr>
            <w:rFonts w:ascii="Times New Roman" w:hAnsi="Times New Roman" w:cs="Times New Roman" w:hint="eastAsia"/>
            <w:sz w:val="24"/>
            <w:szCs w:val="24"/>
          </w:rPr>
          <w:delText>)</w:delText>
        </w:r>
        <w:r w:rsidR="00AA68A9" w:rsidDel="004E02E8">
          <w:rPr>
            <w:rFonts w:ascii="Times New Roman" w:hAnsi="Times New Roman" w:cs="Times New Roman" w:hint="eastAsia"/>
            <w:sz w:val="24"/>
            <w:szCs w:val="24"/>
          </w:rPr>
          <w:delText xml:space="preserve"> (details in Supporting Information S10 and Fi</w:delText>
        </w:r>
        <w:r w:rsidR="000035EF" w:rsidDel="004E02E8">
          <w:rPr>
            <w:rFonts w:ascii="Times New Roman" w:hAnsi="Times New Roman" w:cs="Times New Roman" w:hint="eastAsia"/>
            <w:sz w:val="24"/>
            <w:szCs w:val="24"/>
          </w:rPr>
          <w:delText>gure S9)</w:delText>
        </w:r>
      </w:del>
    </w:p>
    <w:p w14:paraId="387533F1" w14:textId="35F98BA9" w:rsidR="00A814ED" w:rsidRPr="00A814ED" w:rsidDel="009D372F" w:rsidRDefault="00A814ED">
      <w:pPr>
        <w:rPr>
          <w:del w:id="472" w:author="#NI YUQIN#" w:date="2025-08-01T09:30:00Z" w16du:dateUtc="2025-08-01T01:30:00Z"/>
          <w:rPrChange w:id="473" w:author="She Qianhong (Asst Prof)" w:date="2025-07-31T01:13:00Z" w16du:dateUtc="2025-07-30T17:13:00Z">
            <w:rPr>
              <w:del w:id="474" w:author="#NI YUQIN#" w:date="2025-08-01T09:30:00Z" w16du:dateUtc="2025-08-01T01:30:00Z"/>
              <w:rFonts w:ascii="Times New Roman" w:hAnsi="Times New Roman" w:cs="Times New Roman"/>
              <w:sz w:val="24"/>
              <w:szCs w:val="24"/>
            </w:rPr>
          </w:rPrChange>
        </w:rPr>
        <w:pPrChange w:id="475" w:author="She Qianhong (Asst Prof)" w:date="2025-07-31T01:13:00Z" w16du:dateUtc="2025-07-30T17:13:00Z">
          <w:pPr>
            <w:pStyle w:val="aa"/>
            <w:spacing w:afterLines="100" w:after="312"/>
          </w:pPr>
        </w:pPrChange>
      </w:pPr>
      <w:commentRangeStart w:id="476"/>
      <w:ins w:id="477" w:author="She Qianhong (Asst Prof)" w:date="2025-07-31T01:13:00Z" w16du:dateUtc="2025-07-30T17:13:00Z">
        <w:del w:id="478" w:author="#NI YUQIN#" w:date="2025-08-01T09:30:00Z" w16du:dateUtc="2025-08-01T01:30:00Z">
          <w:r w:rsidDel="009D372F">
            <w:rPr>
              <w:rFonts w:hint="eastAsia"/>
            </w:rPr>
            <w:delText>这个section里</w:delText>
          </w:r>
          <w:r w:rsidR="00A9534F" w:rsidDel="009D372F">
            <w:rPr>
              <w:rFonts w:hint="eastAsia"/>
            </w:rPr>
            <w:delText>crystallization怎么发生的,heterogenous / surface crystallization没有讲清楚</w:delText>
          </w:r>
        </w:del>
      </w:ins>
      <w:ins w:id="479" w:author="She Qianhong (Asst Prof)" w:date="2025-07-31T01:14:00Z" w16du:dateUtc="2025-07-30T17:14:00Z">
        <w:del w:id="480" w:author="#NI YUQIN#" w:date="2025-08-01T09:30:00Z" w16du:dateUtc="2025-08-01T01:30:00Z">
          <w:r w:rsidR="00A9534F" w:rsidDel="009D372F">
            <w:rPr>
              <w:rFonts w:hint="eastAsia"/>
            </w:rPr>
            <w:delText>。</w:delText>
          </w:r>
        </w:del>
      </w:ins>
      <w:commentRangeEnd w:id="476"/>
      <w:del w:id="481" w:author="#NI YUQIN#" w:date="2025-08-01T09:30:00Z" w16du:dateUtc="2025-08-01T01:30:00Z">
        <w:r w:rsidR="009D372F" w:rsidDel="009D372F">
          <w:rPr>
            <w:rStyle w:val="a4"/>
          </w:rPr>
          <w:commentReference w:id="476"/>
        </w:r>
      </w:del>
    </w:p>
    <w:p w14:paraId="7B619F99" w14:textId="37CF9BEE" w:rsidR="00532789" w:rsidRDefault="00532789" w:rsidP="00532789">
      <w:pPr>
        <w:spacing w:line="480" w:lineRule="auto"/>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hint="eastAsia"/>
          <w:sz w:val="24"/>
        </w:rPr>
        <w:t xml:space="preserve">s </w:t>
      </w:r>
      <w:r>
        <w:rPr>
          <w:rFonts w:ascii="Times New Roman" w:hAnsi="Times New Roman" w:cs="Times New Roman"/>
          <w:sz w:val="24"/>
        </w:rPr>
        <w:t>shown</w:t>
      </w:r>
      <w:r>
        <w:rPr>
          <w:rFonts w:ascii="Times New Roman" w:hAnsi="Times New Roman" w:cs="Times New Roman" w:hint="eastAsia"/>
          <w:sz w:val="24"/>
        </w:rPr>
        <w:t xml:space="preserve"> in </w:t>
      </w:r>
      <w:r w:rsidRPr="00C07A8B">
        <w:rPr>
          <w:rFonts w:ascii="Times New Roman" w:hAnsi="Times New Roman" w:cs="Times New Roman" w:hint="eastAsia"/>
          <w:b/>
          <w:bCs/>
          <w:sz w:val="24"/>
        </w:rPr>
        <w:t xml:space="preserve">Figure </w:t>
      </w:r>
      <w:r w:rsidR="00360E71">
        <w:rPr>
          <w:rFonts w:ascii="Times New Roman" w:hAnsi="Times New Roman" w:cs="Times New Roman" w:hint="eastAsia"/>
          <w:b/>
          <w:bCs/>
          <w:sz w:val="24"/>
        </w:rPr>
        <w:t>3 a</w:t>
      </w:r>
      <w:ins w:id="482" w:author="She Qianhong (Asst Prof)" w:date="2025-07-31T01:15:00Z" w16du:dateUtc="2025-07-30T17:15:00Z">
        <w:del w:id="483" w:author="#NI YUQIN#" w:date="2025-07-31T17:27:00Z" w16du:dateUtc="2025-07-31T09:27:00Z">
          <w:r w:rsidR="00AD78DD" w:rsidDel="00BA0184">
            <w:rPr>
              <w:rFonts w:ascii="Times New Roman" w:hAnsi="Times New Roman" w:cs="Times New Roman" w:hint="eastAsia"/>
              <w:b/>
              <w:bCs/>
              <w:sz w:val="24"/>
            </w:rPr>
            <w:delText>【</w:delText>
          </w:r>
          <w:r w:rsidR="00AD78DD" w:rsidDel="00BA0184">
            <w:rPr>
              <w:rFonts w:ascii="Times New Roman" w:hAnsi="Times New Roman" w:cs="Times New Roman" w:hint="eastAsia"/>
              <w:b/>
              <w:bCs/>
              <w:sz w:val="24"/>
            </w:rPr>
            <w:delText>3a</w:delText>
          </w:r>
          <w:r w:rsidR="00AD78DD" w:rsidDel="00BA0184">
            <w:rPr>
              <w:rFonts w:ascii="Times New Roman" w:hAnsi="Times New Roman" w:cs="Times New Roman" w:hint="eastAsia"/>
              <w:b/>
              <w:bCs/>
              <w:sz w:val="24"/>
            </w:rPr>
            <w:delText>里有</w:delText>
          </w:r>
          <w:r w:rsidR="00AD78DD" w:rsidDel="00BA0184">
            <w:rPr>
              <w:rFonts w:ascii="Times New Roman" w:hAnsi="Times New Roman" w:cs="Times New Roman" w:hint="eastAsia"/>
              <w:b/>
              <w:bCs/>
              <w:sz w:val="24"/>
            </w:rPr>
            <w:delText>3</w:delText>
          </w:r>
          <w:r w:rsidR="005B08AF" w:rsidDel="00BA0184">
            <w:rPr>
              <w:rFonts w:ascii="Times New Roman" w:hAnsi="Times New Roman" w:cs="Times New Roman" w:hint="eastAsia"/>
              <w:b/>
              <w:bCs/>
              <w:sz w:val="24"/>
            </w:rPr>
            <w:delText>个小图，</w:delText>
          </w:r>
          <w:r w:rsidR="005B08AF" w:rsidDel="00BA0184">
            <w:rPr>
              <w:rFonts w:ascii="Times New Roman" w:hAnsi="Times New Roman" w:cs="Times New Roman" w:hint="eastAsia"/>
              <w:b/>
              <w:bCs/>
              <w:sz w:val="24"/>
            </w:rPr>
            <w:delText>scaling</w:delText>
          </w:r>
          <w:r w:rsidR="005B08AF" w:rsidDel="00BA0184">
            <w:rPr>
              <w:rFonts w:ascii="Times New Roman" w:hAnsi="Times New Roman" w:cs="Times New Roman" w:hint="eastAsia"/>
              <w:b/>
              <w:bCs/>
              <w:sz w:val="24"/>
            </w:rPr>
            <w:delText>的形成过程</w:delText>
          </w:r>
        </w:del>
      </w:ins>
      <w:ins w:id="484" w:author="She Qianhong (Asst Prof)" w:date="2025-07-31T01:16:00Z" w16du:dateUtc="2025-07-30T17:16:00Z">
        <w:del w:id="485" w:author="#NI YUQIN#" w:date="2025-07-31T17:27:00Z" w16du:dateUtc="2025-07-31T09:27:00Z">
          <w:r w:rsidR="00AF542A" w:rsidDel="00BA0184">
            <w:rPr>
              <w:rFonts w:ascii="Times New Roman" w:hAnsi="Times New Roman" w:cs="Times New Roman" w:hint="eastAsia"/>
              <w:b/>
              <w:bCs/>
              <w:sz w:val="24"/>
            </w:rPr>
            <w:delText>好像不</w:delText>
          </w:r>
        </w:del>
      </w:ins>
      <w:ins w:id="486" w:author="She Qianhong (Asst Prof)" w:date="2025-07-31T01:15:00Z" w16du:dateUtc="2025-07-30T17:15:00Z">
        <w:del w:id="487" w:author="#NI YUQIN#" w:date="2025-07-31T17:27:00Z" w16du:dateUtc="2025-07-31T09:27:00Z">
          <w:r w:rsidR="005B08AF" w:rsidDel="00BA0184">
            <w:rPr>
              <w:rFonts w:ascii="Times New Roman" w:hAnsi="Times New Roman" w:cs="Times New Roman" w:hint="eastAsia"/>
              <w:b/>
              <w:bCs/>
              <w:sz w:val="24"/>
            </w:rPr>
            <w:delText>是按这</w:delText>
          </w:r>
          <w:r w:rsidR="005B08AF" w:rsidDel="00BA0184">
            <w:rPr>
              <w:rFonts w:ascii="Times New Roman" w:hAnsi="Times New Roman" w:cs="Times New Roman" w:hint="eastAsia"/>
              <w:b/>
              <w:bCs/>
              <w:sz w:val="24"/>
            </w:rPr>
            <w:delText>3</w:delText>
          </w:r>
          <w:r w:rsidR="005B08AF" w:rsidDel="00BA0184">
            <w:rPr>
              <w:rFonts w:ascii="Times New Roman" w:hAnsi="Times New Roman" w:cs="Times New Roman" w:hint="eastAsia"/>
              <w:b/>
              <w:bCs/>
              <w:sz w:val="24"/>
            </w:rPr>
            <w:delText>个图的顺序</w:delText>
          </w:r>
        </w:del>
      </w:ins>
      <w:ins w:id="488" w:author="She Qianhong (Asst Prof)" w:date="2025-07-31T01:16:00Z" w16du:dateUtc="2025-07-30T17:16:00Z">
        <w:del w:id="489" w:author="#NI YUQIN#" w:date="2025-07-31T17:27:00Z" w16du:dateUtc="2025-07-31T09:27:00Z">
          <w:r w:rsidR="005B08AF" w:rsidDel="00BA0184">
            <w:rPr>
              <w:rFonts w:ascii="Times New Roman" w:hAnsi="Times New Roman" w:cs="Times New Roman" w:hint="eastAsia"/>
              <w:b/>
              <w:bCs/>
              <w:sz w:val="24"/>
            </w:rPr>
            <w:delText>介绍的</w:delText>
          </w:r>
          <w:r w:rsidR="00AF542A" w:rsidDel="00BA0184">
            <w:rPr>
              <w:rFonts w:ascii="Times New Roman" w:hAnsi="Times New Roman" w:cs="Times New Roman" w:hint="eastAsia"/>
              <w:b/>
              <w:bCs/>
              <w:sz w:val="24"/>
            </w:rPr>
            <w:delText>；另外，仔细检查每个图表达的意思是否画清楚了</w:delText>
          </w:r>
        </w:del>
      </w:ins>
      <w:ins w:id="490" w:author="She Qianhong (Asst Prof)" w:date="2025-07-31T01:15:00Z" w16du:dateUtc="2025-07-30T17:15:00Z">
        <w:del w:id="491" w:author="#NI YUQIN#" w:date="2025-07-31T17:27:00Z" w16du:dateUtc="2025-07-31T09:27:00Z">
          <w:r w:rsidR="00AD78DD" w:rsidDel="00BA0184">
            <w:rPr>
              <w:rFonts w:ascii="Times New Roman" w:hAnsi="Times New Roman" w:cs="Times New Roman" w:hint="eastAsia"/>
              <w:b/>
              <w:bCs/>
              <w:sz w:val="24"/>
            </w:rPr>
            <w:delText>】</w:delText>
          </w:r>
        </w:del>
      </w:ins>
      <w:del w:id="492" w:author="#NI YUQIN#" w:date="2025-07-31T17:27:00Z" w16du:dateUtc="2025-07-31T09:27:00Z">
        <w:r w:rsidDel="00BA0184">
          <w:rPr>
            <w:rFonts w:ascii="Times New Roman" w:hAnsi="Times New Roman" w:cs="Times New Roman" w:hint="eastAsia"/>
            <w:sz w:val="24"/>
          </w:rPr>
          <w:delText>,</w:delText>
        </w:r>
      </w:del>
      <w:r>
        <w:rPr>
          <w:rFonts w:ascii="Times New Roman" w:hAnsi="Times New Roman" w:cs="Times New Roman" w:hint="eastAsia"/>
          <w:sz w:val="24"/>
        </w:rPr>
        <w:t xml:space="preserve"> once the test began, cations </w:t>
      </w:r>
      <w:r w:rsidR="00FB52B0">
        <w:rPr>
          <w:rFonts w:ascii="Times New Roman" w:hAnsi="Times New Roman" w:cs="Times New Roman" w:hint="eastAsia"/>
          <w:sz w:val="24"/>
        </w:rPr>
        <w:t>(i.e.,</w:t>
      </w:r>
      <w:r>
        <w:rPr>
          <w:rFonts w:ascii="Times New Roman" w:hAnsi="Times New Roman" w:cs="Times New Roman" w:hint="eastAsia"/>
          <w:sz w:val="24"/>
        </w:rPr>
        <w:t xml:space="preserve"> </w:t>
      </w:r>
      <w:ins w:id="493" w:author="#NI YUQIN#" w:date="2025-08-01T09:35:00Z" w16du:dateUtc="2025-08-01T01:35:00Z">
        <w:r w:rsidR="00E11535">
          <w:rPr>
            <w:rFonts w:ascii="Times New Roman" w:hAnsi="Times New Roman" w:cs="Times New Roman" w:hint="eastAsia"/>
            <w:sz w:val="24"/>
          </w:rPr>
          <w:t>Na</w:t>
        </w:r>
        <w:r w:rsidR="00E11535" w:rsidRPr="00E11535">
          <w:rPr>
            <w:rFonts w:ascii="Times New Roman" w:hAnsi="Times New Roman" w:cs="Times New Roman"/>
            <w:sz w:val="24"/>
            <w:vertAlign w:val="superscript"/>
            <w:rPrChange w:id="494" w:author="#NI YUQIN#" w:date="2025-08-01T09:35:00Z" w16du:dateUtc="2025-08-01T01:35:00Z">
              <w:rPr>
                <w:rFonts w:ascii="Times New Roman" w:hAnsi="Times New Roman" w:cs="Times New Roman"/>
                <w:sz w:val="24"/>
              </w:rPr>
            </w:rPrChange>
          </w:rPr>
          <w:t>+</w:t>
        </w:r>
        <w:r w:rsidR="00E11535">
          <w:rPr>
            <w:rFonts w:ascii="Times New Roman" w:hAnsi="Times New Roman" w:cs="Times New Roman" w:hint="eastAsia"/>
            <w:sz w:val="24"/>
          </w:rPr>
          <w:t xml:space="preserve">, </w:t>
        </w:r>
      </w:ins>
      <w:r>
        <w:rPr>
          <w:rFonts w:ascii="Times New Roman" w:hAnsi="Times New Roman" w:cs="Times New Roman" w:hint="eastAsia"/>
          <w:sz w:val="24"/>
        </w:rPr>
        <w:t>Ca</w:t>
      </w:r>
      <w:r w:rsidRPr="00C461B6">
        <w:rPr>
          <w:rFonts w:ascii="Times New Roman" w:hAnsi="Times New Roman" w:cs="Times New Roman" w:hint="eastAsia"/>
          <w:sz w:val="24"/>
          <w:vertAlign w:val="superscript"/>
        </w:rPr>
        <w:t>2+</w:t>
      </w:r>
      <w:r>
        <w:rPr>
          <w:rFonts w:ascii="Times New Roman" w:hAnsi="Times New Roman" w:cs="Times New Roman" w:hint="eastAsia"/>
          <w:sz w:val="24"/>
        </w:rPr>
        <w:t xml:space="preserve"> and Mg</w:t>
      </w:r>
      <w:r w:rsidRPr="00C461B6">
        <w:rPr>
          <w:rFonts w:ascii="Times New Roman" w:hAnsi="Times New Roman" w:cs="Times New Roman" w:hint="eastAsia"/>
          <w:sz w:val="24"/>
          <w:vertAlign w:val="superscript"/>
        </w:rPr>
        <w:t>2+</w:t>
      </w:r>
      <w:r w:rsidR="00FB52B0">
        <w:rPr>
          <w:rFonts w:ascii="Times New Roman" w:hAnsi="Times New Roman" w:cs="Times New Roman" w:hint="eastAsia"/>
          <w:sz w:val="24"/>
        </w:rPr>
        <w:t>)</w:t>
      </w:r>
      <w:r>
        <w:rPr>
          <w:rFonts w:ascii="Times New Roman" w:hAnsi="Times New Roman" w:cs="Times New Roman" w:hint="eastAsia"/>
          <w:sz w:val="24"/>
        </w:rPr>
        <w:t xml:space="preserve"> transported across the CEM from SC to BC under the electric field. At the same time, the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ions generated from the BPM </w:t>
      </w:r>
      <w:r>
        <w:rPr>
          <w:rFonts w:ascii="Times New Roman" w:hAnsi="Times New Roman" w:cs="Times New Roman"/>
          <w:sz w:val="24"/>
        </w:rPr>
        <w:t>transport</w:t>
      </w:r>
      <w:r>
        <w:rPr>
          <w:rFonts w:ascii="Times New Roman" w:hAnsi="Times New Roman" w:cs="Times New Roman" w:hint="eastAsia"/>
          <w:sz w:val="24"/>
        </w:rPr>
        <w:t xml:space="preserve">ed to the interface of CEM/BC. </w:t>
      </w:r>
      <w:commentRangeStart w:id="495"/>
      <w:ins w:id="496" w:author="#NI YUQIN#" w:date="2025-08-01T10:03:00Z" w16du:dateUtc="2025-08-01T02:03:00Z">
        <w:r w:rsidR="005220E7" w:rsidRPr="005220E7">
          <w:rPr>
            <w:rFonts w:ascii="Times New Roman" w:hAnsi="Times New Roman" w:cs="Times New Roman" w:hint="eastAsia"/>
            <w:sz w:val="24"/>
          </w:rPr>
          <w:t>Some uneven areas on the membrane surface</w:t>
        </w:r>
        <w:r w:rsidR="005220E7">
          <w:rPr>
            <w:rFonts w:ascii="Times New Roman" w:hAnsi="Times New Roman" w:cs="Times New Roman" w:hint="eastAsia"/>
            <w:sz w:val="24"/>
          </w:rPr>
          <w:t xml:space="preserve">, which </w:t>
        </w:r>
        <w:r w:rsidR="005220E7">
          <w:rPr>
            <w:rFonts w:ascii="Times New Roman" w:hAnsi="Times New Roman" w:cs="Times New Roman"/>
            <w:sz w:val="24"/>
          </w:rPr>
          <w:t>characterized</w:t>
        </w:r>
        <w:r w:rsidR="005220E7">
          <w:rPr>
            <w:rFonts w:ascii="Times New Roman" w:hAnsi="Times New Roman" w:cs="Times New Roman" w:hint="eastAsia"/>
            <w:sz w:val="24"/>
          </w:rPr>
          <w:t xml:space="preserve"> by </w:t>
        </w:r>
        <w:r w:rsidR="00AA4075">
          <w:rPr>
            <w:rFonts w:ascii="Times New Roman" w:hAnsi="Times New Roman" w:cs="Times New Roman" w:hint="eastAsia"/>
            <w:sz w:val="24"/>
          </w:rPr>
          <w:t>ridge-and-</w:t>
        </w:r>
      </w:ins>
      <w:ins w:id="497" w:author="#NI YUQIN#" w:date="2025-08-01T10:04:00Z" w16du:dateUtc="2025-08-01T02:04:00Z">
        <w:r w:rsidR="00AA4075">
          <w:rPr>
            <w:rFonts w:ascii="Times New Roman" w:hAnsi="Times New Roman" w:cs="Times New Roman" w:hint="eastAsia"/>
            <w:sz w:val="24"/>
          </w:rPr>
          <w:t xml:space="preserve">valley structures, provided abundant active nucleation </w:t>
        </w:r>
      </w:ins>
      <w:ins w:id="498" w:author="#NI YUQIN#" w:date="2025-08-01T10:08:00Z" w16du:dateUtc="2025-08-01T02:08:00Z">
        <w:r w:rsidR="00C036A3">
          <w:rPr>
            <w:rFonts w:ascii="Times New Roman" w:hAnsi="Times New Roman" w:cs="Times New Roman"/>
            <w:sz w:val="24"/>
          </w:rPr>
          <w:t>sites</w:t>
        </w:r>
      </w:ins>
      <w:ins w:id="499" w:author="#NI YUQIN#" w:date="2025-08-01T10:04:00Z" w16du:dateUtc="2025-08-01T02:04:00Z">
        <w:r w:rsidR="00DB7E98">
          <w:rPr>
            <w:rFonts w:ascii="Times New Roman" w:hAnsi="Times New Roman" w:cs="Times New Roman" w:hint="eastAsia"/>
            <w:sz w:val="24"/>
          </w:rPr>
          <w:t>.</w:t>
        </w:r>
      </w:ins>
      <w:r w:rsidR="00143A90">
        <w:rPr>
          <w:rFonts w:ascii="Times New Roman" w:hAnsi="Times New Roman" w:cs="Times New Roman"/>
          <w:sz w:val="24"/>
        </w:rPr>
        <w:fldChar w:fldCharType="begin">
          <w:fldData xml:space="preserve">PEVuZE5vdGU+PENpdGU+PEF1dGhvcj5Sb2xmPC9BdXRob3I+PFllYXI+MjAyMjwvWWVhcj48UmVj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==
</w:fldData>
        </w:fldChar>
      </w:r>
      <w:r w:rsidR="00143A90">
        <w:rPr>
          <w:rFonts w:ascii="Times New Roman" w:hAnsi="Times New Roman" w:cs="Times New Roman"/>
          <w:sz w:val="24"/>
        </w:rPr>
        <w:instrText xml:space="preserve"> ADDIN EN.CITE </w:instrText>
      </w:r>
      <w:r w:rsidR="00143A90">
        <w:rPr>
          <w:rFonts w:ascii="Times New Roman" w:hAnsi="Times New Roman" w:cs="Times New Roman"/>
          <w:sz w:val="24"/>
        </w:rPr>
        <w:fldChar w:fldCharType="begin">
          <w:fldData xml:space="preserve">PEVuZE5vdGU+PENpdGU+PEF1dGhvcj5Sb2xmPC9BdXRob3I+PFllYXI+MjAyMjwvWWVhcj48UmVj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==
</w:fldData>
        </w:fldChar>
      </w:r>
      <w:r w:rsidR="00143A90">
        <w:rPr>
          <w:rFonts w:ascii="Times New Roman" w:hAnsi="Times New Roman" w:cs="Times New Roman"/>
          <w:sz w:val="24"/>
        </w:rPr>
        <w:instrText xml:space="preserve"> ADDIN EN.CITE.DATA </w:instrText>
      </w:r>
      <w:r w:rsidR="00143A90">
        <w:rPr>
          <w:rFonts w:ascii="Times New Roman" w:hAnsi="Times New Roman" w:cs="Times New Roman"/>
          <w:sz w:val="24"/>
        </w:rPr>
      </w:r>
      <w:r w:rsidR="00143A90">
        <w:rPr>
          <w:rFonts w:ascii="Times New Roman" w:hAnsi="Times New Roman" w:cs="Times New Roman"/>
          <w:sz w:val="24"/>
        </w:rPr>
        <w:fldChar w:fldCharType="end"/>
      </w:r>
      <w:r w:rsidR="00143A90">
        <w:rPr>
          <w:rFonts w:ascii="Times New Roman" w:hAnsi="Times New Roman" w:cs="Times New Roman"/>
          <w:sz w:val="24"/>
        </w:rPr>
      </w:r>
      <w:r w:rsidR="00143A90">
        <w:rPr>
          <w:rFonts w:ascii="Times New Roman" w:hAnsi="Times New Roman" w:cs="Times New Roman"/>
          <w:sz w:val="24"/>
        </w:rPr>
        <w:fldChar w:fldCharType="separate"/>
      </w:r>
      <w:r w:rsidR="00143A90" w:rsidRPr="00143A90">
        <w:rPr>
          <w:rFonts w:ascii="Times New Roman" w:hAnsi="Times New Roman" w:cs="Times New Roman"/>
          <w:noProof/>
          <w:sz w:val="24"/>
          <w:vertAlign w:val="superscript"/>
        </w:rPr>
        <w:t>44</w:t>
      </w:r>
      <w:r w:rsidR="00143A90">
        <w:rPr>
          <w:rFonts w:ascii="Times New Roman" w:hAnsi="Times New Roman" w:cs="Times New Roman"/>
          <w:sz w:val="24"/>
        </w:rPr>
        <w:fldChar w:fldCharType="end"/>
      </w:r>
      <w:ins w:id="500" w:author="#NI YUQIN#" w:date="2025-08-01T10:04:00Z" w16du:dateUtc="2025-08-01T02:04:00Z">
        <w:r w:rsidR="00DB7E98">
          <w:rPr>
            <w:rFonts w:ascii="Times New Roman" w:hAnsi="Times New Roman" w:cs="Times New Roman" w:hint="eastAsia"/>
            <w:sz w:val="24"/>
          </w:rPr>
          <w:t xml:space="preserve"> The concave poin</w:t>
        </w:r>
        <w:r w:rsidR="002E2E80">
          <w:rPr>
            <w:rFonts w:ascii="Times New Roman" w:hAnsi="Times New Roman" w:cs="Times New Roman" w:hint="eastAsia"/>
            <w:sz w:val="24"/>
          </w:rPr>
          <w:t>t</w:t>
        </w:r>
      </w:ins>
      <w:ins w:id="501" w:author="#NI YUQIN#" w:date="2025-08-01T10:05:00Z" w16du:dateUtc="2025-08-01T02:05:00Z">
        <w:r w:rsidR="002E2E80">
          <w:rPr>
            <w:rFonts w:ascii="Times New Roman" w:hAnsi="Times New Roman" w:cs="Times New Roman" w:hint="eastAsia"/>
            <w:sz w:val="24"/>
          </w:rPr>
          <w:t>s hindered the diffusion of Ca and Mg to the bulk solution</w:t>
        </w:r>
      </w:ins>
      <w:ins w:id="502" w:author="#NI YUQIN#" w:date="2025-08-01T10:06:00Z" w16du:dateUtc="2025-08-01T02:06:00Z">
        <w:r w:rsidR="00AC76C6">
          <w:rPr>
            <w:rFonts w:ascii="Times New Roman" w:hAnsi="Times New Roman" w:cs="Times New Roman" w:hint="eastAsia"/>
            <w:sz w:val="24"/>
          </w:rPr>
          <w:t>, promoting the localized supersaturation conditions</w:t>
        </w:r>
        <w:r w:rsidR="00A8676D">
          <w:rPr>
            <w:rFonts w:ascii="Times New Roman" w:hAnsi="Times New Roman" w:cs="Times New Roman" w:hint="eastAsia"/>
            <w:sz w:val="24"/>
          </w:rPr>
          <w:t xml:space="preserve"> on membrane surface. </w:t>
        </w:r>
      </w:ins>
      <w:ins w:id="503" w:author="#NI YUQIN#" w:date="2025-08-01T10:09:00Z" w16du:dateUtc="2025-08-01T02:09:00Z">
        <w:r w:rsidR="009A3013">
          <w:rPr>
            <w:rFonts w:ascii="Times New Roman" w:hAnsi="Times New Roman" w:cs="Times New Roman" w:hint="eastAsia"/>
            <w:sz w:val="24"/>
          </w:rPr>
          <w:t xml:space="preserve">Mg was more </w:t>
        </w:r>
        <w:r w:rsidR="009A3013">
          <w:rPr>
            <w:rFonts w:ascii="Times New Roman" w:hAnsi="Times New Roman" w:cs="Times New Roman"/>
            <w:sz w:val="24"/>
          </w:rPr>
          <w:t>susceptible</w:t>
        </w:r>
        <w:r w:rsidR="009A3013">
          <w:rPr>
            <w:rFonts w:ascii="Times New Roman" w:hAnsi="Times New Roman" w:cs="Times New Roman" w:hint="eastAsia"/>
            <w:sz w:val="24"/>
          </w:rPr>
          <w:t xml:space="preserve"> to this local supersaturation condition because of a lower </w:t>
        </w:r>
        <w:r w:rsidR="000E556A">
          <w:rPr>
            <w:rFonts w:ascii="Times New Roman" w:hAnsi="Times New Roman" w:cs="Times New Roman" w:hint="eastAsia"/>
            <w:sz w:val="24"/>
          </w:rPr>
          <w:t>solubility product</w:t>
        </w:r>
      </w:ins>
      <w:ins w:id="504" w:author="#NI YUQIN#" w:date="2025-08-01T10:10:00Z" w16du:dateUtc="2025-08-01T02:10:00Z">
        <w:r w:rsidR="000E556A">
          <w:rPr>
            <w:rFonts w:ascii="Times New Roman" w:hAnsi="Times New Roman" w:cs="Times New Roman" w:hint="eastAsia"/>
            <w:sz w:val="24"/>
          </w:rPr>
          <w:t xml:space="preserve">, so it </w:t>
        </w:r>
        <w:r w:rsidR="000E556A">
          <w:rPr>
            <w:rFonts w:ascii="Times New Roman" w:hAnsi="Times New Roman" w:cs="Times New Roman"/>
            <w:sz w:val="24"/>
          </w:rPr>
          <w:t>prone</w:t>
        </w:r>
        <w:r w:rsidR="000E556A">
          <w:rPr>
            <w:rFonts w:ascii="Times New Roman" w:hAnsi="Times New Roman" w:cs="Times New Roman" w:hint="eastAsia"/>
            <w:sz w:val="24"/>
          </w:rPr>
          <w:t xml:space="preserve"> to form Mg-based</w:t>
        </w:r>
      </w:ins>
      <w:ins w:id="505" w:author="#NI YUQIN#" w:date="2025-08-01T10:15:00Z" w16du:dateUtc="2025-08-01T02:15:00Z">
        <w:r w:rsidR="00DC26B5">
          <w:rPr>
            <w:rFonts w:ascii="Times New Roman" w:hAnsi="Times New Roman" w:cs="Times New Roman" w:hint="eastAsia"/>
            <w:sz w:val="24"/>
          </w:rPr>
          <w:t xml:space="preserve"> </w:t>
        </w:r>
        <w:r w:rsidR="00DC26B5">
          <w:rPr>
            <w:rFonts w:ascii="Times New Roman" w:hAnsi="Times New Roman" w:cs="Times New Roman"/>
            <w:sz w:val="24"/>
          </w:rPr>
          <w:t>crystal</w:t>
        </w:r>
        <w:r w:rsidR="00DC26B5">
          <w:rPr>
            <w:rFonts w:ascii="Times New Roman" w:hAnsi="Times New Roman" w:cs="Times New Roman" w:hint="eastAsia"/>
            <w:sz w:val="24"/>
          </w:rPr>
          <w:t xml:space="preserve"> nuclei</w:t>
        </w:r>
      </w:ins>
      <w:ins w:id="506" w:author="#NI YUQIN#" w:date="2025-08-01T10:10:00Z" w16du:dateUtc="2025-08-01T02:10:00Z">
        <w:r w:rsidR="000E556A">
          <w:rPr>
            <w:rFonts w:ascii="Times New Roman" w:hAnsi="Times New Roman" w:cs="Times New Roman" w:hint="eastAsia"/>
            <w:sz w:val="24"/>
          </w:rPr>
          <w:t xml:space="preserve"> </w:t>
        </w:r>
      </w:ins>
      <w:ins w:id="507" w:author="#NI YUQIN#" w:date="2025-08-01T10:16:00Z" w16du:dateUtc="2025-08-01T02:16:00Z">
        <w:r w:rsidR="00DC26B5">
          <w:rPr>
            <w:rFonts w:ascii="Times New Roman" w:hAnsi="Times New Roman" w:cs="Times New Roman" w:hint="eastAsia"/>
            <w:sz w:val="24"/>
          </w:rPr>
          <w:t xml:space="preserve">on </w:t>
        </w:r>
      </w:ins>
      <w:ins w:id="508" w:author="#NI YUQIN#" w:date="2025-08-01T10:10:00Z" w16du:dateUtc="2025-08-01T02:10:00Z">
        <w:r w:rsidR="000E556A">
          <w:rPr>
            <w:rFonts w:ascii="Times New Roman" w:hAnsi="Times New Roman" w:cs="Times New Roman" w:hint="eastAsia"/>
            <w:sz w:val="24"/>
          </w:rPr>
          <w:t xml:space="preserve">membrane surface </w:t>
        </w:r>
        <w:r w:rsidR="000E556A">
          <w:rPr>
            <w:rFonts w:ascii="Times New Roman" w:hAnsi="Times New Roman" w:cs="Times New Roman"/>
            <w:sz w:val="24"/>
          </w:rPr>
          <w:t>rather</w:t>
        </w:r>
        <w:r w:rsidR="000E556A">
          <w:rPr>
            <w:rFonts w:ascii="Times New Roman" w:hAnsi="Times New Roman" w:cs="Times New Roman" w:hint="eastAsia"/>
            <w:sz w:val="24"/>
          </w:rPr>
          <w:t xml:space="preserve"> than accumulated in the bulk solution</w:t>
        </w:r>
      </w:ins>
      <w:ins w:id="509" w:author="#NI YUQIN#" w:date="2025-08-01T10:11:00Z" w16du:dateUtc="2025-08-01T02:11:00Z">
        <w:r w:rsidR="004E3CED">
          <w:rPr>
            <w:rFonts w:ascii="Times New Roman" w:hAnsi="Times New Roman" w:cs="Times New Roman" w:hint="eastAsia"/>
            <w:sz w:val="24"/>
          </w:rPr>
          <w:t xml:space="preserve"> (</w:t>
        </w:r>
        <w:r w:rsidR="004E3CED" w:rsidRPr="00A93D4C">
          <w:rPr>
            <w:rFonts w:ascii="Times New Roman" w:hAnsi="Times New Roman" w:cs="Times New Roman"/>
            <w:b/>
            <w:bCs/>
            <w:sz w:val="24"/>
            <w:rPrChange w:id="510" w:author="#NI YUQIN#" w:date="2025-08-01T10:35:00Z" w16du:dateUtc="2025-08-01T02:35:00Z">
              <w:rPr>
                <w:rFonts w:ascii="Times New Roman" w:hAnsi="Times New Roman" w:cs="Times New Roman"/>
                <w:sz w:val="24"/>
              </w:rPr>
            </w:rPrChange>
          </w:rPr>
          <w:t>Figure 2 b</w:t>
        </w:r>
        <w:r w:rsidR="004E3CED">
          <w:rPr>
            <w:rFonts w:ascii="Times New Roman" w:hAnsi="Times New Roman" w:cs="Times New Roman" w:hint="eastAsia"/>
            <w:sz w:val="24"/>
          </w:rPr>
          <w:t xml:space="preserve">). </w:t>
        </w:r>
        <w:r w:rsidR="00CF000C">
          <w:rPr>
            <w:rFonts w:ascii="Times New Roman" w:hAnsi="Times New Roman" w:cs="Times New Roman" w:hint="eastAsia"/>
            <w:sz w:val="24"/>
          </w:rPr>
          <w:t>For Ca, it was more likely to leave the CEM/BC</w:t>
        </w:r>
      </w:ins>
      <w:ins w:id="511" w:author="#NI YUQIN#" w:date="2025-08-01T10:12:00Z" w16du:dateUtc="2025-08-01T02:12:00Z">
        <w:r w:rsidR="00CF000C">
          <w:rPr>
            <w:rFonts w:ascii="Times New Roman" w:hAnsi="Times New Roman" w:cs="Times New Roman" w:hint="eastAsia"/>
            <w:sz w:val="24"/>
          </w:rPr>
          <w:t xml:space="preserve"> and reached the bulk solution with a higher solubility product</w:t>
        </w:r>
      </w:ins>
      <w:ins w:id="512" w:author="#NI YUQIN#" w:date="2025-08-01T10:35:00Z" w16du:dateUtc="2025-08-01T02:35:00Z">
        <w:r w:rsidR="00A93D4C">
          <w:rPr>
            <w:rFonts w:ascii="Times New Roman" w:hAnsi="Times New Roman" w:cs="Times New Roman" w:hint="eastAsia"/>
            <w:sz w:val="24"/>
          </w:rPr>
          <w:t xml:space="preserve">  (</w:t>
        </w:r>
        <w:r w:rsidR="00A93D4C" w:rsidRPr="009E48EB">
          <w:rPr>
            <w:rFonts w:ascii="Times New Roman" w:hAnsi="Times New Roman" w:cs="Times New Roman" w:hint="eastAsia"/>
            <w:b/>
            <w:bCs/>
            <w:sz w:val="24"/>
          </w:rPr>
          <w:t>Figure 2 b</w:t>
        </w:r>
        <w:r w:rsidR="00A93D4C">
          <w:rPr>
            <w:rFonts w:ascii="Times New Roman" w:hAnsi="Times New Roman" w:cs="Times New Roman" w:hint="eastAsia"/>
            <w:sz w:val="24"/>
          </w:rPr>
          <w:t>)</w:t>
        </w:r>
      </w:ins>
      <w:ins w:id="513" w:author="#NI YUQIN#" w:date="2025-08-01T10:12:00Z" w16du:dateUtc="2025-08-01T02:12:00Z">
        <w:r w:rsidR="00CF000C">
          <w:rPr>
            <w:rFonts w:ascii="Times New Roman" w:hAnsi="Times New Roman" w:cs="Times New Roman" w:hint="eastAsia"/>
            <w:sz w:val="24"/>
          </w:rPr>
          <w:t>.</w:t>
        </w:r>
      </w:ins>
      <w:ins w:id="514" w:author="#NI YUQIN#" w:date="2025-08-01T10:14:00Z" w16du:dateUtc="2025-08-01T02:14:00Z">
        <w:r w:rsidR="00DD6AB8">
          <w:rPr>
            <w:rFonts w:ascii="Times New Roman" w:hAnsi="Times New Roman" w:cs="Times New Roman" w:hint="eastAsia"/>
            <w:sz w:val="24"/>
          </w:rPr>
          <w:t xml:space="preserve"> </w:t>
        </w:r>
      </w:ins>
      <w:ins w:id="515" w:author="#NI YUQIN#" w:date="2025-08-01T10:16:00Z" w16du:dateUtc="2025-08-01T02:16:00Z">
        <w:r w:rsidR="00FB3935">
          <w:rPr>
            <w:rFonts w:ascii="Times New Roman" w:hAnsi="Times New Roman" w:cs="Times New Roman" w:hint="eastAsia"/>
            <w:sz w:val="24"/>
          </w:rPr>
          <w:t>T</w:t>
        </w:r>
      </w:ins>
      <w:ins w:id="516" w:author="#NI YUQIN#" w:date="2025-08-01T10:15:00Z" w16du:dateUtc="2025-08-01T02:15:00Z">
        <w:r w:rsidR="00DC26B5">
          <w:rPr>
            <w:rFonts w:ascii="Times New Roman" w:hAnsi="Times New Roman" w:cs="Times New Roman" w:hint="eastAsia"/>
            <w:sz w:val="24"/>
          </w:rPr>
          <w:t xml:space="preserve">he primary crystal nuclei </w:t>
        </w:r>
      </w:ins>
      <w:ins w:id="517" w:author="#NI YUQIN#" w:date="2025-08-01T10:17:00Z" w16du:dateUtc="2025-08-01T02:17:00Z">
        <w:r w:rsidR="00320621">
          <w:rPr>
            <w:rFonts w:ascii="Times New Roman" w:hAnsi="Times New Roman" w:cs="Times New Roman"/>
            <w:sz w:val="24"/>
          </w:rPr>
          <w:t>progressively</w:t>
        </w:r>
        <w:r w:rsidR="00320621">
          <w:rPr>
            <w:rFonts w:ascii="Times New Roman" w:hAnsi="Times New Roman" w:cs="Times New Roman" w:hint="eastAsia"/>
            <w:sz w:val="24"/>
          </w:rPr>
          <w:t xml:space="preserve"> enlarged</w:t>
        </w:r>
        <w:r w:rsidR="00933E74">
          <w:rPr>
            <w:rFonts w:ascii="Times New Roman" w:hAnsi="Times New Roman" w:cs="Times New Roman" w:hint="eastAsia"/>
            <w:sz w:val="24"/>
          </w:rPr>
          <w:t xml:space="preserve"> and developed into micron-scale crystalline particles and </w:t>
        </w:r>
      </w:ins>
      <w:ins w:id="518" w:author="#NI YUQIN#" w:date="2025-08-01T10:18:00Z" w16du:dateUtc="2025-08-01T02:18:00Z">
        <w:r w:rsidR="00933E74">
          <w:rPr>
            <w:rFonts w:ascii="Times New Roman" w:hAnsi="Times New Roman" w:cs="Times New Roman"/>
            <w:sz w:val="24"/>
          </w:rPr>
          <w:t>ultimately</w:t>
        </w:r>
      </w:ins>
      <w:ins w:id="519" w:author="#NI YUQIN#" w:date="2025-08-01T10:17:00Z" w16du:dateUtc="2025-08-01T02:17:00Z">
        <w:r w:rsidR="00933E74">
          <w:rPr>
            <w:rFonts w:ascii="Times New Roman" w:hAnsi="Times New Roman" w:cs="Times New Roman" w:hint="eastAsia"/>
            <w:sz w:val="24"/>
          </w:rPr>
          <w:t xml:space="preserve"> aggravated </w:t>
        </w:r>
      </w:ins>
      <w:ins w:id="520" w:author="#NI YUQIN#" w:date="2025-08-01T10:18:00Z" w16du:dateUtc="2025-08-01T02:18:00Z">
        <w:r w:rsidR="00933E74">
          <w:rPr>
            <w:rFonts w:ascii="Times New Roman" w:hAnsi="Times New Roman" w:cs="Times New Roman" w:hint="eastAsia"/>
            <w:sz w:val="24"/>
          </w:rPr>
          <w:t>into visible inorganic deposits.</w:t>
        </w:r>
      </w:ins>
      <w:r w:rsidR="00143A90">
        <w:rPr>
          <w:rFonts w:ascii="Times New Roman" w:hAnsi="Times New Roman" w:cs="Times New Roman"/>
          <w:sz w:val="24"/>
        </w:rPr>
        <w:fldChar w:fldCharType="begin">
          <w:fldData xml:space="preserve">PEVuZE5vdGU+PENpdGU+PEF1dGhvcj5Sb2xmPC9BdXRob3I+PFllYXI+MjAyMjwvWWVhcj48UmVj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==
</w:fldData>
        </w:fldChar>
      </w:r>
      <w:r w:rsidR="00143A90">
        <w:rPr>
          <w:rFonts w:ascii="Times New Roman" w:hAnsi="Times New Roman" w:cs="Times New Roman"/>
          <w:sz w:val="24"/>
        </w:rPr>
        <w:instrText xml:space="preserve"> ADDIN EN.CITE </w:instrText>
      </w:r>
      <w:r w:rsidR="00143A90">
        <w:rPr>
          <w:rFonts w:ascii="Times New Roman" w:hAnsi="Times New Roman" w:cs="Times New Roman"/>
          <w:sz w:val="24"/>
        </w:rPr>
        <w:fldChar w:fldCharType="begin">
          <w:fldData xml:space="preserve">PEVuZE5vdGU+PENpdGU+PEF1dGhvcj5Sb2xmPC9BdXRob3I+PFllYXI+MjAyMjwvWWVhcj48UmVj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==
</w:fldData>
        </w:fldChar>
      </w:r>
      <w:r w:rsidR="00143A90">
        <w:rPr>
          <w:rFonts w:ascii="Times New Roman" w:hAnsi="Times New Roman" w:cs="Times New Roman"/>
          <w:sz w:val="24"/>
        </w:rPr>
        <w:instrText xml:space="preserve"> ADDIN EN.CITE.DATA </w:instrText>
      </w:r>
      <w:r w:rsidR="00143A90">
        <w:rPr>
          <w:rFonts w:ascii="Times New Roman" w:hAnsi="Times New Roman" w:cs="Times New Roman"/>
          <w:sz w:val="24"/>
        </w:rPr>
      </w:r>
      <w:r w:rsidR="00143A90">
        <w:rPr>
          <w:rFonts w:ascii="Times New Roman" w:hAnsi="Times New Roman" w:cs="Times New Roman"/>
          <w:sz w:val="24"/>
        </w:rPr>
        <w:fldChar w:fldCharType="end"/>
      </w:r>
      <w:r w:rsidR="00143A90">
        <w:rPr>
          <w:rFonts w:ascii="Times New Roman" w:hAnsi="Times New Roman" w:cs="Times New Roman"/>
          <w:sz w:val="24"/>
        </w:rPr>
      </w:r>
      <w:r w:rsidR="00143A90">
        <w:rPr>
          <w:rFonts w:ascii="Times New Roman" w:hAnsi="Times New Roman" w:cs="Times New Roman"/>
          <w:sz w:val="24"/>
        </w:rPr>
        <w:fldChar w:fldCharType="separate"/>
      </w:r>
      <w:r w:rsidR="00143A90" w:rsidRPr="00143A90">
        <w:rPr>
          <w:rFonts w:ascii="Times New Roman" w:hAnsi="Times New Roman" w:cs="Times New Roman"/>
          <w:noProof/>
          <w:sz w:val="24"/>
          <w:vertAlign w:val="superscript"/>
        </w:rPr>
        <w:t>44</w:t>
      </w:r>
      <w:r w:rsidR="00143A90">
        <w:rPr>
          <w:rFonts w:ascii="Times New Roman" w:hAnsi="Times New Roman" w:cs="Times New Roman"/>
          <w:sz w:val="24"/>
        </w:rPr>
        <w:fldChar w:fldCharType="end"/>
      </w:r>
      <w:commentRangeEnd w:id="495"/>
      <w:r w:rsidR="004B38A6">
        <w:rPr>
          <w:rStyle w:val="a4"/>
        </w:rPr>
        <w:commentReference w:id="495"/>
      </w:r>
      <w:ins w:id="521" w:author="#NI YUQIN#" w:date="2025-08-01T10:19:00Z" w16du:dateUtc="2025-08-01T02:19:00Z">
        <w:r w:rsidR="00143A90">
          <w:rPr>
            <w:rFonts w:ascii="Times New Roman" w:hAnsi="Times New Roman" w:cs="Times New Roman" w:hint="eastAsia"/>
            <w:sz w:val="24"/>
          </w:rPr>
          <w:t xml:space="preserve"> </w:t>
        </w:r>
      </w:ins>
      <w:del w:id="522" w:author="#NI YUQIN#" w:date="2025-08-01T10:12:00Z" w16du:dateUtc="2025-08-01T02:12:00Z">
        <w:r w:rsidDel="00CF000C">
          <w:rPr>
            <w:rFonts w:ascii="Times New Roman" w:hAnsi="Times New Roman" w:cs="Times New Roman" w:hint="eastAsia"/>
            <w:sz w:val="24"/>
          </w:rPr>
          <w:delText>When Ca</w:delText>
        </w:r>
        <w:r w:rsidRPr="00C461B6" w:rsidDel="00CF000C">
          <w:rPr>
            <w:rFonts w:ascii="Times New Roman" w:hAnsi="Times New Roman" w:cs="Times New Roman" w:hint="eastAsia"/>
            <w:sz w:val="24"/>
            <w:vertAlign w:val="superscript"/>
          </w:rPr>
          <w:delText>2+</w:delText>
        </w:r>
        <w:r w:rsidDel="00CF000C">
          <w:rPr>
            <w:rFonts w:ascii="Times New Roman" w:hAnsi="Times New Roman" w:cs="Times New Roman" w:hint="eastAsia"/>
            <w:sz w:val="24"/>
          </w:rPr>
          <w:delText>, Mg</w:delText>
        </w:r>
        <w:r w:rsidRPr="00C461B6" w:rsidDel="00CF000C">
          <w:rPr>
            <w:rFonts w:ascii="Times New Roman" w:hAnsi="Times New Roman" w:cs="Times New Roman" w:hint="eastAsia"/>
            <w:sz w:val="24"/>
            <w:vertAlign w:val="superscript"/>
          </w:rPr>
          <w:delText>2+</w:delText>
        </w:r>
        <w:r w:rsidDel="00CF000C">
          <w:rPr>
            <w:rFonts w:ascii="Times New Roman" w:hAnsi="Times New Roman" w:cs="Times New Roman" w:hint="eastAsia"/>
            <w:sz w:val="24"/>
          </w:rPr>
          <w:delText xml:space="preserve"> and OH</w:delText>
        </w:r>
        <w:r w:rsidDel="00CF000C">
          <w:rPr>
            <w:rFonts w:ascii="Times New Roman" w:hAnsi="Times New Roman" w:cs="Times New Roman" w:hint="eastAsia"/>
            <w:sz w:val="24"/>
            <w:vertAlign w:val="superscript"/>
          </w:rPr>
          <w:delText>-</w:delText>
        </w:r>
        <w:r w:rsidDel="00CF000C">
          <w:rPr>
            <w:rFonts w:ascii="Times New Roman" w:hAnsi="Times New Roman" w:cs="Times New Roman" w:hint="eastAsia"/>
            <w:sz w:val="24"/>
          </w:rPr>
          <w:delText xml:space="preserve"> a</w:delText>
        </w:r>
        <w:r w:rsidDel="00CF000C">
          <w:rPr>
            <w:rFonts w:ascii="Times New Roman" w:hAnsi="Times New Roman" w:cs="Times New Roman"/>
            <w:sz w:val="24"/>
          </w:rPr>
          <w:delText>ppeared</w:delText>
        </w:r>
        <w:r w:rsidDel="00CF000C">
          <w:rPr>
            <w:rFonts w:ascii="Times New Roman" w:hAnsi="Times New Roman" w:cs="Times New Roman" w:hint="eastAsia"/>
            <w:sz w:val="24"/>
          </w:rPr>
          <w:delText xml:space="preserve"> on the surface of the CEM facing the BC,</w:delText>
        </w:r>
        <w:r w:rsidR="00972732" w:rsidDel="00CF000C">
          <w:rPr>
            <w:rFonts w:ascii="Times New Roman" w:hAnsi="Times New Roman" w:cs="Times New Roman" w:hint="eastAsia"/>
            <w:sz w:val="24"/>
          </w:rPr>
          <w:delText xml:space="preserve"> </w:delText>
        </w:r>
        <w:r w:rsidR="005147C8" w:rsidDel="00CF000C">
          <w:rPr>
            <w:rFonts w:ascii="Times New Roman" w:hAnsi="Times New Roman" w:cs="Times New Roman" w:hint="eastAsia"/>
            <w:sz w:val="24"/>
          </w:rPr>
          <w:delText>Mg-based precipitates</w:delText>
        </w:r>
        <w:r w:rsidR="00972732" w:rsidDel="00CF000C">
          <w:rPr>
            <w:rFonts w:ascii="Times New Roman" w:hAnsi="Times New Roman" w:cs="Times New Roman" w:hint="eastAsia"/>
            <w:sz w:val="24"/>
          </w:rPr>
          <w:delText xml:space="preserve"> </w:delText>
        </w:r>
        <w:r w:rsidR="005147C8" w:rsidDel="00CF000C">
          <w:rPr>
            <w:rFonts w:ascii="Times New Roman" w:hAnsi="Times New Roman" w:cs="Times New Roman" w:hint="eastAsia"/>
            <w:sz w:val="24"/>
          </w:rPr>
          <w:delText>formed</w:delText>
        </w:r>
        <w:r w:rsidR="00972732" w:rsidDel="00CF000C">
          <w:rPr>
            <w:rFonts w:ascii="Times New Roman" w:hAnsi="Times New Roman" w:cs="Times New Roman" w:hint="eastAsia"/>
            <w:sz w:val="24"/>
          </w:rPr>
          <w:delText xml:space="preserve"> </w:delText>
        </w:r>
        <w:r w:rsidDel="00CF000C">
          <w:rPr>
            <w:rFonts w:ascii="Times New Roman" w:hAnsi="Times New Roman" w:cs="Times New Roman" w:hint="eastAsia"/>
            <w:sz w:val="24"/>
          </w:rPr>
          <w:delText>on CEM due to lower solubility product, while Ca</w:delText>
        </w:r>
        <w:r w:rsidRPr="0022508A" w:rsidDel="00CF000C">
          <w:rPr>
            <w:rFonts w:ascii="Times New Roman" w:hAnsi="Times New Roman" w:cs="Times New Roman" w:hint="eastAsia"/>
            <w:sz w:val="24"/>
            <w:vertAlign w:val="superscript"/>
          </w:rPr>
          <w:delText>2+</w:delText>
        </w:r>
        <w:r w:rsidDel="00CF000C">
          <w:rPr>
            <w:rFonts w:ascii="Times New Roman" w:hAnsi="Times New Roman" w:cs="Times New Roman" w:hint="eastAsia"/>
            <w:sz w:val="24"/>
          </w:rPr>
          <w:delText xml:space="preserve"> was more likely </w:delText>
        </w:r>
        <w:r w:rsidDel="00CF000C">
          <w:rPr>
            <w:rFonts w:ascii="Times New Roman" w:hAnsi="Times New Roman" w:cs="Times New Roman"/>
            <w:sz w:val="24"/>
          </w:rPr>
          <w:delText>to leave</w:delText>
        </w:r>
        <w:r w:rsidDel="00CF000C">
          <w:rPr>
            <w:rFonts w:ascii="Times New Roman" w:hAnsi="Times New Roman" w:cs="Times New Roman" w:hint="eastAsia"/>
            <w:sz w:val="24"/>
          </w:rPr>
          <w:delText xml:space="preserve"> the CEM. </w:delText>
        </w:r>
      </w:del>
      <w:ins w:id="523" w:author="#NI YUQIN#" w:date="2025-07-31T16:20:00Z" w16du:dateUtc="2025-07-31T08:20:00Z">
        <w:r w:rsidR="00C67857">
          <w:rPr>
            <w:rFonts w:ascii="Times New Roman" w:hAnsi="Times New Roman" w:cs="Times New Roman" w:hint="eastAsia"/>
            <w:sz w:val="24"/>
          </w:rPr>
          <w:t>In that case, CEM facing BC</w:t>
        </w:r>
      </w:ins>
      <w:r w:rsidR="00D10A25">
        <w:rPr>
          <w:rFonts w:ascii="Times New Roman" w:hAnsi="Times New Roman" w:cs="Times New Roman" w:hint="eastAsia"/>
          <w:sz w:val="24"/>
        </w:rPr>
        <w:t xml:space="preserve"> became partially covered with precipitates</w:t>
      </w:r>
      <w:r w:rsidR="00E65FB2">
        <w:rPr>
          <w:rFonts w:ascii="Times New Roman" w:hAnsi="Times New Roman" w:cs="Times New Roman" w:hint="eastAsia"/>
          <w:sz w:val="24"/>
        </w:rPr>
        <w:t xml:space="preserve"> (</w:t>
      </w:r>
      <w:r w:rsidR="00E65FB2">
        <w:rPr>
          <w:rFonts w:ascii="Times New Roman" w:hAnsi="Times New Roman" w:cs="Times New Roman" w:hint="eastAsia"/>
          <w:b/>
          <w:bCs/>
          <w:sz w:val="24"/>
        </w:rPr>
        <w:t>Figure 1</w:t>
      </w:r>
      <w:r w:rsidR="00E65FB2" w:rsidRPr="00333975">
        <w:rPr>
          <w:rFonts w:ascii="Times New Roman" w:hAnsi="Times New Roman" w:cs="Times New Roman" w:hint="eastAsia"/>
          <w:b/>
          <w:bCs/>
          <w:sz w:val="24"/>
        </w:rPr>
        <w:t xml:space="preserve"> </w:t>
      </w:r>
      <w:r w:rsidR="00E65FB2">
        <w:rPr>
          <w:rFonts w:ascii="Times New Roman" w:hAnsi="Times New Roman" w:cs="Times New Roman" w:hint="eastAsia"/>
          <w:b/>
          <w:bCs/>
          <w:sz w:val="24"/>
        </w:rPr>
        <w:t>c</w:t>
      </w:r>
      <w:r w:rsidR="00E65FB2" w:rsidRPr="00333975">
        <w:rPr>
          <w:rFonts w:ascii="Times New Roman" w:hAnsi="Times New Roman" w:cs="Times New Roman" w:hint="eastAsia"/>
          <w:b/>
          <w:bCs/>
          <w:sz w:val="24"/>
        </w:rPr>
        <w:t>2</w:t>
      </w:r>
      <w:r w:rsidR="00E65FB2">
        <w:rPr>
          <w:rFonts w:ascii="Times New Roman" w:hAnsi="Times New Roman" w:cs="Times New Roman" w:hint="eastAsia"/>
          <w:sz w:val="24"/>
        </w:rPr>
        <w:t>)</w:t>
      </w:r>
      <w:r w:rsidR="00D10A25">
        <w:rPr>
          <w:rFonts w:ascii="Times New Roman" w:hAnsi="Times New Roman" w:cs="Times New Roman" w:hint="eastAsia"/>
          <w:sz w:val="24"/>
        </w:rPr>
        <w:t>, which reduced the effective membrane area</w:t>
      </w:r>
      <w:r w:rsidR="00CE1038">
        <w:rPr>
          <w:rFonts w:ascii="Times New Roman" w:hAnsi="Times New Roman" w:cs="Times New Roman" w:hint="eastAsia"/>
          <w:sz w:val="24"/>
        </w:rPr>
        <w:t xml:space="preserve"> </w:t>
      </w:r>
      <w:r w:rsidR="00CE1038">
        <w:rPr>
          <w:rFonts w:ascii="Times New Roman" w:hAnsi="Times New Roman" w:cs="Times New Roman"/>
          <w:sz w:val="24"/>
        </w:rPr>
        <w:t>available</w:t>
      </w:r>
      <w:r w:rsidR="00CE1038">
        <w:rPr>
          <w:rFonts w:ascii="Times New Roman" w:hAnsi="Times New Roman" w:cs="Times New Roman" w:hint="eastAsia"/>
          <w:sz w:val="24"/>
        </w:rPr>
        <w:t xml:space="preserve"> for ion transport. </w:t>
      </w:r>
      <w:r w:rsidR="00E65FB2">
        <w:rPr>
          <w:rFonts w:ascii="Times New Roman" w:hAnsi="Times New Roman" w:cs="Times New Roman" w:hint="eastAsia"/>
          <w:sz w:val="24"/>
        </w:rPr>
        <w:t>U</w:t>
      </w:r>
      <w:r w:rsidR="00331BF5">
        <w:rPr>
          <w:rFonts w:ascii="Times New Roman" w:hAnsi="Times New Roman" w:cs="Times New Roman" w:hint="eastAsia"/>
          <w:sz w:val="24"/>
        </w:rPr>
        <w:t>nder</w:t>
      </w:r>
      <w:r w:rsidR="002A1AB4">
        <w:rPr>
          <w:rFonts w:ascii="Times New Roman" w:hAnsi="Times New Roman" w:cs="Times New Roman" w:hint="eastAsia"/>
          <w:sz w:val="24"/>
        </w:rPr>
        <w:t xml:space="preserve"> the constant current mode</w:t>
      </w:r>
      <w:r w:rsidR="001E4CC2">
        <w:rPr>
          <w:rFonts w:ascii="Times New Roman" w:hAnsi="Times New Roman" w:cs="Times New Roman" w:hint="eastAsia"/>
          <w:sz w:val="24"/>
        </w:rPr>
        <w:t xml:space="preserve">, </w:t>
      </w:r>
      <w:r w:rsidR="00331BF5">
        <w:rPr>
          <w:rFonts w:ascii="Times New Roman" w:hAnsi="Times New Roman" w:cs="Times New Roman" w:hint="eastAsia"/>
          <w:sz w:val="24"/>
        </w:rPr>
        <w:t xml:space="preserve">the ion flux through the uncovered membrane </w:t>
      </w:r>
      <w:r w:rsidR="003C7E3C">
        <w:rPr>
          <w:rFonts w:ascii="Times New Roman" w:hAnsi="Times New Roman" w:cs="Times New Roman" w:hint="eastAsia"/>
          <w:sz w:val="24"/>
        </w:rPr>
        <w:t xml:space="preserve">region must increase to </w:t>
      </w:r>
      <w:r w:rsidR="003C7E3C">
        <w:rPr>
          <w:rFonts w:ascii="Times New Roman" w:hAnsi="Times New Roman" w:cs="Times New Roman"/>
          <w:sz w:val="24"/>
        </w:rPr>
        <w:t>sustain</w:t>
      </w:r>
      <w:r w:rsidR="003C7E3C">
        <w:rPr>
          <w:rFonts w:ascii="Times New Roman" w:hAnsi="Times New Roman" w:cs="Times New Roman" w:hint="eastAsia"/>
          <w:sz w:val="24"/>
        </w:rPr>
        <w:t xml:space="preserve"> the ionic current</w:t>
      </w:r>
      <w:r w:rsidR="00E65FB2">
        <w:rPr>
          <w:rFonts w:ascii="Times New Roman" w:hAnsi="Times New Roman" w:cs="Times New Roman" w:hint="eastAsia"/>
          <w:sz w:val="24"/>
        </w:rPr>
        <w:t>, so</w:t>
      </w:r>
      <w:r w:rsidR="00E65FB2" w:rsidRPr="00E65FB2">
        <w:rPr>
          <w:rFonts w:ascii="Times New Roman" w:hAnsi="Times New Roman" w:cs="Times New Roman"/>
          <w:sz w:val="24"/>
          <w:highlight w:val="yellow"/>
        </w:rPr>
        <w:t xml:space="preserve"> </w:t>
      </w:r>
      <w:r w:rsidR="00E65FB2" w:rsidRPr="00065D26">
        <w:rPr>
          <w:rFonts w:ascii="Times New Roman" w:hAnsi="Times New Roman" w:cs="Times New Roman"/>
          <w:sz w:val="24"/>
          <w:highlight w:val="yellow"/>
        </w:rPr>
        <w:t xml:space="preserve">the local current density on the uncovered area </w:t>
      </w:r>
      <w:commentRangeStart w:id="524"/>
      <w:commentRangeStart w:id="525"/>
      <w:commentRangeStart w:id="526"/>
      <w:r w:rsidR="00E65FB2" w:rsidRPr="00065D26">
        <w:rPr>
          <w:rFonts w:ascii="Times New Roman" w:hAnsi="Times New Roman" w:cs="Times New Roman"/>
          <w:sz w:val="24"/>
          <w:highlight w:val="yellow"/>
        </w:rPr>
        <w:t>increased</w:t>
      </w:r>
      <w:commentRangeEnd w:id="524"/>
      <w:r w:rsidR="00E65FB2">
        <w:rPr>
          <w:rStyle w:val="a4"/>
        </w:rPr>
        <w:commentReference w:id="524"/>
      </w:r>
      <w:commentRangeEnd w:id="525"/>
      <w:r w:rsidR="00E65FB2">
        <w:rPr>
          <w:rStyle w:val="a4"/>
        </w:rPr>
        <w:commentReference w:id="525"/>
      </w:r>
      <w:commentRangeEnd w:id="526"/>
      <w:r w:rsidR="00E65FB2">
        <w:rPr>
          <w:rStyle w:val="a4"/>
        </w:rPr>
        <w:commentReference w:id="526"/>
      </w:r>
      <w:r w:rsidR="00E65FB2">
        <w:rPr>
          <w:rFonts w:ascii="Times New Roman" w:hAnsi="Times New Roman" w:cs="Times New Roman" w:hint="eastAsia"/>
          <w:sz w:val="24"/>
        </w:rPr>
        <w:t>.</w:t>
      </w:r>
      <w:r w:rsidR="00E65FB2" w:rsidRPr="00065D26">
        <w:rPr>
          <w:rFonts w:ascii="Times New Roman" w:hAnsi="Times New Roman" w:cs="Times New Roman"/>
          <w:sz w:val="24"/>
          <w:highlight w:val="yellow"/>
        </w:rPr>
        <w:fldChar w:fldCharType="begin"/>
      </w:r>
      <w:r w:rsidR="00E65FB2">
        <w:rPr>
          <w:rFonts w:ascii="Times New Roman" w:hAnsi="Times New Roman" w:cs="Times New Roman"/>
          <w:sz w:val="24"/>
          <w:highlight w:val="yellow"/>
        </w:rPr>
        <w:instrText xml:space="preserve"> ADDIN EN.CITE &lt;EndNote&gt;&lt;Cite&gt;&lt;Author&gt;Asraf-Snir&lt;/Author&gt;&lt;Year&gt;2018&lt;/Year&gt;&lt;RecNum&gt;286&lt;/RecNum&gt;&lt;DisplayText&gt;&lt;style face="superscript"&gt;31, 34&lt;/style&gt;&lt;/DisplayText&gt;&lt;record&gt;&lt;rec-number&gt;286&lt;/rec-number&gt;&lt;foreign-keys&gt;&lt;key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E65FB2" w:rsidRPr="00065D26">
        <w:rPr>
          <w:rFonts w:ascii="Times New Roman" w:hAnsi="Times New Roman" w:cs="Times New Roman"/>
          <w:sz w:val="24"/>
          <w:highlight w:val="yellow"/>
        </w:rPr>
        <w:fldChar w:fldCharType="separate"/>
      </w:r>
      <w:r w:rsidR="00E65FB2" w:rsidRPr="00F01B87">
        <w:rPr>
          <w:rFonts w:ascii="Times New Roman" w:hAnsi="Times New Roman" w:cs="Times New Roman"/>
          <w:noProof/>
          <w:sz w:val="24"/>
          <w:highlight w:val="yellow"/>
          <w:vertAlign w:val="superscript"/>
        </w:rPr>
        <w:t>31, 34</w:t>
      </w:r>
      <w:r w:rsidR="00E65FB2" w:rsidRPr="00065D26">
        <w:rPr>
          <w:rFonts w:ascii="Times New Roman" w:hAnsi="Times New Roman" w:cs="Times New Roman"/>
          <w:sz w:val="24"/>
          <w:highlight w:val="yellow"/>
        </w:rPr>
        <w:fldChar w:fldCharType="end"/>
      </w:r>
      <w:r w:rsidR="00E65FB2">
        <w:rPr>
          <w:rFonts w:ascii="Times New Roman" w:hAnsi="Times New Roman" w:cs="Times New Roman" w:hint="eastAsia"/>
          <w:sz w:val="24"/>
        </w:rPr>
        <w:t xml:space="preserve"> </w:t>
      </w:r>
      <w:r>
        <w:rPr>
          <w:rFonts w:ascii="Times New Roman" w:hAnsi="Times New Roman" w:cs="Times New Roman" w:hint="eastAsia"/>
          <w:sz w:val="24"/>
        </w:rPr>
        <w:t>When t</w:t>
      </w:r>
      <w:r w:rsidRPr="00FB06AC">
        <w:rPr>
          <w:rFonts w:ascii="Times New Roman" w:hAnsi="Times New Roman" w:cs="Times New Roman" w:hint="eastAsia"/>
          <w:sz w:val="24"/>
        </w:rPr>
        <w:t xml:space="preserve">he </w:t>
      </w:r>
      <w:r>
        <w:rPr>
          <w:rFonts w:ascii="Times New Roman" w:hAnsi="Times New Roman" w:cs="Times New Roman" w:hint="eastAsia"/>
          <w:sz w:val="24"/>
        </w:rPr>
        <w:t>local</w:t>
      </w:r>
      <w:r w:rsidRPr="00FB06AC">
        <w:rPr>
          <w:rFonts w:ascii="Times New Roman" w:hAnsi="Times New Roman" w:cs="Times New Roman" w:hint="eastAsia"/>
          <w:sz w:val="24"/>
        </w:rPr>
        <w:t xml:space="preserve"> curren</w:t>
      </w:r>
      <w:r>
        <w:rPr>
          <w:rFonts w:ascii="Times New Roman" w:hAnsi="Times New Roman" w:cs="Times New Roman" w:hint="eastAsia"/>
          <w:sz w:val="24"/>
        </w:rPr>
        <w:t>t density</w:t>
      </w:r>
      <w:r w:rsidRPr="00FB06AC">
        <w:rPr>
          <w:rFonts w:ascii="Times New Roman" w:hAnsi="Times New Roman" w:cs="Times New Roman" w:hint="eastAsia"/>
          <w:sz w:val="24"/>
        </w:rPr>
        <w:t xml:space="preserve"> exceeded the </w:t>
      </w:r>
      <w:r w:rsidRPr="00FB06AC">
        <w:rPr>
          <w:rFonts w:ascii="Times New Roman" w:hAnsi="Times New Roman" w:cs="Times New Roman"/>
          <w:sz w:val="24"/>
        </w:rPr>
        <w:t>limiting</w:t>
      </w:r>
      <w:r w:rsidRPr="00FB06AC">
        <w:rPr>
          <w:rFonts w:ascii="Times New Roman" w:hAnsi="Times New Roman" w:cs="Times New Roman" w:hint="eastAsia"/>
          <w:sz w:val="24"/>
        </w:rPr>
        <w:t xml:space="preserve"> current</w:t>
      </w:r>
      <w:r>
        <w:rPr>
          <w:rFonts w:ascii="Times New Roman" w:hAnsi="Times New Roman" w:cs="Times New Roman" w:hint="eastAsia"/>
          <w:sz w:val="24"/>
        </w:rPr>
        <w:t xml:space="preserve"> </w:t>
      </w:r>
      <w:r>
        <w:rPr>
          <w:rFonts w:ascii="Times New Roman" w:hAnsi="Times New Roman" w:cs="Times New Roman"/>
          <w:sz w:val="24"/>
        </w:rPr>
        <w:t>density</w:t>
      </w:r>
      <w:r w:rsidRPr="00FB06AC">
        <w:rPr>
          <w:rFonts w:ascii="Times New Roman" w:hAnsi="Times New Roman" w:cs="Times New Roman" w:hint="eastAsia"/>
          <w:sz w:val="24"/>
        </w:rPr>
        <w:t xml:space="preserve">, water splitting </w:t>
      </w:r>
      <w:r w:rsidRPr="00FB06AC">
        <w:rPr>
          <w:rFonts w:ascii="Times New Roman" w:hAnsi="Times New Roman" w:cs="Times New Roman"/>
          <w:sz w:val="24"/>
        </w:rPr>
        <w:t>occurred</w:t>
      </w:r>
      <w:r w:rsidRPr="00FB06AC">
        <w:rPr>
          <w:rFonts w:ascii="Times New Roman" w:hAnsi="Times New Roman" w:cs="Times New Roman" w:hint="eastAsia"/>
          <w:sz w:val="24"/>
        </w:rPr>
        <w:t xml:space="preserve"> at the interface of </w:t>
      </w:r>
      <w:r>
        <w:rPr>
          <w:rFonts w:ascii="Times New Roman" w:hAnsi="Times New Roman" w:cs="Times New Roman" w:hint="eastAsia"/>
          <w:sz w:val="24"/>
        </w:rPr>
        <w:t>CEM</w:t>
      </w:r>
      <w:r w:rsidRPr="00FB06AC">
        <w:rPr>
          <w:rFonts w:ascii="Times New Roman" w:hAnsi="Times New Roman" w:cs="Times New Roman" w:hint="eastAsia"/>
          <w:sz w:val="24"/>
        </w:rPr>
        <w:t>/</w:t>
      </w:r>
      <w:r>
        <w:rPr>
          <w:rFonts w:ascii="Times New Roman" w:hAnsi="Times New Roman" w:cs="Times New Roman" w:hint="eastAsia"/>
          <w:sz w:val="24"/>
        </w:rPr>
        <w:t>BC</w:t>
      </w:r>
      <w:r w:rsidRPr="00FB06AC">
        <w:rPr>
          <w:rFonts w:ascii="Times New Roman" w:hAnsi="Times New Roman" w:cs="Times New Roman" w:hint="eastAsia"/>
          <w:sz w:val="24"/>
        </w:rPr>
        <w:t>.</w:t>
      </w:r>
      <w:r w:rsidRPr="00065D26">
        <w:rPr>
          <w:rFonts w:ascii="Times New Roman" w:hAnsi="Times New Roman" w:cs="Times New Roman"/>
          <w:sz w:val="24"/>
          <w:highlight w:val="yellow"/>
        </w:rPr>
        <w:fldChar w:fldCharType="begin"/>
      </w:r>
      <w:r w:rsidR="0046683F">
        <w:rPr>
          <w:rFonts w:ascii="Times New Roman" w:hAnsi="Times New Roman" w:cs="Times New Roman"/>
          <w:sz w:val="24"/>
          <w:highlight w:val="yellow"/>
        </w:rPr>
        <w:instrText xml:space="preserve"> ADDIN EN.CITE &lt;EndNote&gt;&lt;Cite&gt;&lt;Author&gt;Liu&lt;/Author&gt;&lt;Year&gt;2024&lt;/Year&gt;&lt;RecNum&gt;291&lt;/RecNum&gt;&lt;DisplayText&gt;&lt;style face="superscript"&gt;31, 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Cite&gt;&lt;Author&gt;Asraf-Snir&lt;/Author&gt;&lt;Year&gt;2018&lt;/Year&gt;&lt;RecNum&gt;286&lt;/RecNum&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Pr="00065D26">
        <w:rPr>
          <w:rFonts w:ascii="Times New Roman" w:hAnsi="Times New Roman" w:cs="Times New Roman"/>
          <w:sz w:val="24"/>
          <w:highlight w:val="yellow"/>
        </w:rPr>
        <w:fldChar w:fldCharType="separate"/>
      </w:r>
      <w:r w:rsidR="0046683F" w:rsidRPr="0046683F">
        <w:rPr>
          <w:rFonts w:ascii="Times New Roman" w:hAnsi="Times New Roman" w:cs="Times New Roman"/>
          <w:noProof/>
          <w:sz w:val="24"/>
          <w:highlight w:val="yellow"/>
          <w:vertAlign w:val="superscript"/>
        </w:rPr>
        <w:t xml:space="preserve">31, </w:t>
      </w:r>
      <w:r w:rsidR="0046683F" w:rsidRPr="0046683F">
        <w:rPr>
          <w:rFonts w:ascii="Times New Roman" w:hAnsi="Times New Roman" w:cs="Times New Roman"/>
          <w:noProof/>
          <w:sz w:val="24"/>
          <w:highlight w:val="yellow"/>
          <w:vertAlign w:val="superscript"/>
        </w:rPr>
        <w:lastRenderedPageBreak/>
        <w:t>34</w:t>
      </w:r>
      <w:r w:rsidRPr="00065D26">
        <w:rPr>
          <w:rFonts w:ascii="Times New Roman" w:hAnsi="Times New Roman" w:cs="Times New Roman"/>
          <w:sz w:val="24"/>
          <w:highlight w:val="yellow"/>
        </w:rPr>
        <w:fldChar w:fldCharType="end"/>
      </w:r>
      <w:r>
        <w:rPr>
          <w:rFonts w:ascii="Times New Roman" w:hAnsi="Times New Roman" w:cs="Times New Roman" w:hint="eastAsia"/>
          <w:sz w:val="24"/>
        </w:rPr>
        <w:t xml:space="preserve"> The </w:t>
      </w:r>
      <w:r>
        <w:rPr>
          <w:rFonts w:ascii="Times New Roman" w:hAnsi="Times New Roman" w:cs="Times New Roman"/>
          <w:sz w:val="24"/>
        </w:rPr>
        <w:t>occurrence</w:t>
      </w:r>
      <w:r>
        <w:rPr>
          <w:rFonts w:ascii="Times New Roman" w:hAnsi="Times New Roman" w:cs="Times New Roman" w:hint="eastAsia"/>
          <w:sz w:val="24"/>
        </w:rPr>
        <w:t xml:space="preserve"> of water splitting generated H</w:t>
      </w:r>
      <w:r w:rsidRPr="00FE2DEE">
        <w:rPr>
          <w:rFonts w:ascii="Times New Roman" w:hAnsi="Times New Roman" w:cs="Times New Roman" w:hint="eastAsia"/>
          <w:sz w:val="24"/>
          <w:vertAlign w:val="superscript"/>
        </w:rPr>
        <w:t>+</w:t>
      </w:r>
      <w:r>
        <w:rPr>
          <w:rFonts w:ascii="Times New Roman" w:hAnsi="Times New Roman" w:cs="Times New Roman" w:hint="eastAsia"/>
          <w:sz w:val="24"/>
        </w:rPr>
        <w:t xml:space="preserve"> and OH</w:t>
      </w:r>
      <w:r w:rsidRPr="00FE2DEE">
        <w:rPr>
          <w:rFonts w:ascii="Times New Roman" w:hAnsi="Times New Roman" w:cs="Times New Roman" w:hint="eastAsia"/>
          <w:sz w:val="24"/>
          <w:vertAlign w:val="superscript"/>
        </w:rPr>
        <w:t>-</w:t>
      </w:r>
      <w:r>
        <w:rPr>
          <w:rFonts w:ascii="Times New Roman" w:hAnsi="Times New Roman" w:cs="Times New Roman" w:hint="eastAsia"/>
          <w:sz w:val="24"/>
        </w:rPr>
        <w:t xml:space="preserve"> to carry current.</w:t>
      </w:r>
      <w:r>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&lt;EndNote&gt;&lt;Cite&gt;&lt;Author&gt;Liu&lt;/Author&gt;&lt;Year&gt;2024&lt;/Year&gt;&lt;RecNum&gt;291&lt;/RecNum&gt;&lt;DisplayText&gt;&lt;style face="superscript"&gt;34&lt;/style&gt;&lt;/DisplayText&gt;&lt;record&gt;&lt;rec-number&gt;291&lt;/rec-number&gt;&lt;foreign-keys&gt;&lt;key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rFonts w:ascii="Times New Roman" w:hAnsi="Times New Roman" w:cs="Times New Roman"/>
          <w:sz w:val="24"/>
        </w:rPr>
        <w:fldChar w:fldCharType="separate"/>
      </w:r>
      <w:r w:rsidRPr="00342142">
        <w:rPr>
          <w:rFonts w:ascii="Times New Roman" w:hAnsi="Times New Roman" w:cs="Times New Roman"/>
          <w:noProof/>
          <w:sz w:val="24"/>
          <w:vertAlign w:val="superscript"/>
        </w:rPr>
        <w:t>34</w:t>
      </w:r>
      <w:r>
        <w:rPr>
          <w:rFonts w:ascii="Times New Roman" w:hAnsi="Times New Roman" w:cs="Times New Roman"/>
          <w:sz w:val="24"/>
        </w:rPr>
        <w:fldChar w:fldCharType="end"/>
      </w:r>
      <w:r>
        <w:rPr>
          <w:rFonts w:ascii="Times New Roman" w:hAnsi="Times New Roman" w:cs="Times New Roman" w:hint="eastAsia"/>
          <w:sz w:val="24"/>
        </w:rPr>
        <w:t xml:space="preserve"> </w:t>
      </w:r>
      <w:del w:id="527" w:author="#NI YUQIN#" w:date="2025-07-31T16:27:00Z" w16du:dateUtc="2025-07-31T08:27:00Z">
        <w:r w:rsidDel="00E52250">
          <w:rPr>
            <w:rFonts w:ascii="Times New Roman" w:hAnsi="Times New Roman" w:cs="Times New Roman" w:hint="eastAsia"/>
            <w:sz w:val="24"/>
          </w:rPr>
          <w:delText>OH</w:delText>
        </w:r>
        <w:r w:rsidRPr="00FE2DEE" w:rsidDel="00E52250">
          <w:rPr>
            <w:rFonts w:ascii="Times New Roman" w:hAnsi="Times New Roman" w:cs="Times New Roman" w:hint="eastAsia"/>
            <w:sz w:val="24"/>
            <w:vertAlign w:val="superscript"/>
          </w:rPr>
          <w:delText>-</w:delText>
        </w:r>
        <w:r w:rsidDel="00E52250">
          <w:rPr>
            <w:rFonts w:ascii="Times New Roman" w:hAnsi="Times New Roman" w:cs="Times New Roman" w:hint="eastAsia"/>
            <w:sz w:val="24"/>
          </w:rPr>
          <w:delText xml:space="preserve"> leaked through CEM and accumulated at the interface of CEM/SC</w:delText>
        </w:r>
        <w:r w:rsidRPr="00FE2DEE" w:rsidDel="00E52250">
          <w:rPr>
            <w:rFonts w:ascii="Times New Roman" w:hAnsi="Times New Roman" w:cs="Times New Roman"/>
            <w:sz w:val="24"/>
          </w:rPr>
          <w:delText xml:space="preserve"> </w:delText>
        </w:r>
        <w:r w:rsidRPr="00FB06AC" w:rsidDel="00E52250">
          <w:rPr>
            <w:rFonts w:ascii="Times New Roman" w:hAnsi="Times New Roman" w:cs="Times New Roman"/>
            <w:sz w:val="24"/>
          </w:rPr>
          <w:delText>as OH</w:delText>
        </w:r>
        <w:r w:rsidRPr="00FB06AC" w:rsidDel="00E52250">
          <w:rPr>
            <w:rFonts w:ascii="Times New Roman" w:hAnsi="Times New Roman" w:cs="Times New Roman" w:hint="eastAsia"/>
            <w:sz w:val="24"/>
            <w:vertAlign w:val="superscript"/>
          </w:rPr>
          <w:delText>-</w:delText>
        </w:r>
        <w:r w:rsidRPr="00FB06AC" w:rsidDel="00E52250">
          <w:rPr>
            <w:rFonts w:ascii="Times New Roman" w:hAnsi="Times New Roman" w:cs="Times New Roman"/>
            <w:sz w:val="24"/>
          </w:rPr>
          <w:delText xml:space="preserve"> ions have a high mobility</w:delText>
        </w:r>
        <w:r w:rsidDel="00E52250">
          <w:rPr>
            <w:rFonts w:ascii="Times New Roman" w:hAnsi="Times New Roman" w:cs="Times New Roman" w:hint="eastAsia"/>
            <w:sz w:val="24"/>
          </w:rPr>
          <w:delText>.</w:delText>
        </w:r>
        <w:r w:rsidRPr="00FB06AC" w:rsidDel="00E52250">
          <w:rPr>
            <w:rFonts w:ascii="Times New Roman" w:hAnsi="Times New Roman" w:cs="Times New Roman"/>
            <w:sz w:val="24"/>
          </w:rPr>
          <w:fldChar w:fldCharType="begin"/>
        </w:r>
      </w:del>
      <w:r w:rsidR="00143A90">
        <w:rPr>
          <w:rFonts w:ascii="Times New Roman" w:hAnsi="Times New Roman" w:cs="Times New Roman"/>
          <w:sz w:val="24"/>
        </w:rPr>
        <w:instrText xml:space="preserve"> ADDIN EN.CITE &lt;EndNote&gt;&lt;Cite&gt;&lt;Author&gt;Lorrain&lt;/Author&gt;&lt;Year&gt;1996&lt;/Year&gt;&lt;RecNum&gt;224&lt;/RecNum&gt;&lt;DisplayText&gt;&lt;style face="superscript"&gt;45, 46&lt;/style&gt;&lt;/DisplayText&gt;&lt;record&gt;&lt;rec-number&gt;224&lt;/rec-number&gt;&lt;foreign-keys&gt;&lt;key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del w:id="528" w:author="#NI YUQIN#" w:date="2025-07-31T16:27:00Z" w16du:dateUtc="2025-07-31T08:27:00Z">
        <w:r w:rsidRPr="00FB06AC" w:rsidDel="00E52250">
          <w:rPr>
            <w:rFonts w:ascii="Times New Roman" w:hAnsi="Times New Roman" w:cs="Times New Roman"/>
            <w:sz w:val="24"/>
          </w:rPr>
          <w:fldChar w:fldCharType="separate"/>
        </w:r>
      </w:del>
      <w:r w:rsidR="00143A90" w:rsidRPr="00143A90">
        <w:rPr>
          <w:rFonts w:ascii="Times New Roman" w:hAnsi="Times New Roman" w:cs="Times New Roman"/>
          <w:noProof/>
          <w:sz w:val="24"/>
          <w:vertAlign w:val="superscript"/>
        </w:rPr>
        <w:t>45, 46</w:t>
      </w:r>
      <w:del w:id="529" w:author="#NI YUQIN#" w:date="2025-07-31T16:27:00Z" w16du:dateUtc="2025-07-31T08:27:00Z">
        <w:r w:rsidRPr="00FB06AC" w:rsidDel="00E52250">
          <w:rPr>
            <w:rFonts w:ascii="Times New Roman" w:hAnsi="Times New Roman" w:cs="Times New Roman"/>
            <w:sz w:val="24"/>
          </w:rPr>
          <w:fldChar w:fldCharType="end"/>
        </w:r>
        <w:r w:rsidDel="00E52250">
          <w:rPr>
            <w:rFonts w:ascii="Times New Roman" w:hAnsi="Times New Roman" w:cs="Times New Roman" w:hint="eastAsia"/>
            <w:sz w:val="24"/>
          </w:rPr>
          <w:delText xml:space="preserve"> </w:delText>
        </w:r>
      </w:del>
      <w:del w:id="530" w:author="#NI YUQIN#" w:date="2025-07-31T16:22:00Z" w16du:dateUtc="2025-07-31T08:22:00Z">
        <w:r w:rsidDel="00EF027A">
          <w:rPr>
            <w:rFonts w:ascii="Times New Roman" w:hAnsi="Times New Roman" w:cs="Times New Roman" w:hint="eastAsia"/>
            <w:sz w:val="24"/>
          </w:rPr>
          <w:delText>The phenomenon can be proved by the different trends of pH changes in the SC between BMED using NaCl and SWB.</w:delText>
        </w:r>
      </w:del>
      <w:del w:id="531" w:author="#NI YUQIN#" w:date="2025-07-31T16:19:00Z" w16du:dateUtc="2025-07-31T08:19:00Z">
        <w:r w:rsidDel="00594D03">
          <w:rPr>
            <w:rFonts w:ascii="Times New Roman" w:hAnsi="Times New Roman" w:cs="Times New Roman" w:hint="eastAsia"/>
            <w:sz w:val="24"/>
          </w:rPr>
          <w:delText xml:space="preserve"> </w:delText>
        </w:r>
        <w:commentRangeStart w:id="532"/>
        <w:commentRangeStart w:id="533"/>
        <w:r w:rsidDel="00594D03">
          <w:rPr>
            <w:rFonts w:ascii="Times New Roman" w:hAnsi="Times New Roman" w:cs="Times New Roman" w:hint="eastAsia"/>
            <w:sz w:val="24"/>
          </w:rPr>
          <w:delText xml:space="preserve">When no scaling occurred, the pH of SC </w:delText>
        </w:r>
        <w:r w:rsidDel="00594D03">
          <w:rPr>
            <w:rFonts w:ascii="Times New Roman" w:hAnsi="Times New Roman" w:cs="Times New Roman"/>
            <w:sz w:val="24"/>
          </w:rPr>
          <w:delText>decreased</w:delText>
        </w:r>
        <w:r w:rsidDel="00594D03">
          <w:rPr>
            <w:rFonts w:ascii="Times New Roman" w:hAnsi="Times New Roman" w:cs="Times New Roman" w:hint="eastAsia"/>
            <w:sz w:val="24"/>
          </w:rPr>
          <w:delText>, while pH of SC for BMED using SWB kept increasing (</w:delText>
        </w:r>
        <w:r w:rsidRPr="00281CB6" w:rsidDel="00594D03">
          <w:rPr>
            <w:rFonts w:ascii="Times New Roman" w:hAnsi="Times New Roman" w:cs="Times New Roman" w:hint="eastAsia"/>
            <w:b/>
            <w:bCs/>
            <w:sz w:val="24"/>
          </w:rPr>
          <w:delText xml:space="preserve">Figure </w:delText>
        </w:r>
        <w:r w:rsidDel="00594D03">
          <w:rPr>
            <w:rFonts w:ascii="Times New Roman" w:hAnsi="Times New Roman" w:cs="Times New Roman" w:hint="eastAsia"/>
            <w:b/>
            <w:bCs/>
            <w:sz w:val="24"/>
          </w:rPr>
          <w:delText>2</w:delText>
        </w:r>
        <w:r w:rsidR="00B46DE8" w:rsidDel="00594D03">
          <w:rPr>
            <w:rFonts w:ascii="Times New Roman" w:hAnsi="Times New Roman" w:cs="Times New Roman" w:hint="eastAsia"/>
            <w:b/>
            <w:bCs/>
            <w:sz w:val="24"/>
          </w:rPr>
          <w:delText>f</w:delText>
        </w:r>
        <w:r w:rsidDel="00594D03">
          <w:rPr>
            <w:rFonts w:ascii="Times New Roman" w:hAnsi="Times New Roman" w:cs="Times New Roman" w:hint="eastAsia"/>
            <w:sz w:val="24"/>
          </w:rPr>
          <w:delText xml:space="preserve">). </w:delText>
        </w:r>
        <w:commentRangeEnd w:id="532"/>
        <w:r w:rsidR="00BF6E7E" w:rsidDel="00594D03">
          <w:rPr>
            <w:rStyle w:val="a4"/>
          </w:rPr>
          <w:commentReference w:id="532"/>
        </w:r>
      </w:del>
      <w:commentRangeEnd w:id="533"/>
      <w:r w:rsidR="00ED079F">
        <w:rPr>
          <w:rStyle w:val="a4"/>
        </w:rPr>
        <w:commentReference w:id="533"/>
      </w:r>
      <w:del w:id="534" w:author="#NI YUQIN#" w:date="2025-07-31T16:19:00Z" w16du:dateUtc="2025-07-31T08:19:00Z">
        <w:r w:rsidDel="00594D03">
          <w:rPr>
            <w:rFonts w:ascii="Times New Roman" w:hAnsi="Times New Roman" w:cs="Times New Roman" w:hint="eastAsia"/>
            <w:sz w:val="24"/>
          </w:rPr>
          <w:delText>Subsequently, the OH</w:delText>
        </w:r>
        <w:r w:rsidDel="00594D03">
          <w:rPr>
            <w:rFonts w:ascii="Times New Roman" w:hAnsi="Times New Roman" w:cs="Times New Roman" w:hint="eastAsia"/>
            <w:sz w:val="24"/>
            <w:vertAlign w:val="superscript"/>
          </w:rPr>
          <w:delText>-</w:delText>
        </w:r>
        <w:r w:rsidDel="00594D03">
          <w:rPr>
            <w:rFonts w:ascii="Times New Roman" w:hAnsi="Times New Roman" w:cs="Times New Roman" w:hint="eastAsia"/>
            <w:sz w:val="24"/>
          </w:rPr>
          <w:delText xml:space="preserve"> reacted with Ca</w:delText>
        </w:r>
        <w:r w:rsidRPr="00C461B6" w:rsidDel="00594D03">
          <w:rPr>
            <w:rFonts w:ascii="Times New Roman" w:hAnsi="Times New Roman" w:cs="Times New Roman" w:hint="eastAsia"/>
            <w:sz w:val="24"/>
            <w:vertAlign w:val="superscript"/>
          </w:rPr>
          <w:delText>2+</w:delText>
        </w:r>
        <w:r w:rsidDel="00594D03">
          <w:rPr>
            <w:rFonts w:ascii="Times New Roman" w:hAnsi="Times New Roman" w:cs="Times New Roman" w:hint="eastAsia"/>
            <w:sz w:val="24"/>
          </w:rPr>
          <w:delText xml:space="preserve"> and Mg</w:delText>
        </w:r>
        <w:r w:rsidRPr="00C461B6" w:rsidDel="00594D03">
          <w:rPr>
            <w:rFonts w:ascii="Times New Roman" w:hAnsi="Times New Roman" w:cs="Times New Roman" w:hint="eastAsia"/>
            <w:sz w:val="24"/>
            <w:vertAlign w:val="superscript"/>
          </w:rPr>
          <w:delText>2+</w:delText>
        </w:r>
        <w:r w:rsidDel="00594D03">
          <w:rPr>
            <w:rFonts w:ascii="Times New Roman" w:hAnsi="Times New Roman" w:cs="Times New Roman" w:hint="eastAsia"/>
            <w:sz w:val="24"/>
          </w:rPr>
          <w:delText xml:space="preserve"> at the CEM </w:delText>
        </w:r>
        <w:r w:rsidRPr="00BF6E7E" w:rsidDel="00594D03">
          <w:rPr>
            <w:rFonts w:ascii="Times New Roman" w:hAnsi="Times New Roman" w:cs="Times New Roman"/>
            <w:sz w:val="24"/>
            <w:highlight w:val="yellow"/>
            <w:rPrChange w:id="535" w:author="She Qianhong (Asst Prof)" w:date="2025-07-31T01:08:00Z" w16du:dateUtc="2025-07-30T17:08:00Z">
              <w:rPr>
                <w:rFonts w:ascii="Times New Roman" w:hAnsi="Times New Roman" w:cs="Times New Roman"/>
                <w:sz w:val="24"/>
              </w:rPr>
            </w:rPrChange>
          </w:rPr>
          <w:delText>surface facing SC</w:delText>
        </w:r>
      </w:del>
      <w:ins w:id="536" w:author="She Qianhong (Asst Prof)" w:date="2025-07-31T01:08:00Z" w16du:dateUtc="2025-07-30T17:08:00Z">
        <w:del w:id="537" w:author="#NI YUQIN#" w:date="2025-07-31T16:19:00Z" w16du:dateUtc="2025-07-31T08:19:00Z">
          <w:r w:rsidR="00BF6E7E" w:rsidDel="00594D03">
            <w:rPr>
              <w:rFonts w:ascii="Times New Roman" w:hAnsi="Times New Roman" w:cs="Times New Roman" w:hint="eastAsia"/>
              <w:sz w:val="24"/>
            </w:rPr>
            <w:delText xml:space="preserve"> </w:delText>
          </w:r>
          <w:r w:rsidR="00BF6E7E" w:rsidDel="00594D03">
            <w:rPr>
              <w:rFonts w:ascii="Times New Roman" w:hAnsi="Times New Roman" w:cs="Times New Roman" w:hint="eastAsia"/>
              <w:sz w:val="24"/>
              <w:highlight w:val="yellow"/>
            </w:rPr>
            <w:delText>【</w:delText>
          </w:r>
          <w:r w:rsidR="0068246D" w:rsidDel="00594D03">
            <w:rPr>
              <w:rFonts w:ascii="Times New Roman" w:hAnsi="Times New Roman" w:cs="Times New Roman" w:hint="eastAsia"/>
              <w:sz w:val="24"/>
              <w:highlight w:val="yellow"/>
            </w:rPr>
            <w:delText>scaling</w:delText>
          </w:r>
          <w:r w:rsidR="0068246D" w:rsidDel="00594D03">
            <w:rPr>
              <w:rFonts w:ascii="Times New Roman" w:hAnsi="Times New Roman" w:cs="Times New Roman" w:hint="eastAsia"/>
              <w:sz w:val="24"/>
              <w:highlight w:val="yellow"/>
            </w:rPr>
            <w:delText>应该先在哪里发生？</w:delText>
          </w:r>
        </w:del>
      </w:ins>
      <w:ins w:id="538" w:author="She Qianhong (Asst Prof)" w:date="2025-07-31T01:09:00Z" w16du:dateUtc="2025-07-30T17:09:00Z">
        <w:del w:id="539" w:author="#NI YUQIN#" w:date="2025-07-31T16:19:00Z" w16du:dateUtc="2025-07-31T08:19:00Z">
          <w:r w:rsidR="0068246D" w:rsidDel="00594D03">
            <w:rPr>
              <w:rFonts w:ascii="Times New Roman" w:hAnsi="Times New Roman" w:cs="Times New Roman" w:hint="eastAsia"/>
              <w:sz w:val="24"/>
              <w:highlight w:val="yellow"/>
            </w:rPr>
            <w:delText>是在</w:delText>
          </w:r>
          <w:r w:rsidR="0068246D" w:rsidDel="00594D03">
            <w:rPr>
              <w:rFonts w:ascii="Times New Roman" w:hAnsi="Times New Roman" w:cs="Times New Roman" w:hint="eastAsia"/>
              <w:sz w:val="24"/>
              <w:highlight w:val="yellow"/>
            </w:rPr>
            <w:delText>SC</w:delText>
          </w:r>
          <w:r w:rsidR="0068246D" w:rsidDel="00594D03">
            <w:rPr>
              <w:rFonts w:ascii="Times New Roman" w:hAnsi="Times New Roman" w:cs="Times New Roman" w:hint="eastAsia"/>
              <w:sz w:val="24"/>
              <w:highlight w:val="yellow"/>
            </w:rPr>
            <w:delText>这侧先发生</w:delText>
          </w:r>
          <w:r w:rsidR="00CF23FA" w:rsidDel="00594D03">
            <w:rPr>
              <w:rFonts w:ascii="Times New Roman" w:hAnsi="Times New Roman" w:cs="Times New Roman" w:hint="eastAsia"/>
              <w:sz w:val="24"/>
              <w:highlight w:val="yellow"/>
            </w:rPr>
            <w:delText>而不是</w:delText>
          </w:r>
          <w:r w:rsidR="00CF23FA" w:rsidDel="00594D03">
            <w:rPr>
              <w:rFonts w:ascii="Times New Roman" w:hAnsi="Times New Roman" w:cs="Times New Roman" w:hint="eastAsia"/>
              <w:sz w:val="24"/>
              <w:highlight w:val="yellow"/>
            </w:rPr>
            <w:delText>BC</w:delText>
          </w:r>
          <w:r w:rsidR="00CF23FA" w:rsidDel="00594D03">
            <w:rPr>
              <w:rFonts w:ascii="Times New Roman" w:hAnsi="Times New Roman" w:cs="Times New Roman" w:hint="eastAsia"/>
              <w:sz w:val="24"/>
              <w:highlight w:val="yellow"/>
            </w:rPr>
            <w:delText>那一侧吗？这里的</w:delText>
          </w:r>
        </w:del>
      </w:ins>
      <w:ins w:id="540" w:author="She Qianhong (Asst Prof)" w:date="2025-07-31T01:10:00Z" w16du:dateUtc="2025-07-30T17:10:00Z">
        <w:del w:id="541" w:author="#NI YUQIN#" w:date="2025-07-31T16:19:00Z" w16du:dateUtc="2025-07-31T08:19:00Z">
          <w:r w:rsidR="00CF23FA" w:rsidDel="00594D03">
            <w:rPr>
              <w:rFonts w:ascii="Times New Roman" w:hAnsi="Times New Roman" w:cs="Times New Roman" w:hint="eastAsia"/>
              <w:sz w:val="24"/>
              <w:highlight w:val="yellow"/>
            </w:rPr>
            <w:delText>讨论</w:delText>
          </w:r>
        </w:del>
      </w:ins>
      <w:ins w:id="542" w:author="She Qianhong (Asst Prof)" w:date="2025-07-31T01:09:00Z" w16du:dateUtc="2025-07-30T17:09:00Z">
        <w:del w:id="543" w:author="#NI YUQIN#" w:date="2025-07-31T16:19:00Z" w16du:dateUtc="2025-07-31T08:19:00Z">
          <w:r w:rsidR="00CF23FA" w:rsidDel="00594D03">
            <w:rPr>
              <w:rFonts w:ascii="Times New Roman" w:hAnsi="Times New Roman" w:cs="Times New Roman" w:hint="eastAsia"/>
              <w:sz w:val="24"/>
              <w:highlight w:val="yellow"/>
            </w:rPr>
            <w:delText>不合理</w:delText>
          </w:r>
        </w:del>
      </w:ins>
      <w:ins w:id="544" w:author="She Qianhong (Asst Prof)" w:date="2025-07-31T01:08:00Z" w16du:dateUtc="2025-07-30T17:08:00Z">
        <w:del w:id="545" w:author="#NI YUQIN#" w:date="2025-07-31T16:19:00Z" w16du:dateUtc="2025-07-31T08:19:00Z">
          <w:r w:rsidR="00BF6E7E" w:rsidDel="00594D03">
            <w:rPr>
              <w:rFonts w:ascii="Times New Roman" w:hAnsi="Times New Roman" w:cs="Times New Roman" w:hint="eastAsia"/>
              <w:sz w:val="24"/>
              <w:highlight w:val="yellow"/>
            </w:rPr>
            <w:delText>】</w:delText>
          </w:r>
        </w:del>
      </w:ins>
      <w:del w:id="546" w:author="#NI YUQIN#" w:date="2025-07-31T16:19:00Z" w16du:dateUtc="2025-07-31T08:19:00Z">
        <w:r w:rsidDel="00594D03">
          <w:rPr>
            <w:rFonts w:ascii="Times New Roman" w:hAnsi="Times New Roman" w:cs="Times New Roman" w:hint="eastAsia"/>
            <w:sz w:val="24"/>
          </w:rPr>
          <w:delText>.</w:delText>
        </w:r>
      </w:del>
      <w:r>
        <w:rPr>
          <w:rFonts w:ascii="Times New Roman" w:hAnsi="Times New Roman" w:cs="Times New Roman" w:hint="eastAsia"/>
          <w:sz w:val="24"/>
        </w:rPr>
        <w:t xml:space="preserve"> </w:t>
      </w:r>
      <w:ins w:id="547" w:author="#NI YUQIN#" w:date="2025-07-31T16:22:00Z" w16du:dateUtc="2025-07-31T08:22:00Z">
        <w:r w:rsidR="00EF027A">
          <w:rPr>
            <w:rFonts w:ascii="Times New Roman" w:hAnsi="Times New Roman" w:cs="Times New Roman" w:hint="eastAsia"/>
            <w:sz w:val="24"/>
          </w:rPr>
          <w:t xml:space="preserve">The phenomenon </w:t>
        </w:r>
        <w:r w:rsidR="00C12AD7">
          <w:rPr>
            <w:rFonts w:ascii="Times New Roman" w:hAnsi="Times New Roman" w:cs="Times New Roman" w:hint="eastAsia"/>
            <w:sz w:val="24"/>
          </w:rPr>
          <w:t xml:space="preserve">was </w:t>
        </w:r>
      </w:ins>
      <w:ins w:id="548" w:author="#NI YUQIN#" w:date="2025-07-31T16:23:00Z" w16du:dateUtc="2025-07-31T08:23:00Z">
        <w:r w:rsidR="00C12AD7">
          <w:rPr>
            <w:rFonts w:ascii="Times New Roman" w:hAnsi="Times New Roman" w:cs="Times New Roman" w:hint="eastAsia"/>
            <w:sz w:val="24"/>
          </w:rPr>
          <w:t xml:space="preserve">evidenced by </w:t>
        </w:r>
        <w:r w:rsidR="004A5686">
          <w:rPr>
            <w:rFonts w:ascii="Times New Roman" w:hAnsi="Times New Roman" w:cs="Times New Roman" w:hint="eastAsia"/>
            <w:sz w:val="24"/>
          </w:rPr>
          <w:t xml:space="preserve">the </w:t>
        </w:r>
      </w:ins>
      <w:ins w:id="549" w:author="#NI YUQIN#" w:date="2025-07-31T16:24:00Z" w16du:dateUtc="2025-07-31T08:24:00Z">
        <w:r w:rsidR="0031367B">
          <w:rPr>
            <w:rFonts w:ascii="Times New Roman" w:hAnsi="Times New Roman" w:cs="Times New Roman" w:hint="eastAsia"/>
            <w:sz w:val="24"/>
          </w:rPr>
          <w:t>contrasting pH trends in the SC (</w:t>
        </w:r>
        <w:r w:rsidR="0031367B" w:rsidRPr="00A93D4C">
          <w:rPr>
            <w:rFonts w:ascii="Times New Roman" w:hAnsi="Times New Roman" w:cs="Times New Roman"/>
            <w:b/>
            <w:bCs/>
            <w:sz w:val="24"/>
            <w:rPrChange w:id="550" w:author="#NI YUQIN#" w:date="2025-08-01T10:36:00Z" w16du:dateUtc="2025-08-01T02:36:00Z">
              <w:rPr>
                <w:rFonts w:ascii="Times New Roman" w:hAnsi="Times New Roman" w:cs="Times New Roman"/>
                <w:sz w:val="24"/>
              </w:rPr>
            </w:rPrChange>
          </w:rPr>
          <w:t xml:space="preserve">Figure </w:t>
        </w:r>
        <w:r w:rsidR="00335EBE" w:rsidRPr="00A93D4C">
          <w:rPr>
            <w:rFonts w:ascii="Times New Roman" w:hAnsi="Times New Roman" w:cs="Times New Roman"/>
            <w:b/>
            <w:bCs/>
            <w:sz w:val="24"/>
            <w:rPrChange w:id="551" w:author="#NI YUQIN#" w:date="2025-08-01T10:36:00Z" w16du:dateUtc="2025-08-01T02:36:00Z">
              <w:rPr>
                <w:rFonts w:ascii="Times New Roman" w:hAnsi="Times New Roman" w:cs="Times New Roman"/>
                <w:sz w:val="24"/>
              </w:rPr>
            </w:rPrChange>
          </w:rPr>
          <w:t>2 d</w:t>
        </w:r>
        <w:r w:rsidR="00335EBE">
          <w:rPr>
            <w:rFonts w:ascii="Times New Roman" w:hAnsi="Times New Roman" w:cs="Times New Roman" w:hint="eastAsia"/>
            <w:sz w:val="24"/>
          </w:rPr>
          <w:t xml:space="preserve">). When treating </w:t>
        </w:r>
      </w:ins>
      <w:ins w:id="552" w:author="#NI YUQIN#" w:date="2025-07-31T16:25:00Z" w16du:dateUtc="2025-07-31T08:25:00Z">
        <w:r w:rsidR="00335EBE">
          <w:rPr>
            <w:rFonts w:ascii="Times New Roman" w:hAnsi="Times New Roman" w:cs="Times New Roman" w:hint="eastAsia"/>
            <w:sz w:val="24"/>
          </w:rPr>
          <w:t>SWB,</w:t>
        </w:r>
        <w:r w:rsidR="00FB1C0F">
          <w:rPr>
            <w:rFonts w:ascii="Times New Roman" w:hAnsi="Times New Roman" w:cs="Times New Roman" w:hint="eastAsia"/>
            <w:sz w:val="24"/>
          </w:rPr>
          <w:t xml:space="preserve"> the pH in SC </w:t>
        </w:r>
        <w:r w:rsidR="00FB1C0F">
          <w:rPr>
            <w:rFonts w:ascii="Times New Roman" w:hAnsi="Times New Roman" w:cs="Times New Roman"/>
            <w:sz w:val="24"/>
          </w:rPr>
          <w:t>consistently</w:t>
        </w:r>
        <w:r w:rsidR="00FB1C0F">
          <w:rPr>
            <w:rFonts w:ascii="Times New Roman" w:hAnsi="Times New Roman" w:cs="Times New Roman" w:hint="eastAsia"/>
            <w:sz w:val="24"/>
          </w:rPr>
          <w:t xml:space="preserve"> increased over time, indicating that additional OH</w:t>
        </w:r>
        <w:r w:rsidR="00FB1C0F" w:rsidRPr="00FB1C0F">
          <w:rPr>
            <w:rFonts w:ascii="Times New Roman" w:hAnsi="Times New Roman" w:cs="Times New Roman"/>
            <w:sz w:val="24"/>
            <w:vertAlign w:val="superscript"/>
            <w:rPrChange w:id="553" w:author="#NI YUQIN#" w:date="2025-07-31T16:25:00Z" w16du:dateUtc="2025-07-31T08:25:00Z">
              <w:rPr>
                <w:rFonts w:ascii="Times New Roman" w:hAnsi="Times New Roman" w:cs="Times New Roman"/>
                <w:sz w:val="24"/>
              </w:rPr>
            </w:rPrChange>
          </w:rPr>
          <w:t>-</w:t>
        </w:r>
        <w:r w:rsidR="00FB1C0F">
          <w:rPr>
            <w:rFonts w:ascii="Times New Roman" w:hAnsi="Times New Roman" w:cs="Times New Roman" w:hint="eastAsia"/>
            <w:sz w:val="24"/>
          </w:rPr>
          <w:t xml:space="preserve"> was </w:t>
        </w:r>
        <w:r w:rsidR="00FB1C0F">
          <w:rPr>
            <w:rFonts w:ascii="Times New Roman" w:hAnsi="Times New Roman" w:cs="Times New Roman"/>
            <w:sz w:val="24"/>
          </w:rPr>
          <w:t>generated</w:t>
        </w:r>
        <w:r w:rsidR="00FB1C0F">
          <w:rPr>
            <w:rFonts w:ascii="Times New Roman" w:hAnsi="Times New Roman" w:cs="Times New Roman" w:hint="eastAsia"/>
            <w:sz w:val="24"/>
          </w:rPr>
          <w:t xml:space="preserve">. </w:t>
        </w:r>
      </w:ins>
      <w:ins w:id="554" w:author="#NI YUQIN#" w:date="2025-07-31T16:26:00Z" w16du:dateUtc="2025-07-31T08:26:00Z">
        <w:r w:rsidR="00A80F23">
          <w:rPr>
            <w:rFonts w:ascii="Times New Roman" w:hAnsi="Times New Roman" w:cs="Times New Roman" w:hint="eastAsia"/>
            <w:sz w:val="24"/>
          </w:rPr>
          <w:t xml:space="preserve">Once OH- generated by water splitting </w:t>
        </w:r>
      </w:ins>
      <w:ins w:id="555" w:author="#NI YUQIN#" w:date="2025-07-31T16:27:00Z" w16du:dateUtc="2025-07-31T08:27:00Z">
        <w:r w:rsidR="003D0CD6">
          <w:rPr>
            <w:rFonts w:ascii="Times New Roman" w:hAnsi="Times New Roman" w:cs="Times New Roman" w:hint="eastAsia"/>
            <w:sz w:val="24"/>
          </w:rPr>
          <w:t>crossed the CEM and accumulated at the interface of CEM/SC</w:t>
        </w:r>
      </w:ins>
      <w:ins w:id="556" w:author="#NI YUQIN#" w:date="2025-07-31T16:28:00Z" w16du:dateUtc="2025-07-31T08:28:00Z">
        <w:r w:rsidR="003D0CD6">
          <w:rPr>
            <w:rFonts w:ascii="Times New Roman" w:hAnsi="Times New Roman" w:cs="Times New Roman" w:hint="eastAsia"/>
            <w:sz w:val="24"/>
          </w:rPr>
          <w:t>, it reacted with abundant divalent ion</w:t>
        </w:r>
        <w:r w:rsidR="00BF5447">
          <w:rPr>
            <w:rFonts w:ascii="Times New Roman" w:hAnsi="Times New Roman" w:cs="Times New Roman" w:hint="eastAsia"/>
            <w:sz w:val="24"/>
          </w:rPr>
          <w:t xml:space="preserve"> in the SC</w:t>
        </w:r>
      </w:ins>
      <w:ins w:id="557" w:author="#NI YUQIN#" w:date="2025-08-01T10:21:00Z" w16du:dateUtc="2025-08-01T02:21:00Z">
        <w:r w:rsidR="00D416AB">
          <w:rPr>
            <w:rFonts w:ascii="Times New Roman" w:hAnsi="Times New Roman" w:cs="Times New Roman" w:hint="eastAsia"/>
            <w:sz w:val="24"/>
          </w:rPr>
          <w:t xml:space="preserve">. The </w:t>
        </w:r>
        <w:r w:rsidR="00D416AB">
          <w:rPr>
            <w:rFonts w:ascii="Times New Roman" w:hAnsi="Times New Roman" w:cs="Times New Roman"/>
            <w:sz w:val="24"/>
          </w:rPr>
          <w:t>localized</w:t>
        </w:r>
        <w:r w:rsidR="00D416AB">
          <w:rPr>
            <w:rFonts w:ascii="Times New Roman" w:hAnsi="Times New Roman" w:cs="Times New Roman" w:hint="eastAsia"/>
            <w:sz w:val="24"/>
          </w:rPr>
          <w:t xml:space="preserve"> supersaturation happened on the concave point on CEM facing SC as well and form </w:t>
        </w:r>
        <w:r w:rsidR="003906FF">
          <w:rPr>
            <w:rFonts w:ascii="Times New Roman" w:hAnsi="Times New Roman" w:cs="Times New Roman" w:hint="eastAsia"/>
            <w:sz w:val="24"/>
          </w:rPr>
          <w:t xml:space="preserve">nuclei, which </w:t>
        </w:r>
      </w:ins>
      <w:ins w:id="558" w:author="#NI YUQIN#" w:date="2025-08-01T10:22:00Z" w16du:dateUtc="2025-08-01T02:22:00Z">
        <w:r w:rsidR="003906FF">
          <w:rPr>
            <w:rFonts w:ascii="Times New Roman" w:hAnsi="Times New Roman" w:cs="Times New Roman" w:hint="eastAsia"/>
            <w:sz w:val="24"/>
          </w:rPr>
          <w:t>gradually grew to visible deposits</w:t>
        </w:r>
      </w:ins>
      <w:ins w:id="559" w:author="#NI YUQIN#" w:date="2025-07-31T16:28:00Z" w16du:dateUtc="2025-07-31T08:28:00Z">
        <w:r w:rsidR="00BF5447">
          <w:rPr>
            <w:rFonts w:ascii="Times New Roman" w:hAnsi="Times New Roman" w:cs="Times New Roman" w:hint="eastAsia"/>
            <w:sz w:val="24"/>
          </w:rPr>
          <w:t>.</w:t>
        </w:r>
      </w:ins>
      <w:r w:rsidR="00D5506E">
        <w:rPr>
          <w:rFonts w:ascii="Times New Roman" w:hAnsi="Times New Roman" w:cs="Times New Roman"/>
          <w:sz w:val="24"/>
        </w:rPr>
        <w:fldChar w:fldCharType="begin">
          <w:fldData xml:space="preserve">PEVuZE5vdGU+PENpdGU+PEF1dGhvcj5Sb2xmPC9BdXRob3I+PFllYXI+MjAyMjwvWWVhcj48UmVj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==
</w:fldData>
        </w:fldChar>
      </w:r>
      <w:r w:rsidR="00D5506E">
        <w:rPr>
          <w:rFonts w:ascii="Times New Roman" w:hAnsi="Times New Roman" w:cs="Times New Roman"/>
          <w:sz w:val="24"/>
        </w:rPr>
        <w:instrText xml:space="preserve"> ADDIN EN.CITE </w:instrText>
      </w:r>
      <w:r w:rsidR="00D5506E">
        <w:rPr>
          <w:rFonts w:ascii="Times New Roman" w:hAnsi="Times New Roman" w:cs="Times New Roman"/>
          <w:sz w:val="24"/>
        </w:rPr>
        <w:fldChar w:fldCharType="begin">
          <w:fldData xml:space="preserve">PEVuZE5vdGU+PENpdGU+PEF1dGhvcj5Sb2xmPC9BdXRob3I+PFllYXI+MjAyMjwvWWVhcj48UmVj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==
</w:fldData>
        </w:fldChar>
      </w:r>
      <w:r w:rsidR="00D5506E">
        <w:rPr>
          <w:rFonts w:ascii="Times New Roman" w:hAnsi="Times New Roman" w:cs="Times New Roman"/>
          <w:sz w:val="24"/>
        </w:rPr>
        <w:instrText xml:space="preserve"> ADDIN EN.CITE.DATA </w:instrText>
      </w:r>
      <w:r w:rsidR="00D5506E">
        <w:rPr>
          <w:rFonts w:ascii="Times New Roman" w:hAnsi="Times New Roman" w:cs="Times New Roman"/>
          <w:sz w:val="24"/>
        </w:rPr>
      </w:r>
      <w:r w:rsidR="00D5506E">
        <w:rPr>
          <w:rFonts w:ascii="Times New Roman" w:hAnsi="Times New Roman" w:cs="Times New Roman"/>
          <w:sz w:val="24"/>
        </w:rPr>
        <w:fldChar w:fldCharType="end"/>
      </w:r>
      <w:r w:rsidR="00D5506E">
        <w:rPr>
          <w:rFonts w:ascii="Times New Roman" w:hAnsi="Times New Roman" w:cs="Times New Roman"/>
          <w:sz w:val="24"/>
        </w:rPr>
      </w:r>
      <w:r w:rsidR="00D5506E">
        <w:rPr>
          <w:rFonts w:ascii="Times New Roman" w:hAnsi="Times New Roman" w:cs="Times New Roman"/>
          <w:sz w:val="24"/>
        </w:rPr>
        <w:fldChar w:fldCharType="separate"/>
      </w:r>
      <w:r w:rsidR="00D5506E" w:rsidRPr="00D5506E">
        <w:rPr>
          <w:rFonts w:ascii="Times New Roman" w:hAnsi="Times New Roman" w:cs="Times New Roman"/>
          <w:noProof/>
          <w:sz w:val="24"/>
          <w:vertAlign w:val="superscript"/>
        </w:rPr>
        <w:t>44</w:t>
      </w:r>
      <w:r w:rsidR="00D5506E">
        <w:rPr>
          <w:rFonts w:ascii="Times New Roman" w:hAnsi="Times New Roman" w:cs="Times New Roman"/>
          <w:sz w:val="24"/>
        </w:rPr>
        <w:fldChar w:fldCharType="end"/>
      </w:r>
      <w:ins w:id="560" w:author="#NI YUQIN#" w:date="2025-07-31T16:28:00Z" w16du:dateUtc="2025-07-31T08:28:00Z">
        <w:r w:rsidR="00BF5447">
          <w:rPr>
            <w:rFonts w:ascii="Times New Roman" w:hAnsi="Times New Roman" w:cs="Times New Roman" w:hint="eastAsia"/>
            <w:sz w:val="24"/>
          </w:rPr>
          <w:t xml:space="preserve"> </w:t>
        </w:r>
      </w:ins>
      <w:r>
        <w:rPr>
          <w:rFonts w:ascii="Times New Roman" w:hAnsi="Times New Roman" w:cs="Times New Roman"/>
          <w:sz w:val="24"/>
        </w:rPr>
        <w:t>W</w:t>
      </w:r>
      <w:r>
        <w:rPr>
          <w:rFonts w:ascii="Times New Roman" w:hAnsi="Times New Roman" w:cs="Times New Roman" w:hint="eastAsia"/>
          <w:sz w:val="24"/>
        </w:rPr>
        <w:t>ith the experiment proceeded, the scaling further decreased the effective membrane area</w:t>
      </w:r>
      <w:r w:rsidR="00B46DE8">
        <w:rPr>
          <w:rFonts w:ascii="Times New Roman" w:hAnsi="Times New Roman" w:cs="Times New Roman" w:hint="eastAsia"/>
          <w:sz w:val="24"/>
        </w:rPr>
        <w:t xml:space="preserve">, </w:t>
      </w:r>
      <w:r>
        <w:rPr>
          <w:rFonts w:ascii="Times New Roman" w:hAnsi="Times New Roman" w:cs="Times New Roman" w:hint="eastAsia"/>
          <w:sz w:val="24"/>
        </w:rPr>
        <w:t>thereby inducing water splitting on CEM facing SC as well.</w:t>
      </w:r>
      <w:r w:rsidRPr="00FB06AC">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&lt;EndNote&gt;&lt;Cite&gt;&lt;Author&gt;Belashova&lt;/Author&gt;&lt;Year&gt;2017&lt;/Year&gt;&lt;RecNum&gt;287&lt;/RecNum&gt;&lt;DisplayText&gt;&lt;style face="superscript"&gt;32, 34&lt;/style&gt;&lt;/DisplayText&gt;&lt;record&gt;&lt;rec-number&gt;287&lt;/rec-number&gt;&lt;foreign-keys&gt;&lt;key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FB06AC">
        <w:rPr>
          <w:rFonts w:ascii="Times New Roman" w:hAnsi="Times New Roman" w:cs="Times New Roman"/>
          <w:sz w:val="24"/>
        </w:rPr>
        <w:fldChar w:fldCharType="separate"/>
      </w:r>
      <w:r w:rsidRPr="00342142">
        <w:rPr>
          <w:rFonts w:ascii="Times New Roman" w:hAnsi="Times New Roman" w:cs="Times New Roman"/>
          <w:noProof/>
          <w:sz w:val="24"/>
          <w:vertAlign w:val="superscript"/>
        </w:rPr>
        <w:t>32, 34</w:t>
      </w:r>
      <w:r w:rsidRPr="00FB06AC">
        <w:rPr>
          <w:rFonts w:ascii="Times New Roman" w:hAnsi="Times New Roman" w:cs="Times New Roman"/>
          <w:sz w:val="24"/>
        </w:rPr>
        <w:fldChar w:fldCharType="end"/>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hen OH</w:t>
      </w:r>
      <w:r w:rsidRPr="00E75484">
        <w:rPr>
          <w:rFonts w:ascii="Times New Roman" w:hAnsi="Times New Roman" w:cs="Times New Roman" w:hint="eastAsia"/>
          <w:sz w:val="24"/>
          <w:vertAlign w:val="superscript"/>
        </w:rPr>
        <w:t>-</w:t>
      </w:r>
      <w:r>
        <w:rPr>
          <w:rFonts w:ascii="Times New Roman" w:hAnsi="Times New Roman" w:cs="Times New Roman" w:hint="eastAsia"/>
          <w:sz w:val="24"/>
        </w:rPr>
        <w:t xml:space="preserve"> generated further </w:t>
      </w:r>
      <w:ins w:id="561" w:author="#NI YUQIN#" w:date="2025-08-01T10:22:00Z" w16du:dateUtc="2025-08-01T02:22:00Z">
        <w:r w:rsidR="003906FF">
          <w:rPr>
            <w:rFonts w:ascii="Times New Roman" w:hAnsi="Times New Roman" w:cs="Times New Roman" w:hint="eastAsia"/>
            <w:sz w:val="24"/>
          </w:rPr>
          <w:t xml:space="preserve">enhanced </w:t>
        </w:r>
        <w:r w:rsidR="002953CA">
          <w:rPr>
            <w:rFonts w:ascii="Times New Roman" w:hAnsi="Times New Roman" w:cs="Times New Roman" w:hint="eastAsia"/>
            <w:sz w:val="24"/>
          </w:rPr>
          <w:t>the supersaturation on membrane surface and aggravated the he</w:t>
        </w:r>
      </w:ins>
      <w:ins w:id="562" w:author="#NI YUQIN#" w:date="2025-08-01T10:23:00Z" w16du:dateUtc="2025-08-01T02:23:00Z">
        <w:r w:rsidR="002953CA">
          <w:rPr>
            <w:rFonts w:ascii="Times New Roman" w:hAnsi="Times New Roman" w:cs="Times New Roman" w:hint="eastAsia"/>
            <w:sz w:val="24"/>
          </w:rPr>
          <w:t xml:space="preserve">terogeneous scaling. </w:t>
        </w:r>
      </w:ins>
      <w:r>
        <w:rPr>
          <w:rFonts w:ascii="Times New Roman" w:hAnsi="Times New Roman" w:cs="Times New Roman" w:hint="eastAsia"/>
          <w:sz w:val="24"/>
        </w:rPr>
        <w:t xml:space="preserve">Eventually, a large </w:t>
      </w:r>
      <w:r>
        <w:rPr>
          <w:rFonts w:ascii="Times New Roman" w:hAnsi="Times New Roman" w:cs="Times New Roman"/>
          <w:sz w:val="24"/>
        </w:rPr>
        <w:t>amount</w:t>
      </w:r>
      <w:r>
        <w:rPr>
          <w:rFonts w:ascii="Times New Roman" w:hAnsi="Times New Roman" w:cs="Times New Roman" w:hint="eastAsia"/>
          <w:sz w:val="24"/>
        </w:rPr>
        <w:t xml:space="preserve"> of scaling was formed on CEM surface facing SC (</w:t>
      </w:r>
      <w:r>
        <w:rPr>
          <w:rFonts w:ascii="Times New Roman" w:hAnsi="Times New Roman" w:cs="Times New Roman" w:hint="eastAsia"/>
          <w:b/>
          <w:bCs/>
          <w:sz w:val="24"/>
        </w:rPr>
        <w:t>Figure 1</w:t>
      </w:r>
      <w:r w:rsidRPr="00C07A8B">
        <w:rPr>
          <w:rFonts w:ascii="Times New Roman" w:hAnsi="Times New Roman" w:cs="Times New Roman" w:hint="eastAsia"/>
          <w:b/>
          <w:bCs/>
          <w:sz w:val="24"/>
        </w:rPr>
        <w:t xml:space="preserve"> b2</w:t>
      </w:r>
      <w:r>
        <w:rPr>
          <w:rFonts w:ascii="Times New Roman" w:hAnsi="Times New Roman" w:cs="Times New Roman" w:hint="eastAsia"/>
          <w:sz w:val="24"/>
        </w:rPr>
        <w:t>)</w:t>
      </w:r>
      <w:r w:rsidR="00B527EA">
        <w:rPr>
          <w:rFonts w:ascii="Times New Roman" w:hAnsi="Times New Roman" w:cs="Times New Roman" w:hint="eastAsia"/>
          <w:sz w:val="24"/>
        </w:rPr>
        <w:t xml:space="preserve">, which was </w:t>
      </w:r>
      <w:r w:rsidR="00B527EA">
        <w:rPr>
          <w:rFonts w:ascii="Times New Roman" w:hAnsi="Times New Roman" w:cs="Times New Roman"/>
          <w:sz w:val="24"/>
        </w:rPr>
        <w:t>consistent</w:t>
      </w:r>
      <w:r w:rsidR="00B527EA">
        <w:rPr>
          <w:rFonts w:ascii="Times New Roman" w:hAnsi="Times New Roman" w:cs="Times New Roman" w:hint="eastAsia"/>
          <w:sz w:val="24"/>
        </w:rPr>
        <w:t xml:space="preserve"> with the scaling-enhanced scaling mechanism in previous research</w:t>
      </w:r>
      <w:r>
        <w:rPr>
          <w:rFonts w:ascii="Times New Roman" w:hAnsi="Times New Roman" w:cs="Times New Roman" w:hint="eastAsia"/>
          <w:sz w:val="24"/>
        </w:rPr>
        <w:t>.</w:t>
      </w:r>
      <w:r w:rsidR="00E26959">
        <w:rPr>
          <w:rFonts w:ascii="Times New Roman" w:hAnsi="Times New Roman" w:cs="Times New Roman"/>
          <w:sz w:val="24"/>
        </w:rPr>
        <w:fldChar w:fldCharType="begin"/>
      </w:r>
      <w:r w:rsidR="00E26959">
        <w:rPr>
          <w:rFonts w:ascii="Times New Roman" w:hAnsi="Times New Roman" w:cs="Times New Roman"/>
          <w:sz w:val="24"/>
        </w:rPr>
        <w:instrText xml:space="preserve"> ADDIN EN.CITE &lt;EndNote&gt;&lt;Cite&gt;&lt;Author&gt;Liu&lt;/Author&gt;&lt;Year&gt;2024&lt;/Year&gt;&lt;RecNum&gt;291&lt;/RecNum&gt;&lt;DisplayText&gt;&lt;style face="superscript"&gt;34&lt;/style&gt;&lt;/DisplayText&gt;&lt;record&gt;&lt;rec-number&gt;291&lt;/rec-number&gt;&lt;foreign-keys&gt;&lt;key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E26959">
        <w:rPr>
          <w:rFonts w:ascii="Times New Roman" w:hAnsi="Times New Roman" w:cs="Times New Roman"/>
          <w:sz w:val="24"/>
        </w:rPr>
        <w:fldChar w:fldCharType="separate"/>
      </w:r>
      <w:r w:rsidR="00E26959" w:rsidRPr="00E26959">
        <w:rPr>
          <w:rFonts w:ascii="Times New Roman" w:hAnsi="Times New Roman" w:cs="Times New Roman"/>
          <w:noProof/>
          <w:sz w:val="24"/>
          <w:vertAlign w:val="superscript"/>
        </w:rPr>
        <w:t>34</w:t>
      </w:r>
      <w:r w:rsidR="00E26959">
        <w:rPr>
          <w:rFonts w:ascii="Times New Roman" w:hAnsi="Times New Roman" w:cs="Times New Roman"/>
          <w:sz w:val="24"/>
        </w:rPr>
        <w:fldChar w:fldCharType="end"/>
      </w:r>
      <w:r w:rsidR="00E26959">
        <w:rPr>
          <w:rFonts w:ascii="Times New Roman" w:hAnsi="Times New Roman" w:cs="Times New Roman" w:hint="eastAsia"/>
          <w:sz w:val="24"/>
        </w:rPr>
        <w:t xml:space="preserve"> </w:t>
      </w:r>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across the CEM from BC to SC was also a potential reason. </w:t>
      </w:r>
      <w:r w:rsidR="0011013D">
        <w:rPr>
          <w:rFonts w:ascii="Times New Roman" w:hAnsi="Times New Roman" w:cs="Times New Roman" w:hint="eastAsia"/>
          <w:sz w:val="24"/>
        </w:rPr>
        <w:t>The leakage of OH</w:t>
      </w:r>
      <w:r w:rsidR="0011013D" w:rsidRPr="000B5CE1">
        <w:rPr>
          <w:rFonts w:ascii="Times New Roman" w:hAnsi="Times New Roman" w:cs="Times New Roman"/>
          <w:sz w:val="24"/>
          <w:vertAlign w:val="superscript"/>
          <w:rPrChange w:id="563" w:author="#NI YUQIN#" w:date="2025-07-28T13:51:00Z" w16du:dateUtc="2025-07-28T05:51:00Z">
            <w:rPr>
              <w:rFonts w:ascii="Times New Roman" w:hAnsi="Times New Roman" w:cs="Times New Roman"/>
              <w:sz w:val="24"/>
            </w:rPr>
          </w:rPrChange>
        </w:rPr>
        <w:t>-</w:t>
      </w:r>
      <w:r w:rsidR="0011013D">
        <w:rPr>
          <w:rFonts w:ascii="Times New Roman" w:hAnsi="Times New Roman" w:cs="Times New Roman" w:hint="eastAsia"/>
          <w:sz w:val="24"/>
        </w:rPr>
        <w:t xml:space="preserve"> through CEM was reflected by the transport number </w:t>
      </w:r>
      <w:ins w:id="564" w:author="#NI YUQIN#" w:date="2025-08-01T11:54:00Z" w16du:dateUtc="2025-08-01T03:54:00Z">
        <w:r w:rsidR="007521F3">
          <w:rPr>
            <w:rFonts w:ascii="Times New Roman" w:hAnsi="Times New Roman" w:cs="Times New Roman" w:hint="eastAsia"/>
            <w:sz w:val="24"/>
          </w:rPr>
          <w:t>(measure by setup in Figure S9 in Supporting Informa</w:t>
        </w:r>
      </w:ins>
      <w:ins w:id="565" w:author="#NI YUQIN#" w:date="2025-08-01T11:55:00Z" w16du:dateUtc="2025-08-01T03:55:00Z">
        <w:r w:rsidR="007521F3">
          <w:rPr>
            <w:rFonts w:ascii="Times New Roman" w:hAnsi="Times New Roman" w:cs="Times New Roman" w:hint="eastAsia"/>
            <w:sz w:val="24"/>
          </w:rPr>
          <w:t>tion</w:t>
        </w:r>
      </w:ins>
      <w:r w:rsidR="0011013D" w:rsidRPr="000B5CE1">
        <w:rPr>
          <w:rFonts w:ascii="Times New Roman" w:hAnsi="Times New Roman" w:cs="Times New Roman"/>
          <w:b/>
          <w:bCs/>
          <w:sz w:val="24"/>
          <w:rPrChange w:id="566" w:author="#NI YUQIN#" w:date="2025-07-28T13:51:00Z" w16du:dateUtc="2025-07-28T05:51:00Z">
            <w:rPr>
              <w:rFonts w:ascii="Times New Roman" w:hAnsi="Times New Roman" w:cs="Times New Roman"/>
              <w:sz w:val="24"/>
            </w:rPr>
          </w:rPrChange>
        </w:rPr>
        <w:t xml:space="preserve"> S</w:t>
      </w:r>
      <w:r w:rsidR="000B5CE1" w:rsidRPr="000B5CE1">
        <w:rPr>
          <w:rFonts w:ascii="Times New Roman" w:hAnsi="Times New Roman" w:cs="Times New Roman"/>
          <w:b/>
          <w:bCs/>
          <w:sz w:val="24"/>
          <w:rPrChange w:id="567" w:author="#NI YUQIN#" w:date="2025-07-28T13:51:00Z" w16du:dateUtc="2025-07-28T05:51:00Z">
            <w:rPr>
              <w:rFonts w:ascii="Times New Roman" w:hAnsi="Times New Roman" w:cs="Times New Roman"/>
              <w:sz w:val="24"/>
            </w:rPr>
          </w:rPrChange>
        </w:rPr>
        <w:t>10</w:t>
      </w:r>
      <w:r w:rsidR="000B5CE1">
        <w:rPr>
          <w:rFonts w:ascii="Times New Roman" w:hAnsi="Times New Roman" w:cs="Times New Roman" w:hint="eastAsia"/>
          <w:sz w:val="24"/>
        </w:rPr>
        <w:t xml:space="preserve">). </w:t>
      </w:r>
      <w:r>
        <w:rPr>
          <w:rFonts w:ascii="Times New Roman" w:hAnsi="Times New Roman" w:cs="Times New Roman" w:hint="eastAsia"/>
          <w:sz w:val="24"/>
        </w:rPr>
        <w:t>The counterion transport number of the pristine CEM was 0.95 (</w:t>
      </w:r>
      <w:r w:rsidRPr="004827C5">
        <w:rPr>
          <w:rFonts w:ascii="Times New Roman" w:hAnsi="Times New Roman" w:cs="Times New Roman" w:hint="eastAsia"/>
          <w:b/>
          <w:bCs/>
          <w:sz w:val="24"/>
        </w:rPr>
        <w:t xml:space="preserve">Figure </w:t>
      </w:r>
      <w:r w:rsidR="007555AB">
        <w:rPr>
          <w:rFonts w:ascii="Times New Roman" w:hAnsi="Times New Roman" w:cs="Times New Roman" w:hint="eastAsia"/>
          <w:b/>
          <w:bCs/>
          <w:sz w:val="24"/>
        </w:rPr>
        <w:t xml:space="preserve">3 </w:t>
      </w:r>
      <w:ins w:id="568" w:author="#NI YUQIN#" w:date="2025-08-01T10:36:00Z" w16du:dateUtc="2025-08-01T02:36:00Z">
        <w:r w:rsidR="00F10461">
          <w:rPr>
            <w:rFonts w:ascii="Times New Roman" w:hAnsi="Times New Roman" w:cs="Times New Roman" w:hint="eastAsia"/>
            <w:b/>
            <w:bCs/>
            <w:sz w:val="24"/>
          </w:rPr>
          <w:t>c</w:t>
        </w:r>
      </w:ins>
      <w:r>
        <w:rPr>
          <w:rFonts w:ascii="Times New Roman" w:hAnsi="Times New Roman" w:cs="Times New Roman" w:hint="eastAsia"/>
          <w:sz w:val="24"/>
        </w:rPr>
        <w:t>), indicating the leakage of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existed throughout the </w:t>
      </w:r>
      <w:r>
        <w:rPr>
          <w:rFonts w:ascii="Times New Roman" w:hAnsi="Times New Roman" w:cs="Times New Roman"/>
          <w:sz w:val="24"/>
        </w:rPr>
        <w:t>experiment</w:t>
      </w:r>
      <w:r>
        <w:rPr>
          <w:rFonts w:ascii="Times New Roman" w:hAnsi="Times New Roman" w:cs="Times New Roman" w:hint="eastAsia"/>
          <w:sz w:val="24"/>
        </w:rPr>
        <w:t xml:space="preserve">. </w:t>
      </w:r>
      <w:r>
        <w:rPr>
          <w:rFonts w:ascii="Times New Roman" w:hAnsi="Times New Roman" w:cs="Times New Roman"/>
          <w:sz w:val="24"/>
        </w:rPr>
        <w:t>Additionally</w:t>
      </w:r>
      <w:r>
        <w:rPr>
          <w:rFonts w:ascii="Times New Roman" w:hAnsi="Times New Roman" w:cs="Times New Roman" w:hint="eastAsia"/>
          <w:sz w:val="24"/>
        </w:rPr>
        <w:t>, the transport number of counter-ions of scaled CEM</w:t>
      </w:r>
      <w:r>
        <w:rPr>
          <w:rFonts w:ascii="Times New Roman" w:hAnsi="Times New Roman" w:cs="Times New Roman"/>
          <w:sz w:val="24"/>
        </w:rPr>
        <w:t xml:space="preserve"> </w:t>
      </w:r>
      <w:r>
        <w:rPr>
          <w:rFonts w:ascii="Times New Roman" w:hAnsi="Times New Roman" w:cs="Times New Roman" w:hint="eastAsia"/>
          <w:sz w:val="24"/>
        </w:rPr>
        <w:t xml:space="preserve">decreased to 0.91, indicating </w:t>
      </w:r>
      <w:r>
        <w:rPr>
          <w:rFonts w:ascii="Times New Roman" w:hAnsi="Times New Roman" w:cs="Times New Roman" w:hint="eastAsia"/>
          <w:sz w:val="24"/>
        </w:rPr>
        <w:lastRenderedPageBreak/>
        <w:t>scaling also enhanced OH</w:t>
      </w:r>
      <w:r w:rsidRPr="00A74535">
        <w:rPr>
          <w:rFonts w:ascii="Times New Roman" w:hAnsi="Times New Roman" w:cs="Times New Roman" w:hint="eastAsia"/>
          <w:sz w:val="24"/>
          <w:vertAlign w:val="superscript"/>
        </w:rPr>
        <w:t>-</w:t>
      </w:r>
      <w:r>
        <w:rPr>
          <w:rFonts w:ascii="Times New Roman" w:hAnsi="Times New Roman" w:cs="Times New Roman" w:hint="eastAsia"/>
          <w:sz w:val="24"/>
        </w:rPr>
        <w:t xml:space="preserve"> leakage. The increase of leakage might result from the deformation of CEM, s</w:t>
      </w:r>
      <w:r w:rsidRPr="00A734AB">
        <w:rPr>
          <w:rFonts w:ascii="Times New Roman" w:hAnsi="Times New Roman" w:cs="Times New Roman" w:hint="eastAsia"/>
          <w:sz w:val="24"/>
        </w:rPr>
        <w:t xml:space="preserve">ince there </w:t>
      </w:r>
      <w:r>
        <w:rPr>
          <w:rFonts w:ascii="Times New Roman" w:hAnsi="Times New Roman" w:cs="Times New Roman" w:hint="eastAsia"/>
          <w:sz w:val="24"/>
        </w:rPr>
        <w:t>was</w:t>
      </w:r>
      <w:r w:rsidRPr="00A734AB">
        <w:rPr>
          <w:rFonts w:ascii="Times New Roman" w:hAnsi="Times New Roman" w:cs="Times New Roman" w:hint="eastAsia"/>
          <w:sz w:val="24"/>
        </w:rPr>
        <w:t xml:space="preserve"> no gasket covering the entire membrane.</w:t>
      </w:r>
      <w:r>
        <w:rPr>
          <w:rFonts w:ascii="Times New Roman" w:hAnsi="Times New Roman" w:cs="Times New Roman" w:hint="eastAsia"/>
          <w:sz w:val="24"/>
        </w:rPr>
        <w:t xml:space="preserve"> Moreover, the decreased Donan exclusion might also increase the leakage. </w:t>
      </w:r>
      <w:r>
        <w:rPr>
          <w:rFonts w:ascii="Times New Roman" w:hAnsi="Times New Roman" w:cs="Times New Roman"/>
          <w:sz w:val="24"/>
        </w:rPr>
        <w:fldChar w:fldCharType="begin"/>
      </w:r>
      <w:r w:rsidR="00143A90">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face="superscript"&gt;47&lt;/style&gt;&lt;/DisplayText&gt;&lt;record&gt;&lt;rec-number&gt;299&lt;/rec-number&gt;&lt;foreign-keys&gt;&lt;key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Pr>
          <w:rFonts w:ascii="Times New Roman" w:hAnsi="Times New Roman" w:cs="Times New Roman"/>
          <w:sz w:val="24"/>
        </w:rPr>
        <w:fldChar w:fldCharType="separate"/>
      </w:r>
      <w:r w:rsidR="00143A90">
        <w:rPr>
          <w:rFonts w:ascii="Times New Roman" w:hAnsi="Times New Roman" w:cs="Times New Roman"/>
          <w:noProof/>
          <w:sz w:val="24"/>
        </w:rPr>
        <w:t xml:space="preserve">Gou, et al. </w:t>
      </w:r>
      <w:r w:rsidR="00143A90" w:rsidRPr="00143A90">
        <w:rPr>
          <w:rFonts w:ascii="Times New Roman" w:hAnsi="Times New Roman" w:cs="Times New Roman"/>
          <w:noProof/>
          <w:sz w:val="24"/>
          <w:vertAlign w:val="superscript"/>
        </w:rPr>
        <w:t>47</w:t>
      </w:r>
      <w:r>
        <w:rPr>
          <w:rFonts w:ascii="Times New Roman" w:hAnsi="Times New Roman" w:cs="Times New Roman"/>
          <w:sz w:val="24"/>
        </w:rPr>
        <w:fldChar w:fldCharType="end"/>
      </w:r>
      <w:r>
        <w:rPr>
          <w:rFonts w:ascii="Times New Roman" w:hAnsi="Times New Roman" w:cs="Times New Roman" w:hint="eastAsia"/>
          <w:sz w:val="24"/>
        </w:rPr>
        <w:t xml:space="preserve"> found that the high binding energy between Ca</w:t>
      </w:r>
      <w:r w:rsidRPr="001629F0">
        <w:rPr>
          <w:rFonts w:ascii="Times New Roman" w:hAnsi="Times New Roman" w:cs="Times New Roman" w:hint="eastAsia"/>
          <w:sz w:val="24"/>
          <w:vertAlign w:val="superscript"/>
        </w:rPr>
        <w:t>2+</w:t>
      </w:r>
      <w:r>
        <w:rPr>
          <w:rFonts w:ascii="Times New Roman" w:hAnsi="Times New Roman" w:cs="Times New Roman" w:hint="eastAsia"/>
          <w:sz w:val="24"/>
        </w:rPr>
        <w:t xml:space="preserve"> and fixed charge group of CEM (RSO</w:t>
      </w:r>
      <w:r w:rsidRPr="001629F0">
        <w:rPr>
          <w:rFonts w:ascii="Times New Roman" w:hAnsi="Times New Roman" w:cs="Times New Roman" w:hint="eastAsia"/>
          <w:sz w:val="24"/>
          <w:vertAlign w:val="subscript"/>
        </w:rPr>
        <w:t>3</w:t>
      </w:r>
      <w:r w:rsidRPr="00014242">
        <w:rPr>
          <w:rFonts w:ascii="Times New Roman" w:hAnsi="Times New Roman" w:cs="Times New Roman" w:hint="eastAsia"/>
          <w:sz w:val="24"/>
          <w:vertAlign w:val="superscript"/>
        </w:rPr>
        <w:t>-</w:t>
      </w:r>
      <w:r>
        <w:rPr>
          <w:rFonts w:ascii="Times New Roman" w:hAnsi="Times New Roman" w:cs="Times New Roman" w:hint="eastAsia"/>
          <w:sz w:val="24"/>
        </w:rPr>
        <w:t>) enabled part of Ca</w:t>
      </w:r>
      <w:r w:rsidRPr="001629F0">
        <w:rPr>
          <w:rFonts w:ascii="Times New Roman" w:hAnsi="Times New Roman" w:cs="Times New Roman" w:hint="eastAsia"/>
          <w:sz w:val="24"/>
          <w:vertAlign w:val="superscript"/>
        </w:rPr>
        <w:t>2+</w:t>
      </w:r>
      <w:r>
        <w:rPr>
          <w:rFonts w:ascii="Times New Roman" w:hAnsi="Times New Roman" w:cs="Times New Roman" w:hint="eastAsia"/>
          <w:sz w:val="24"/>
        </w:rPr>
        <w:t xml:space="preserve"> retained in the membrane channel. It was consistent with the result in </w:t>
      </w:r>
      <w:r>
        <w:rPr>
          <w:rFonts w:ascii="Times New Roman" w:hAnsi="Times New Roman" w:cs="Times New Roman" w:hint="eastAsia"/>
          <w:b/>
          <w:bCs/>
          <w:sz w:val="24"/>
        </w:rPr>
        <w:t>Figure</w:t>
      </w:r>
      <w:r w:rsidR="007555AB">
        <w:rPr>
          <w:rFonts w:ascii="Times New Roman" w:hAnsi="Times New Roman" w:cs="Times New Roman" w:hint="eastAsia"/>
          <w:b/>
          <w:bCs/>
          <w:sz w:val="24"/>
        </w:rPr>
        <w:t xml:space="preserve"> </w:t>
      </w:r>
      <w:r w:rsidR="004B2601">
        <w:rPr>
          <w:rFonts w:ascii="Times New Roman" w:hAnsi="Times New Roman" w:cs="Times New Roman" w:hint="eastAsia"/>
          <w:b/>
          <w:bCs/>
          <w:sz w:val="24"/>
        </w:rPr>
        <w:t xml:space="preserve">3 </w:t>
      </w:r>
      <w:ins w:id="569" w:author="#NI YUQIN#" w:date="2025-08-01T10:36:00Z" w16du:dateUtc="2025-08-01T02:36:00Z">
        <w:r w:rsidR="00F10461">
          <w:rPr>
            <w:rFonts w:ascii="Times New Roman" w:hAnsi="Times New Roman" w:cs="Times New Roman" w:hint="eastAsia"/>
            <w:b/>
            <w:bCs/>
            <w:sz w:val="24"/>
          </w:rPr>
          <w:t>c</w:t>
        </w:r>
        <w:r w:rsidR="00F10461">
          <w:rPr>
            <w:rFonts w:ascii="Times New Roman" w:hAnsi="Times New Roman" w:cs="Times New Roman" w:hint="eastAsia"/>
            <w:sz w:val="24"/>
          </w:rPr>
          <w:t xml:space="preserve"> </w:t>
        </w:r>
      </w:ins>
      <w:r>
        <w:rPr>
          <w:rFonts w:ascii="Times New Roman" w:hAnsi="Times New Roman" w:cs="Times New Roman" w:hint="eastAsia"/>
          <w:sz w:val="24"/>
        </w:rPr>
        <w:t>that the transport number of CEM (Ca</w:t>
      </w:r>
      <w:r>
        <w:rPr>
          <w:rFonts w:ascii="Times New Roman" w:hAnsi="Times New Roman" w:cs="Times New Roman" w:hint="eastAsia"/>
          <w:sz w:val="24"/>
          <w:vertAlign w:val="superscript"/>
        </w:rPr>
        <w:t>2+</w:t>
      </w:r>
      <w:r>
        <w:rPr>
          <w:rFonts w:ascii="Times New Roman" w:hAnsi="Times New Roman" w:cs="Times New Roman" w:hint="eastAsia"/>
          <w:sz w:val="24"/>
        </w:rPr>
        <w:t xml:space="preserve"> type) and CEM (Mg</w:t>
      </w:r>
      <w:r>
        <w:rPr>
          <w:rFonts w:ascii="Times New Roman" w:hAnsi="Times New Roman" w:cs="Times New Roman" w:hint="eastAsia"/>
          <w:sz w:val="24"/>
          <w:vertAlign w:val="superscript"/>
        </w:rPr>
        <w:t>2+</w:t>
      </w:r>
      <w:r>
        <w:rPr>
          <w:rFonts w:ascii="Times New Roman" w:hAnsi="Times New Roman" w:cs="Times New Roman" w:hint="eastAsia"/>
          <w:sz w:val="24"/>
        </w:rPr>
        <w:t xml:space="preserve"> type) were a little lower than that of pristine CEM (Na</w:t>
      </w:r>
      <w:r>
        <w:rPr>
          <w:rFonts w:ascii="Times New Roman" w:hAnsi="Times New Roman" w:cs="Times New Roman" w:hint="eastAsia"/>
          <w:sz w:val="24"/>
          <w:vertAlign w:val="superscript"/>
        </w:rPr>
        <w:t>+</w:t>
      </w:r>
      <w:r>
        <w:rPr>
          <w:rFonts w:ascii="Times New Roman" w:hAnsi="Times New Roman" w:cs="Times New Roman" w:hint="eastAsia"/>
          <w:sz w:val="24"/>
        </w:rPr>
        <w:t xml:space="preserve"> type). When divalent ions retained in </w:t>
      </w:r>
      <w:r>
        <w:rPr>
          <w:rFonts w:ascii="Times New Roman" w:hAnsi="Times New Roman" w:cs="Times New Roman"/>
          <w:sz w:val="24"/>
        </w:rPr>
        <w:t>membrane</w:t>
      </w:r>
      <w:r>
        <w:rPr>
          <w:rFonts w:ascii="Times New Roman" w:hAnsi="Times New Roman" w:cs="Times New Roman" w:hint="eastAsia"/>
          <w:sz w:val="24"/>
        </w:rPr>
        <w:t xml:space="preserve"> channel</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he fixed charges were occupied and the Donnan exclusion was weakened and allowed the transport of co-ion (OH</w:t>
      </w:r>
      <w:r w:rsidRPr="004A31F9">
        <w:rPr>
          <w:rFonts w:ascii="Times New Roman" w:hAnsi="Times New Roman" w:cs="Times New Roman" w:hint="eastAsia"/>
          <w:sz w:val="24"/>
          <w:vertAlign w:val="superscript"/>
        </w:rPr>
        <w:t>-</w:t>
      </w:r>
      <w:r>
        <w:rPr>
          <w:rFonts w:ascii="Times New Roman" w:hAnsi="Times New Roman" w:cs="Times New Roman" w:hint="eastAsia"/>
          <w:sz w:val="24"/>
        </w:rPr>
        <w:t xml:space="preserve">) more easily. </w:t>
      </w:r>
    </w:p>
    <w:p w14:paraId="6B34A697" w14:textId="05FF91C8" w:rsidR="00532789" w:rsidRPr="00093AC9" w:rsidRDefault="007A72BD" w:rsidP="001B0410">
      <w:pPr>
        <w:pStyle w:val="report3"/>
        <w:numPr>
          <w:ilvl w:val="2"/>
          <w:numId w:val="29"/>
        </w:numPr>
        <w:spacing w:before="156" w:after="156"/>
        <w:ind w:firstLineChars="0"/>
        <w:rPr>
          <w:rFonts w:eastAsiaTheme="minorEastAsia"/>
          <w:color w:val="000000" w:themeColor="text1"/>
        </w:rPr>
      </w:pPr>
      <w:r>
        <w:rPr>
          <w:rFonts w:eastAsiaTheme="minorEastAsia"/>
          <w:color w:val="000000" w:themeColor="text1"/>
        </w:rPr>
        <w:lastRenderedPageBreak/>
        <w:t>Heterogeneous</w:t>
      </w:r>
      <w:r>
        <w:rPr>
          <w:rFonts w:eastAsiaTheme="minorEastAsia" w:hint="eastAsia"/>
          <w:color w:val="000000" w:themeColor="text1"/>
        </w:rPr>
        <w:t xml:space="preserve"> Scaling</w:t>
      </w:r>
      <w:r w:rsidR="00532789">
        <w:rPr>
          <w:rFonts w:eastAsiaTheme="minorEastAsia"/>
          <w:color w:val="000000" w:themeColor="text1"/>
        </w:rPr>
        <w:t xml:space="preserve"> on the AEL surface of BPM</w:t>
      </w:r>
    </w:p>
    <w:p w14:paraId="5DE7F25A" w14:textId="5679DC0B" w:rsidR="00532789" w:rsidRDefault="00221F5D" w:rsidP="00532789">
      <w:pPr>
        <w:keepNext/>
        <w:spacing w:line="480" w:lineRule="auto"/>
        <w:jc w:val="center"/>
        <w:rPr>
          <w:ins w:id="570" w:author="#NI YUQIN#" w:date="2025-08-01T11:43:00Z" w16du:dateUtc="2025-08-01T03:43:00Z"/>
          <w:rFonts w:hint="eastAsia"/>
        </w:rPr>
      </w:pPr>
      <w:commentRangeStart w:id="571"/>
      <w:del w:id="572" w:author="#NI YUQIN#" w:date="2025-08-01T10:34:00Z" w16du:dateUtc="2025-08-01T02:34:00Z">
        <w:r w:rsidDel="001563A6">
          <w:rPr>
            <w:rFonts w:hint="eastAsia"/>
            <w:noProof/>
          </w:rPr>
          <w:drawing>
            <wp:inline distT="0" distB="0" distL="0" distR="0" wp14:anchorId="682E7F3F" wp14:editId="5F7777F9">
              <wp:extent cx="3415784" cy="2858255"/>
              <wp:effectExtent l="0" t="0" r="0" b="0"/>
              <wp:docPr id="10841944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2983" cy="2864279"/>
                      </a:xfrm>
                      <a:prstGeom prst="rect">
                        <a:avLst/>
                      </a:prstGeom>
                      <a:noFill/>
                    </pic:spPr>
                  </pic:pic>
                </a:graphicData>
              </a:graphic>
            </wp:inline>
          </w:drawing>
        </w:r>
      </w:del>
      <w:commentRangeEnd w:id="571"/>
      <w:r w:rsidR="000A4654">
        <w:rPr>
          <w:rStyle w:val="a4"/>
        </w:rPr>
        <w:commentReference w:id="571"/>
      </w:r>
    </w:p>
    <w:p w14:paraId="2320F174" w14:textId="462FC04C" w:rsidR="001836EA" w:rsidRPr="002E1741" w:rsidRDefault="009131EE" w:rsidP="00532789">
      <w:pPr>
        <w:keepNext/>
        <w:spacing w:line="480" w:lineRule="auto"/>
        <w:jc w:val="center"/>
        <w:rPr>
          <w:rFonts w:hint="eastAsia"/>
        </w:rPr>
      </w:pPr>
      <w:ins w:id="573" w:author="#NI YUQIN#" w:date="2025-08-03T18:09:00Z" w16du:dateUtc="2025-08-03T10:09:00Z">
        <w:r>
          <w:rPr>
            <w:rFonts w:hint="eastAsia"/>
            <w:noProof/>
          </w:rPr>
          <w:drawing>
            <wp:inline distT="0" distB="0" distL="0" distR="0" wp14:anchorId="4AB286E6" wp14:editId="6A93A264">
              <wp:extent cx="5569402" cy="3213915"/>
              <wp:effectExtent l="0" t="0" r="0" b="0"/>
              <wp:docPr id="982315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4395" cy="3222567"/>
                      </a:xfrm>
                      <a:prstGeom prst="rect">
                        <a:avLst/>
                      </a:prstGeom>
                      <a:noFill/>
                    </pic:spPr>
                  </pic:pic>
                </a:graphicData>
              </a:graphic>
            </wp:inline>
          </w:drawing>
        </w:r>
      </w:ins>
    </w:p>
    <w:p w14:paraId="26495E82" w14:textId="26A47E13" w:rsidR="00532789" w:rsidRDefault="00532789" w:rsidP="00532789">
      <w:pPr>
        <w:pStyle w:val="aa"/>
        <w:spacing w:after="240"/>
        <w:rPr>
          <w:ins w:id="574" w:author="She Qianhong (Asst Prof)" w:date="2025-07-31T01:18:00Z" w16du:dateUtc="2025-07-30T17:18:00Z"/>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ins w:id="575" w:author="#NI YUQIN#" w:date="2025-07-27T18:26:00Z" w16du:dateUtc="2025-07-27T10:26:00Z">
        <w:r w:rsidR="007A72BD">
          <w:rPr>
            <w:rFonts w:ascii="Times New Roman" w:hAnsi="Times New Roman" w:cs="Times New Roman"/>
            <w:noProof/>
            <w:sz w:val="24"/>
            <w:szCs w:val="24"/>
          </w:rPr>
          <w:t>4</w:t>
        </w:r>
      </w:ins>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w:t>
      </w:r>
      <w:ins w:id="576" w:author="#NI YUQIN#" w:date="2025-07-27T18:34:00Z" w16du:dateUtc="2025-07-27T10:34:00Z">
        <w:r w:rsidR="000E0D68">
          <w:rPr>
            <w:rFonts w:ascii="Times New Roman" w:hAnsi="Times New Roman" w:cs="Times New Roman" w:hint="eastAsia"/>
            <w:sz w:val="24"/>
            <w:szCs w:val="24"/>
          </w:rPr>
          <w:t>S</w:t>
        </w:r>
        <w:r w:rsidR="000E0D68" w:rsidRPr="00594C18">
          <w:rPr>
            <w:rFonts w:ascii="Times New Roman" w:hAnsi="Times New Roman" w:cs="Times New Roman"/>
            <w:sz w:val="24"/>
            <w:szCs w:val="24"/>
          </w:rPr>
          <w:t xml:space="preserve">chematic </w:t>
        </w:r>
      </w:ins>
      <w:r w:rsidRPr="00594C18">
        <w:rPr>
          <w:rFonts w:ascii="Times New Roman" w:hAnsi="Times New Roman" w:cs="Times New Roman"/>
          <w:sz w:val="24"/>
          <w:szCs w:val="24"/>
        </w:rPr>
        <w:t>diagram of scaling formation on BPM</w:t>
      </w:r>
      <w:ins w:id="577" w:author="#NI YUQIN#" w:date="2025-08-01T10:34:00Z" w16du:dateUtc="2025-08-01T02:34:00Z">
        <w:r w:rsidR="00A93D4C">
          <w:rPr>
            <w:rFonts w:ascii="Times New Roman" w:hAnsi="Times New Roman" w:cs="Times New Roman" w:hint="eastAsia"/>
            <w:sz w:val="24"/>
            <w:szCs w:val="24"/>
          </w:rPr>
          <w:t xml:space="preserve"> facing BC</w:t>
        </w:r>
      </w:ins>
      <w:ins w:id="578" w:author="#NI YUQIN#" w:date="2025-08-01T12:16:00Z" w16du:dateUtc="2025-08-01T04:16:00Z">
        <w:r w:rsidR="002E1741">
          <w:rPr>
            <w:rFonts w:ascii="Times New Roman" w:hAnsi="Times New Roman" w:cs="Times New Roman" w:hint="eastAsia"/>
            <w:sz w:val="24"/>
            <w:szCs w:val="24"/>
          </w:rPr>
          <w:t xml:space="preserve"> (The </w:t>
        </w:r>
        <w:r w:rsidR="002E1741">
          <w:rPr>
            <w:rFonts w:ascii="Times New Roman" w:hAnsi="Times New Roman" w:cs="Times New Roman"/>
            <w:sz w:val="24"/>
            <w:szCs w:val="24"/>
          </w:rPr>
          <w:t>black</w:t>
        </w:r>
        <w:r w:rsidR="002E1741">
          <w:rPr>
            <w:rFonts w:ascii="Times New Roman" w:hAnsi="Times New Roman" w:cs="Times New Roman" w:hint="eastAsia"/>
            <w:sz w:val="24"/>
            <w:szCs w:val="24"/>
          </w:rPr>
          <w:t xml:space="preserve"> arrow represents the transport of </w:t>
        </w:r>
      </w:ins>
      <w:ins w:id="579" w:author="#NI YUQIN#" w:date="2025-08-03T18:10:00Z" w16du:dateUtc="2025-08-03T10:10:00Z">
        <w:r w:rsidR="0003607D">
          <w:rPr>
            <w:rFonts w:ascii="Times New Roman" w:hAnsi="Times New Roman" w:cs="Times New Roman"/>
            <w:sz w:val="24"/>
            <w:szCs w:val="24"/>
          </w:rPr>
          <w:t>cations;</w:t>
        </w:r>
      </w:ins>
      <w:ins w:id="580" w:author="#NI YUQIN#" w:date="2025-08-01T12:16:00Z" w16du:dateUtc="2025-08-01T04:16:00Z">
        <w:r w:rsidR="002E1741">
          <w:rPr>
            <w:rFonts w:ascii="Times New Roman" w:hAnsi="Times New Roman" w:cs="Times New Roman" w:hint="eastAsia"/>
            <w:sz w:val="24"/>
            <w:szCs w:val="24"/>
          </w:rPr>
          <w:t xml:space="preserve"> the </w:t>
        </w:r>
      </w:ins>
      <w:ins w:id="581" w:author="#NI YUQIN#" w:date="2025-08-03T18:10:00Z" w16du:dateUtc="2025-08-03T10:10:00Z">
        <w:r w:rsidR="009131EE">
          <w:rPr>
            <w:rFonts w:ascii="Times New Roman" w:hAnsi="Times New Roman" w:cs="Times New Roman" w:hint="eastAsia"/>
            <w:sz w:val="24"/>
            <w:szCs w:val="24"/>
          </w:rPr>
          <w:t>red</w:t>
        </w:r>
      </w:ins>
      <w:ins w:id="582" w:author="#NI YUQIN#" w:date="2025-08-01T12:16:00Z" w16du:dateUtc="2025-08-01T04:16:00Z">
        <w:r w:rsidR="002E1741">
          <w:rPr>
            <w:rFonts w:ascii="Times New Roman" w:hAnsi="Times New Roman" w:cs="Times New Roman" w:hint="eastAsia"/>
            <w:sz w:val="24"/>
            <w:szCs w:val="24"/>
          </w:rPr>
          <w:t xml:space="preserve"> arrow represents the </w:t>
        </w:r>
      </w:ins>
      <w:ins w:id="583" w:author="#NI YUQIN#" w:date="2025-08-03T18:10:00Z" w16du:dateUtc="2025-08-03T10:10:00Z">
        <w:r w:rsidR="0003607D">
          <w:rPr>
            <w:rFonts w:ascii="Times New Roman" w:hAnsi="Times New Roman" w:cs="Times New Roman" w:hint="eastAsia"/>
            <w:sz w:val="24"/>
            <w:szCs w:val="24"/>
          </w:rPr>
          <w:t>transport of OH</w:t>
        </w:r>
        <w:r w:rsidR="0003607D" w:rsidRPr="0003607D">
          <w:rPr>
            <w:rFonts w:ascii="Times New Roman" w:hAnsi="Times New Roman" w:cs="Times New Roman"/>
            <w:sz w:val="24"/>
            <w:szCs w:val="24"/>
            <w:vertAlign w:val="superscript"/>
            <w:rPrChange w:id="584" w:author="#NI YUQIN#" w:date="2025-08-03T18:10:00Z" w16du:dateUtc="2025-08-03T10:10:00Z">
              <w:rPr>
                <w:rFonts w:ascii="Times New Roman" w:hAnsi="Times New Roman" w:cs="Times New Roman"/>
                <w:sz w:val="24"/>
                <w:szCs w:val="24"/>
              </w:rPr>
            </w:rPrChange>
          </w:rPr>
          <w:t>-</w:t>
        </w:r>
      </w:ins>
      <w:ins w:id="585" w:author="#NI YUQIN#" w:date="2025-08-01T12:16:00Z" w16du:dateUtc="2025-08-01T04:16:00Z">
        <w:r w:rsidR="002E1741">
          <w:rPr>
            <w:rFonts w:ascii="Times New Roman" w:hAnsi="Times New Roman" w:cs="Times New Roman" w:hint="eastAsia"/>
            <w:sz w:val="24"/>
            <w:szCs w:val="24"/>
          </w:rPr>
          <w:t>; t</w:t>
        </w:r>
        <w:r w:rsidR="002E1741" w:rsidRPr="00C322B4">
          <w:rPr>
            <w:rFonts w:ascii="Times New Roman" w:hAnsi="Times New Roman" w:cs="Times New Roman" w:hint="eastAsia"/>
            <w:sz w:val="24"/>
            <w:szCs w:val="24"/>
          </w:rPr>
          <w:t xml:space="preserve">he red dotted box </w:t>
        </w:r>
        <w:r w:rsidR="002E1741">
          <w:rPr>
            <w:rFonts w:ascii="Times New Roman" w:hAnsi="Times New Roman" w:cs="Times New Roman" w:hint="eastAsia"/>
            <w:sz w:val="24"/>
            <w:szCs w:val="24"/>
          </w:rPr>
          <w:t>represents</w:t>
        </w:r>
        <w:r w:rsidR="002E1741" w:rsidRPr="00C322B4">
          <w:rPr>
            <w:rFonts w:ascii="Times New Roman" w:hAnsi="Times New Roman" w:cs="Times New Roman" w:hint="eastAsia"/>
            <w:sz w:val="24"/>
            <w:szCs w:val="24"/>
          </w:rPr>
          <w:t xml:space="preserve"> precipitation</w:t>
        </w:r>
        <w:r w:rsidR="002E1741">
          <w:rPr>
            <w:rFonts w:ascii="Times New Roman" w:hAnsi="Times New Roman" w:cs="Times New Roman" w:hint="eastAsia"/>
            <w:sz w:val="24"/>
            <w:szCs w:val="24"/>
          </w:rPr>
          <w:t xml:space="preserve"> occurs).</w:t>
        </w:r>
      </w:ins>
    </w:p>
    <w:p w14:paraId="49CE25A7" w14:textId="411CED56" w:rsidR="008F6CE9" w:rsidRPr="008F6CE9" w:rsidDel="00A93D4C" w:rsidRDefault="009D098F">
      <w:pPr>
        <w:rPr>
          <w:del w:id="586" w:author="#NI YUQIN#" w:date="2025-08-01T10:34:00Z" w16du:dateUtc="2025-08-01T02:34:00Z"/>
          <w:rPrChange w:id="587" w:author="She Qianhong (Asst Prof)" w:date="2025-07-31T01:18:00Z" w16du:dateUtc="2025-07-30T17:18:00Z">
            <w:rPr>
              <w:del w:id="588" w:author="#NI YUQIN#" w:date="2025-08-01T10:34:00Z" w16du:dateUtc="2025-08-01T02:34:00Z"/>
              <w:rFonts w:ascii="Times New Roman" w:hAnsi="Times New Roman" w:cs="Times New Roman"/>
              <w:sz w:val="24"/>
              <w:szCs w:val="24"/>
            </w:rPr>
          </w:rPrChange>
        </w:rPr>
        <w:pPrChange w:id="589" w:author="She Qianhong (Asst Prof)" w:date="2025-07-31T01:18:00Z" w16du:dateUtc="2025-07-30T17:18:00Z">
          <w:pPr>
            <w:pStyle w:val="aa"/>
            <w:spacing w:after="240"/>
          </w:pPr>
        </w:pPrChange>
      </w:pPr>
      <w:ins w:id="590" w:author="She Qianhong (Asst Prof)" w:date="2025-07-31T01:18:00Z" w16du:dateUtc="2025-07-30T17:18:00Z">
        <w:del w:id="591" w:author="#NI YUQIN#" w:date="2025-08-01T10:34:00Z" w16du:dateUtc="2025-08-01T02:34:00Z">
          <w:r w:rsidDel="00A93D4C">
            <w:rPr>
              <w:rFonts w:hint="eastAsia"/>
            </w:rPr>
            <w:delText>【同样的，是否可以更清楚介绍表面</w:delText>
          </w:r>
        </w:del>
      </w:ins>
      <w:ins w:id="592" w:author="She Qianhong (Asst Prof)" w:date="2025-07-31T01:19:00Z" w16du:dateUtc="2025-07-30T17:19:00Z">
        <w:del w:id="593" w:author="#NI YUQIN#" w:date="2025-08-01T10:34:00Z" w16du:dateUtc="2025-08-01T02:34:00Z">
          <w:r w:rsidDel="00A93D4C">
            <w:rPr>
              <w:rFonts w:hint="eastAsia"/>
            </w:rPr>
            <w:delText>crystallization的过程和形成机制？</w:delText>
          </w:r>
        </w:del>
      </w:ins>
      <w:ins w:id="594" w:author="She Qianhong (Asst Prof)" w:date="2025-07-31T01:18:00Z" w16du:dateUtc="2025-07-30T17:18:00Z">
        <w:del w:id="595" w:author="#NI YUQIN#" w:date="2025-08-01T10:34:00Z" w16du:dateUtc="2025-08-01T02:34:00Z">
          <w:r w:rsidDel="00A93D4C">
            <w:rPr>
              <w:rFonts w:hint="eastAsia"/>
            </w:rPr>
            <w:delText>】</w:delText>
          </w:r>
        </w:del>
      </w:ins>
    </w:p>
    <w:p w14:paraId="0FE849D5" w14:textId="081C3E0B" w:rsidR="00BA338F" w:rsidRDefault="00532789" w:rsidP="00532789">
      <w:pPr>
        <w:spacing w:line="480" w:lineRule="auto"/>
        <w:rPr>
          <w:ins w:id="596" w:author="#NI YUQIN#" w:date="2025-08-01T10:49:00Z" w16du:dateUtc="2025-08-01T02:49:00Z"/>
          <w:rFonts w:ascii="Times New Roman" w:hAnsi="Times New Roman" w:cs="Times New Roman"/>
          <w:sz w:val="24"/>
        </w:rPr>
      </w:pPr>
      <w:r>
        <w:rPr>
          <w:rFonts w:ascii="Times New Roman" w:hAnsi="Times New Roman" w:cs="Times New Roman" w:hint="eastAsia"/>
          <w:b/>
          <w:bCs/>
          <w:sz w:val="24"/>
        </w:rPr>
        <w:t xml:space="preserve">Figure </w:t>
      </w:r>
      <w:r w:rsidR="000E0D68">
        <w:rPr>
          <w:rFonts w:ascii="Times New Roman" w:hAnsi="Times New Roman" w:cs="Times New Roman" w:hint="eastAsia"/>
          <w:b/>
          <w:bCs/>
          <w:sz w:val="24"/>
        </w:rPr>
        <w:t>4</w:t>
      </w:r>
      <w:r>
        <w:rPr>
          <w:rFonts w:ascii="Times New Roman" w:hAnsi="Times New Roman" w:cs="Times New Roman" w:hint="eastAsia"/>
          <w:sz w:val="24"/>
        </w:rPr>
        <w:t xml:space="preserve"> shows the </w:t>
      </w:r>
      <w:r>
        <w:rPr>
          <w:rFonts w:ascii="Times New Roman" w:hAnsi="Times New Roman" w:cs="Times New Roman"/>
          <w:sz w:val="24"/>
        </w:rPr>
        <w:t>scaling</w:t>
      </w:r>
      <w:r>
        <w:rPr>
          <w:rFonts w:ascii="Times New Roman" w:hAnsi="Times New Roman" w:cs="Times New Roman" w:hint="eastAsia"/>
          <w:sz w:val="24"/>
        </w:rPr>
        <w:t xml:space="preserve"> mechanism </w:t>
      </w:r>
      <w:del w:id="597" w:author="#NI YUQIN#" w:date="2025-08-01T10:36:00Z" w16du:dateUtc="2025-08-01T02:36:00Z">
        <w:r w:rsidDel="00F10461">
          <w:rPr>
            <w:rFonts w:ascii="Times New Roman" w:hAnsi="Times New Roman" w:cs="Times New Roman" w:hint="eastAsia"/>
            <w:sz w:val="24"/>
          </w:rPr>
          <w:delText xml:space="preserve">on </w:delText>
        </w:r>
      </w:del>
      <w:ins w:id="598" w:author="#NI YUQIN#" w:date="2025-08-01T10:36:00Z" w16du:dateUtc="2025-08-01T02:36:00Z">
        <w:r w:rsidR="00F10461">
          <w:rPr>
            <w:rFonts w:ascii="Times New Roman" w:hAnsi="Times New Roman" w:cs="Times New Roman" w:hint="eastAsia"/>
            <w:sz w:val="24"/>
          </w:rPr>
          <w:t xml:space="preserve">on the AEL side of </w:t>
        </w:r>
      </w:ins>
      <w:r>
        <w:rPr>
          <w:rFonts w:ascii="Times New Roman" w:hAnsi="Times New Roman" w:cs="Times New Roman" w:hint="eastAsia"/>
          <w:sz w:val="24"/>
        </w:rPr>
        <w:t xml:space="preserve">BPM. </w:t>
      </w:r>
      <w:ins w:id="599" w:author="#NI YUQIN#" w:date="2025-08-01T10:48:00Z" w16du:dateUtc="2025-08-01T02:48:00Z">
        <w:r w:rsidR="00595358">
          <w:rPr>
            <w:rFonts w:ascii="Times New Roman" w:hAnsi="Times New Roman" w:cs="Times New Roman" w:hint="eastAsia"/>
            <w:sz w:val="24"/>
          </w:rPr>
          <w:t>Under the electric field, c</w:t>
        </w:r>
      </w:ins>
      <w:r w:rsidR="00595358">
        <w:rPr>
          <w:rFonts w:ascii="Times New Roman" w:hAnsi="Times New Roman" w:cs="Times New Roman" w:hint="eastAsia"/>
          <w:sz w:val="24"/>
        </w:rPr>
        <w:t>ations firstly transported through CEM from BC to SC. When Mg</w:t>
      </w:r>
      <w:r w:rsidR="00595358" w:rsidRPr="00F16CB7">
        <w:rPr>
          <w:rFonts w:ascii="Times New Roman" w:hAnsi="Times New Roman" w:cs="Times New Roman"/>
          <w:sz w:val="24"/>
          <w:vertAlign w:val="superscript"/>
        </w:rPr>
        <w:t>2+</w:t>
      </w:r>
      <w:r w:rsidR="00595358">
        <w:rPr>
          <w:rFonts w:ascii="Times New Roman" w:hAnsi="Times New Roman" w:cs="Times New Roman" w:hint="eastAsia"/>
          <w:sz w:val="24"/>
        </w:rPr>
        <w:t xml:space="preserve"> </w:t>
      </w:r>
      <w:r w:rsidR="00595358">
        <w:rPr>
          <w:rFonts w:ascii="Times New Roman" w:hAnsi="Times New Roman" w:cs="Times New Roman"/>
          <w:sz w:val="24"/>
        </w:rPr>
        <w:t>reached</w:t>
      </w:r>
      <w:r w:rsidR="00595358">
        <w:rPr>
          <w:rFonts w:ascii="Times New Roman" w:hAnsi="Times New Roman" w:cs="Times New Roman" w:hint="eastAsia"/>
          <w:sz w:val="24"/>
        </w:rPr>
        <w:t xml:space="preserve"> the interface of CEM/BC, most of Mg</w:t>
      </w:r>
      <w:r w:rsidR="00595358" w:rsidRPr="00F16CB7">
        <w:rPr>
          <w:rFonts w:ascii="Times New Roman" w:hAnsi="Times New Roman" w:cs="Times New Roman"/>
          <w:sz w:val="24"/>
          <w:vertAlign w:val="superscript"/>
        </w:rPr>
        <w:t>2+</w:t>
      </w:r>
      <w:r w:rsidR="00595358">
        <w:rPr>
          <w:rFonts w:ascii="Times New Roman" w:hAnsi="Times New Roman" w:cs="Times New Roman" w:hint="eastAsia"/>
          <w:sz w:val="24"/>
        </w:rPr>
        <w:t xml:space="preserve"> </w:t>
      </w:r>
      <w:r w:rsidR="00595358">
        <w:rPr>
          <w:rFonts w:ascii="Times New Roman" w:hAnsi="Times New Roman" w:cs="Times New Roman"/>
          <w:sz w:val="24"/>
        </w:rPr>
        <w:t>precipitated</w:t>
      </w:r>
      <w:r w:rsidR="00595358">
        <w:rPr>
          <w:rFonts w:ascii="Times New Roman" w:hAnsi="Times New Roman" w:cs="Times New Roman" w:hint="eastAsia"/>
          <w:sz w:val="24"/>
        </w:rPr>
        <w:t xml:space="preserve"> </w:t>
      </w:r>
      <w:r w:rsidR="00595358">
        <w:rPr>
          <w:rFonts w:ascii="Times New Roman" w:hAnsi="Times New Roman" w:cs="Times New Roman"/>
          <w:sz w:val="24"/>
        </w:rPr>
        <w:t>directly</w:t>
      </w:r>
      <w:r w:rsidR="00595358">
        <w:rPr>
          <w:rFonts w:ascii="Times New Roman" w:hAnsi="Times New Roman" w:cs="Times New Roman" w:hint="eastAsia"/>
          <w:sz w:val="24"/>
        </w:rPr>
        <w:t xml:space="preserve"> on CEM because of the relatively low solubility </w:t>
      </w:r>
      <w:r w:rsidR="00595358">
        <w:rPr>
          <w:rFonts w:ascii="Times New Roman" w:hAnsi="Times New Roman" w:cs="Times New Roman" w:hint="eastAsia"/>
          <w:sz w:val="24"/>
        </w:rPr>
        <w:lastRenderedPageBreak/>
        <w:t>product (</w:t>
      </w:r>
      <w:r w:rsidR="00595358" w:rsidRPr="00FB06AC">
        <w:rPr>
          <w:rFonts w:ascii="Times New Roman" w:hAnsi="Times New Roman" w:cs="Times New Roman"/>
          <w:sz w:val="24"/>
        </w:rPr>
        <w:t>K</w:t>
      </w:r>
      <w:r w:rsidR="00595358" w:rsidRPr="00FB06AC">
        <w:rPr>
          <w:rFonts w:ascii="Times New Roman" w:hAnsi="Times New Roman" w:cs="Times New Roman"/>
          <w:sz w:val="24"/>
          <w:vertAlign w:val="subscript"/>
        </w:rPr>
        <w:t>sp</w:t>
      </w:r>
      <w:r w:rsidR="00595358" w:rsidRPr="00FB06AC">
        <w:rPr>
          <w:rFonts w:ascii="Times New Roman" w:hAnsi="Times New Roman" w:cs="Times New Roman"/>
          <w:sz w:val="24"/>
        </w:rPr>
        <w:t xml:space="preserve"> = </w:t>
      </w:r>
      <w:r w:rsidR="00595358">
        <w:rPr>
          <w:rFonts w:ascii="Times New Roman" w:hAnsi="Times New Roman" w:cs="Times New Roman" w:hint="eastAsia"/>
          <w:sz w:val="24"/>
        </w:rPr>
        <w:t>1.8</w:t>
      </w:r>
      <w:r w:rsidR="00595358" w:rsidRPr="00FB06AC">
        <w:rPr>
          <w:rFonts w:ascii="Times New Roman" w:hAnsi="Times New Roman" w:cs="Times New Roman"/>
          <w:sz w:val="24"/>
        </w:rPr>
        <w:t xml:space="preserve"> × 10</w:t>
      </w:r>
      <w:r w:rsidR="00595358" w:rsidRPr="00FB06AC">
        <w:rPr>
          <w:rFonts w:ascii="Times New Roman" w:hAnsi="Times New Roman" w:cs="Times New Roman"/>
          <w:sz w:val="24"/>
          <w:vertAlign w:val="superscript"/>
        </w:rPr>
        <w:t>-</w:t>
      </w:r>
      <w:r w:rsidR="00595358">
        <w:rPr>
          <w:rFonts w:ascii="Times New Roman" w:hAnsi="Times New Roman" w:cs="Times New Roman" w:hint="eastAsia"/>
          <w:sz w:val="24"/>
          <w:vertAlign w:val="superscript"/>
        </w:rPr>
        <w:t>11</w:t>
      </w:r>
      <w:r w:rsidR="00595358">
        <w:rPr>
          <w:rFonts w:ascii="Times New Roman" w:hAnsi="Times New Roman" w:cs="Times New Roman" w:hint="eastAsia"/>
          <w:sz w:val="24"/>
        </w:rPr>
        <w:t>).</w:t>
      </w:r>
      <w:r w:rsidR="00595358">
        <w:rPr>
          <w:rFonts w:ascii="Times New Roman" w:hAnsi="Times New Roman" w:cs="Times New Roman"/>
          <w:sz w:val="24"/>
        </w:rPr>
        <w:fldChar w:fldCharType="begin"/>
      </w:r>
      <w:r w:rsidR="00595358">
        <w:rPr>
          <w:rFonts w:ascii="Times New Roman" w:hAnsi="Times New Roman" w:cs="Times New Roman"/>
          <w:sz w:val="24"/>
        </w:rPr>
        <w:instrText xml:space="preserve"> ADDIN EN.CITE &lt;EndNote&gt;&lt;Cite&gt;&lt;Author&gt;Andreeva&lt;/Author&gt;&lt;Year&gt;2017&lt;/Year&gt;&lt;RecNum&gt;296&lt;/RecNum&gt;&lt;DisplayText&gt;&lt;style face="superscript"&gt;43&lt;/style&gt;&lt;/DisplayText&gt;&lt;record&gt;&lt;rec-number&gt;296&lt;/rec-number&gt;&lt;foreign-keys&gt;&lt;key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sidR="00595358">
        <w:rPr>
          <w:rFonts w:ascii="Times New Roman" w:hAnsi="Times New Roman" w:cs="Times New Roman"/>
          <w:sz w:val="24"/>
        </w:rPr>
        <w:fldChar w:fldCharType="separate"/>
      </w:r>
      <w:r w:rsidR="00595358" w:rsidRPr="00F01B87">
        <w:rPr>
          <w:rFonts w:ascii="Times New Roman" w:hAnsi="Times New Roman" w:cs="Times New Roman"/>
          <w:noProof/>
          <w:sz w:val="24"/>
          <w:vertAlign w:val="superscript"/>
        </w:rPr>
        <w:t>43</w:t>
      </w:r>
      <w:r w:rsidR="00595358">
        <w:rPr>
          <w:rFonts w:ascii="Times New Roman" w:hAnsi="Times New Roman" w:cs="Times New Roman"/>
          <w:sz w:val="24"/>
        </w:rPr>
        <w:fldChar w:fldCharType="end"/>
      </w:r>
      <w:r w:rsidR="00595358">
        <w:rPr>
          <w:rFonts w:ascii="Times New Roman" w:hAnsi="Times New Roman" w:cs="Times New Roman" w:hint="eastAsia"/>
          <w:sz w:val="24"/>
        </w:rPr>
        <w:t xml:space="preserve"> </w:t>
      </w:r>
      <w:r w:rsidR="00595358">
        <w:rPr>
          <w:rFonts w:ascii="Times New Roman" w:hAnsi="Times New Roman" w:cs="Times New Roman"/>
          <w:sz w:val="24"/>
        </w:rPr>
        <w:t>I</w:t>
      </w:r>
      <w:r w:rsidR="00595358">
        <w:rPr>
          <w:rFonts w:ascii="Times New Roman" w:hAnsi="Times New Roman" w:cs="Times New Roman" w:hint="eastAsia"/>
          <w:sz w:val="24"/>
        </w:rPr>
        <w:t>t was difficult to continue to transport in the BC and reached the interface of BPM/BC, which could also be reflected by the low concentration of Mg</w:t>
      </w:r>
      <w:r w:rsidR="00595358" w:rsidRPr="00F16CB7">
        <w:rPr>
          <w:rFonts w:ascii="Times New Roman" w:hAnsi="Times New Roman" w:cs="Times New Roman"/>
          <w:sz w:val="24"/>
          <w:vertAlign w:val="superscript"/>
        </w:rPr>
        <w:t>2+</w:t>
      </w:r>
      <w:r w:rsidR="00595358">
        <w:rPr>
          <w:rFonts w:ascii="Times New Roman" w:hAnsi="Times New Roman" w:cs="Times New Roman" w:hint="eastAsia"/>
          <w:sz w:val="24"/>
        </w:rPr>
        <w:t xml:space="preserve"> in the BC (</w:t>
      </w:r>
      <w:r w:rsidR="00595358" w:rsidRPr="00F16CB7">
        <w:rPr>
          <w:rFonts w:ascii="Times New Roman" w:hAnsi="Times New Roman" w:cs="Times New Roman"/>
          <w:b/>
          <w:bCs/>
          <w:sz w:val="24"/>
        </w:rPr>
        <w:t>Figure 2 b</w:t>
      </w:r>
      <w:r w:rsidR="00595358">
        <w:rPr>
          <w:rFonts w:ascii="Times New Roman" w:hAnsi="Times New Roman" w:cs="Times New Roman" w:hint="eastAsia"/>
          <w:sz w:val="24"/>
        </w:rPr>
        <w:t>). Thus, Mg-based precipitates was not found on BPM surface (</w:t>
      </w:r>
      <w:r w:rsidR="00595358" w:rsidRPr="00F16CB7">
        <w:rPr>
          <w:rFonts w:ascii="Times New Roman" w:hAnsi="Times New Roman" w:cs="Times New Roman"/>
          <w:b/>
          <w:bCs/>
          <w:sz w:val="24"/>
        </w:rPr>
        <w:t xml:space="preserve">Figure 1 </w:t>
      </w:r>
      <w:ins w:id="600" w:author="#NI YUQIN#" w:date="2025-08-01T11:43:00Z" w16du:dateUtc="2025-08-01T03:43:00Z">
        <w:r w:rsidR="005C612B">
          <w:rPr>
            <w:rFonts w:ascii="Times New Roman" w:hAnsi="Times New Roman" w:cs="Times New Roman" w:hint="eastAsia"/>
            <w:b/>
            <w:bCs/>
            <w:sz w:val="24"/>
          </w:rPr>
          <w:t xml:space="preserve">d4, </w:t>
        </w:r>
      </w:ins>
      <w:r w:rsidR="00595358" w:rsidRPr="00F16CB7">
        <w:rPr>
          <w:rFonts w:ascii="Times New Roman" w:hAnsi="Times New Roman" w:cs="Times New Roman"/>
          <w:b/>
          <w:bCs/>
          <w:sz w:val="24"/>
        </w:rPr>
        <w:t>d6</w:t>
      </w:r>
      <w:r w:rsidR="00595358">
        <w:rPr>
          <w:rFonts w:ascii="Times New Roman" w:hAnsi="Times New Roman" w:cs="Times New Roman" w:hint="eastAsia"/>
          <w:sz w:val="24"/>
        </w:rPr>
        <w:t>). However, the initial increase of the concentration of Ca</w:t>
      </w:r>
      <w:r w:rsidR="00595358" w:rsidRPr="006B773E">
        <w:rPr>
          <w:rFonts w:ascii="Times New Roman" w:hAnsi="Times New Roman" w:cs="Times New Roman" w:hint="eastAsia"/>
          <w:sz w:val="24"/>
          <w:vertAlign w:val="superscript"/>
        </w:rPr>
        <w:t>2+</w:t>
      </w:r>
      <w:r w:rsidR="00595358">
        <w:rPr>
          <w:rFonts w:ascii="Times New Roman" w:hAnsi="Times New Roman" w:cs="Times New Roman" w:hint="eastAsia"/>
          <w:sz w:val="24"/>
        </w:rPr>
        <w:t xml:space="preserve"> in </w:t>
      </w:r>
      <w:r w:rsidR="00595358">
        <w:rPr>
          <w:rFonts w:ascii="Times New Roman" w:hAnsi="Times New Roman" w:cs="Times New Roman"/>
          <w:sz w:val="24"/>
        </w:rPr>
        <w:t>BC</w:t>
      </w:r>
      <w:r w:rsidR="00595358">
        <w:rPr>
          <w:rFonts w:ascii="Times New Roman" w:hAnsi="Times New Roman" w:cs="Times New Roman" w:hint="eastAsia"/>
          <w:sz w:val="24"/>
        </w:rPr>
        <w:t xml:space="preserve"> (</w:t>
      </w:r>
      <w:r w:rsidR="00595358" w:rsidRPr="00A43E3B">
        <w:rPr>
          <w:rFonts w:ascii="Times New Roman" w:hAnsi="Times New Roman" w:cs="Times New Roman" w:hint="eastAsia"/>
          <w:b/>
          <w:bCs/>
          <w:sz w:val="24"/>
        </w:rPr>
        <w:t xml:space="preserve">Figure </w:t>
      </w:r>
      <w:r w:rsidR="00595358">
        <w:rPr>
          <w:rFonts w:ascii="Times New Roman" w:hAnsi="Times New Roman" w:cs="Times New Roman" w:hint="eastAsia"/>
          <w:b/>
          <w:bCs/>
          <w:sz w:val="24"/>
        </w:rPr>
        <w:t>2</w:t>
      </w:r>
      <w:ins w:id="601" w:author="#NI YUQIN#" w:date="2025-08-01T11:43:00Z" w16du:dateUtc="2025-08-01T03:43:00Z">
        <w:r w:rsidR="005C612B">
          <w:rPr>
            <w:rFonts w:ascii="Times New Roman" w:hAnsi="Times New Roman" w:cs="Times New Roman" w:hint="eastAsia"/>
            <w:b/>
            <w:bCs/>
            <w:sz w:val="24"/>
          </w:rPr>
          <w:t xml:space="preserve"> </w:t>
        </w:r>
      </w:ins>
      <w:r w:rsidR="00595358" w:rsidRPr="00A43E3B">
        <w:rPr>
          <w:rFonts w:ascii="Times New Roman" w:hAnsi="Times New Roman" w:cs="Times New Roman" w:hint="eastAsia"/>
          <w:b/>
          <w:bCs/>
          <w:sz w:val="24"/>
        </w:rPr>
        <w:t>b</w:t>
      </w:r>
      <w:r w:rsidR="00595358">
        <w:rPr>
          <w:rFonts w:ascii="Times New Roman" w:hAnsi="Times New Roman" w:cs="Times New Roman" w:hint="eastAsia"/>
          <w:sz w:val="24"/>
        </w:rPr>
        <w:t>) shows the accumulation of Ca</w:t>
      </w:r>
      <w:r w:rsidR="00595358" w:rsidRPr="006B773E">
        <w:rPr>
          <w:rFonts w:ascii="Times New Roman" w:hAnsi="Times New Roman" w:cs="Times New Roman" w:hint="eastAsia"/>
          <w:sz w:val="24"/>
          <w:vertAlign w:val="superscript"/>
        </w:rPr>
        <w:t>2+</w:t>
      </w:r>
      <w:r w:rsidR="00595358">
        <w:rPr>
          <w:rFonts w:ascii="Times New Roman" w:hAnsi="Times New Roman" w:cs="Times New Roman" w:hint="eastAsia"/>
          <w:sz w:val="24"/>
        </w:rPr>
        <w:t xml:space="preserve"> in </w:t>
      </w:r>
      <w:r w:rsidR="00595358">
        <w:rPr>
          <w:rFonts w:ascii="Times New Roman" w:hAnsi="Times New Roman" w:cs="Times New Roman"/>
          <w:sz w:val="24"/>
        </w:rPr>
        <w:t>BC</w:t>
      </w:r>
      <w:r w:rsidR="00595358">
        <w:rPr>
          <w:rFonts w:ascii="Times New Roman" w:hAnsi="Times New Roman" w:cs="Times New Roman" w:hint="eastAsia"/>
          <w:sz w:val="24"/>
        </w:rPr>
        <w:t>, indicating that Ca</w:t>
      </w:r>
      <w:r w:rsidR="00595358" w:rsidRPr="006B773E">
        <w:rPr>
          <w:rFonts w:ascii="Times New Roman" w:hAnsi="Times New Roman" w:cs="Times New Roman" w:hint="eastAsia"/>
          <w:sz w:val="24"/>
          <w:vertAlign w:val="superscript"/>
        </w:rPr>
        <w:t>2+</w:t>
      </w:r>
      <w:r w:rsidR="00595358">
        <w:rPr>
          <w:rFonts w:ascii="Times New Roman" w:hAnsi="Times New Roman" w:cs="Times New Roman" w:hint="eastAsia"/>
          <w:sz w:val="24"/>
        </w:rPr>
        <w:t xml:space="preserve"> can reach the BC/BPM interface under electric field. </w:t>
      </w:r>
      <w:ins w:id="602" w:author="#NI YUQIN#" w:date="2025-08-01T10:49:00Z" w16du:dateUtc="2025-08-01T02:49:00Z">
        <w:r w:rsidR="00BA338F">
          <w:rPr>
            <w:rFonts w:ascii="Times New Roman" w:hAnsi="Times New Roman" w:cs="Times New Roman" w:hint="eastAsia"/>
            <w:sz w:val="24"/>
          </w:rPr>
          <w:t xml:space="preserve">Once the divalent cations reached the </w:t>
        </w:r>
        <w:r w:rsidR="00BA338F">
          <w:rPr>
            <w:rFonts w:ascii="Times New Roman" w:hAnsi="Times New Roman" w:cs="Times New Roman"/>
            <w:sz w:val="24"/>
          </w:rPr>
          <w:t>interface</w:t>
        </w:r>
        <w:r w:rsidR="00BA338F">
          <w:rPr>
            <w:rFonts w:ascii="Times New Roman" w:hAnsi="Times New Roman" w:cs="Times New Roman" w:hint="eastAsia"/>
            <w:sz w:val="24"/>
          </w:rPr>
          <w:t xml:space="preserve"> of BPM/BC</w:t>
        </w:r>
        <w:r w:rsidR="00BA338F" w:rsidRPr="00194A7D">
          <w:rPr>
            <w:rFonts w:ascii="Times New Roman" w:hAnsi="Times New Roman" w:cs="Times New Roman"/>
            <w:sz w:val="24"/>
          </w:rPr>
          <w:t xml:space="preserve">, </w:t>
        </w:r>
      </w:ins>
      <w:ins w:id="603" w:author="#NI YUQIN#" w:date="2025-08-01T10:50:00Z" w16du:dateUtc="2025-08-01T02:50:00Z">
        <w:r w:rsidR="00F10801">
          <w:rPr>
            <w:rFonts w:ascii="Times New Roman" w:hAnsi="Times New Roman" w:cs="Times New Roman" w:hint="eastAsia"/>
            <w:sz w:val="24"/>
          </w:rPr>
          <w:t xml:space="preserve">they </w:t>
        </w:r>
        <w:r w:rsidR="00F10801" w:rsidRPr="005007DC">
          <w:rPr>
            <w:rFonts w:ascii="Times New Roman" w:hAnsi="Times New Roman" w:cs="Times New Roman" w:hint="eastAsia"/>
            <w:sz w:val="24"/>
          </w:rPr>
          <w:t>tend</w:t>
        </w:r>
        <w:r w:rsidR="00F10801">
          <w:rPr>
            <w:rFonts w:ascii="Times New Roman" w:hAnsi="Times New Roman" w:cs="Times New Roman" w:hint="eastAsia"/>
            <w:sz w:val="24"/>
          </w:rPr>
          <w:t>ed</w:t>
        </w:r>
        <w:r w:rsidR="00F10801" w:rsidRPr="005007DC">
          <w:rPr>
            <w:rFonts w:ascii="Times New Roman" w:hAnsi="Times New Roman" w:cs="Times New Roman" w:hint="eastAsia"/>
            <w:sz w:val="24"/>
          </w:rPr>
          <w:t xml:space="preserve"> to aggregate </w:t>
        </w:r>
        <w:r w:rsidR="00F10801">
          <w:rPr>
            <w:rFonts w:ascii="Times New Roman" w:hAnsi="Times New Roman" w:cs="Times New Roman" w:hint="eastAsia"/>
            <w:sz w:val="24"/>
          </w:rPr>
          <w:t xml:space="preserve">at </w:t>
        </w:r>
        <w:r w:rsidR="00F10801">
          <w:rPr>
            <w:rFonts w:ascii="Times New Roman" w:hAnsi="Times New Roman" w:cs="Times New Roman"/>
            <w:sz w:val="24"/>
          </w:rPr>
          <w:t>the</w:t>
        </w:r>
        <w:r w:rsidR="00F10801">
          <w:rPr>
            <w:rFonts w:ascii="Times New Roman" w:hAnsi="Times New Roman" w:cs="Times New Roman" w:hint="eastAsia"/>
            <w:sz w:val="24"/>
          </w:rPr>
          <w:t xml:space="preserve"> concave points</w:t>
        </w:r>
      </w:ins>
      <w:ins w:id="604" w:author="#NI YUQIN#" w:date="2025-08-01T10:51:00Z" w16du:dateUtc="2025-08-01T02:51:00Z">
        <w:r w:rsidR="002B6694">
          <w:rPr>
            <w:rFonts w:ascii="Times New Roman" w:hAnsi="Times New Roman" w:cs="Times New Roman" w:hint="eastAsia"/>
            <w:sz w:val="24"/>
          </w:rPr>
          <w:t xml:space="preserve"> and </w:t>
        </w:r>
      </w:ins>
      <w:ins w:id="605" w:author="#NI YUQIN#" w:date="2025-08-01T10:49:00Z" w16du:dateUtc="2025-08-01T02:49:00Z">
        <w:r w:rsidR="00BA338F">
          <w:rPr>
            <w:rFonts w:ascii="Times New Roman" w:hAnsi="Times New Roman" w:cs="Times New Roman" w:hint="eastAsia"/>
            <w:sz w:val="24"/>
          </w:rPr>
          <w:t>encountered excess OH</w:t>
        </w:r>
        <w:r w:rsidR="00BA338F" w:rsidRPr="002B6694">
          <w:rPr>
            <w:rFonts w:ascii="Times New Roman" w:hAnsi="Times New Roman" w:cs="Times New Roman"/>
            <w:sz w:val="24"/>
            <w:vertAlign w:val="superscript"/>
            <w:rPrChange w:id="606" w:author="#NI YUQIN#" w:date="2025-08-01T10:51:00Z" w16du:dateUtc="2025-08-01T02:51:00Z">
              <w:rPr>
                <w:rFonts w:ascii="Times New Roman" w:hAnsi="Times New Roman" w:cs="Times New Roman"/>
                <w:sz w:val="24"/>
              </w:rPr>
            </w:rPrChange>
          </w:rPr>
          <w:t>-</w:t>
        </w:r>
        <w:r w:rsidR="00BA338F">
          <w:rPr>
            <w:rFonts w:ascii="Times New Roman" w:hAnsi="Times New Roman" w:cs="Times New Roman" w:hint="eastAsia"/>
            <w:sz w:val="24"/>
          </w:rPr>
          <w:t xml:space="preserve"> generated by water dissociation at BPM.</w:t>
        </w:r>
        <w:r w:rsidR="00BA338F" w:rsidRPr="001548CA">
          <w:rPr>
            <w:rFonts w:ascii="Times New Roman" w:hAnsi="Times New Roman" w:cs="Times New Roman"/>
            <w:sz w:val="24"/>
          </w:rPr>
          <w:t xml:space="preserve"> </w:t>
        </w:r>
        <w:r w:rsidR="00BA338F">
          <w:rPr>
            <w:rFonts w:ascii="Times New Roman" w:hAnsi="Times New Roman" w:cs="Times New Roman"/>
            <w:sz w:val="24"/>
          </w:rPr>
          <w:fldChar w:fldCharType="begin"/>
        </w:r>
        <w:r w:rsidR="00BA338F">
          <w:rPr>
            <w:rFonts w:ascii="Times New Roman" w:hAnsi="Times New Roman" w:cs="Times New Roman"/>
            <w:sz w:val="24"/>
          </w:rPr>
          <w:instrText xml:space="preserve"> ADDIN EN.CITE &lt;EndNote&gt;&lt;Cite&gt;&lt;Author&gt;León&lt;/Author&gt;&lt;Year&gt;2022&lt;/Year&gt;&lt;RecNum&gt;411&lt;/RecNum&gt;&lt;DisplayText&gt;&lt;style face="superscript"&gt;48&lt;/style&gt;&lt;/DisplayText&gt;&lt;record&gt;&lt;rec-number&gt;411&lt;/rec-number&gt;&lt;foreign-keys&gt;&lt;key app="EN" db-id="5rxe5dxf7vvddgev2wn5at0deare50advddr" timestamp="1753617035"&gt;411&lt;/key&gt;&lt;/foreign-keys&gt;&lt;ref-type name="Journal Article"&gt;17&lt;/ref-type&gt;&lt;contributors&gt;&lt;authors&gt;&lt;author&gt;León, Tamara&lt;/author&gt;&lt;author&gt;López, J&lt;/author&gt;&lt;author&gt;Torres, R&lt;/author&gt;&lt;author&gt;Grau, J&lt;/author&gt;&lt;author&gt;Jofre, L&lt;/author&gt;&lt;author&gt;Cortina, J-L&lt;/author&gt;&lt;/authors&gt;&lt;/contributors&gt;&lt;titles&gt;&lt;title&gt;Describing ion transport and water splitting in an electrodialysis stack with bipolar membranes by a 2-D model: Experimental validation&lt;/title&gt;&lt;secondary-title&gt;Journal of Membrane Science&lt;/secondary-title&gt;&lt;/titles&gt;&lt;periodical&gt;&lt;full-title&gt;Journal of Membrane Science&lt;/full-title&gt;&lt;/periodical&gt;&lt;pages&gt;120835&lt;/pages&gt;&lt;volume&gt;660&lt;/volume&gt;&lt;dates&gt;&lt;year&gt;2022&lt;/year&gt;&lt;/dates&gt;&lt;isbn&gt;0376-7388&lt;/isbn&gt;&lt;urls&gt;&lt;/urls&gt;&lt;/record&gt;&lt;/Cite&gt;&lt;/EndNote&gt;</w:instrText>
        </w:r>
        <w:r w:rsidR="00BA338F">
          <w:rPr>
            <w:rFonts w:ascii="Times New Roman" w:hAnsi="Times New Roman" w:cs="Times New Roman"/>
            <w:sz w:val="24"/>
          </w:rPr>
          <w:fldChar w:fldCharType="separate"/>
        </w:r>
        <w:r w:rsidR="00BA338F" w:rsidRPr="00143A90">
          <w:rPr>
            <w:rFonts w:ascii="Times New Roman" w:hAnsi="Times New Roman" w:cs="Times New Roman"/>
            <w:noProof/>
            <w:sz w:val="24"/>
            <w:vertAlign w:val="superscript"/>
          </w:rPr>
          <w:t>48</w:t>
        </w:r>
        <w:r w:rsidR="00BA338F">
          <w:rPr>
            <w:rFonts w:ascii="Times New Roman" w:hAnsi="Times New Roman" w:cs="Times New Roman"/>
            <w:sz w:val="24"/>
          </w:rPr>
          <w:fldChar w:fldCharType="end"/>
        </w:r>
        <w:r w:rsidR="00BA338F">
          <w:rPr>
            <w:rFonts w:ascii="Times New Roman" w:hAnsi="Times New Roman" w:cs="Times New Roman" w:hint="eastAsia"/>
            <w:sz w:val="24"/>
          </w:rPr>
          <w:t xml:space="preserve"> Within the concave points on BPM surface, the diffusion of OH</w:t>
        </w:r>
        <w:r w:rsidR="00BA338F" w:rsidRPr="00BA338F">
          <w:rPr>
            <w:rFonts w:ascii="Times New Roman" w:hAnsi="Times New Roman" w:cs="Times New Roman"/>
            <w:sz w:val="24"/>
            <w:vertAlign w:val="superscript"/>
            <w:rPrChange w:id="607" w:author="#NI YUQIN#" w:date="2025-08-01T10:50:00Z" w16du:dateUtc="2025-08-01T02:50:00Z">
              <w:rPr>
                <w:rFonts w:ascii="Times New Roman" w:hAnsi="Times New Roman" w:cs="Times New Roman"/>
                <w:sz w:val="24"/>
              </w:rPr>
            </w:rPrChange>
          </w:rPr>
          <w:t>-</w:t>
        </w:r>
        <w:r w:rsidR="00BA338F">
          <w:rPr>
            <w:rFonts w:ascii="Times New Roman" w:hAnsi="Times New Roman" w:cs="Times New Roman" w:hint="eastAsia"/>
            <w:sz w:val="24"/>
          </w:rPr>
          <w:t xml:space="preserve"> from </w:t>
        </w:r>
        <w:r w:rsidR="00BA338F">
          <w:rPr>
            <w:rFonts w:ascii="Times New Roman" w:hAnsi="Times New Roman" w:cs="Times New Roman"/>
            <w:sz w:val="24"/>
          </w:rPr>
          <w:t>the</w:t>
        </w:r>
        <w:r w:rsidR="00BA338F">
          <w:rPr>
            <w:rFonts w:ascii="Times New Roman" w:hAnsi="Times New Roman" w:cs="Times New Roman" w:hint="eastAsia"/>
            <w:sz w:val="24"/>
          </w:rPr>
          <w:t xml:space="preserve"> interface of BPM/BC to the bulk solution was </w:t>
        </w:r>
        <w:r w:rsidR="00BA338F">
          <w:rPr>
            <w:rFonts w:ascii="Times New Roman" w:hAnsi="Times New Roman" w:cs="Times New Roman"/>
            <w:sz w:val="24"/>
          </w:rPr>
          <w:t>restricted</w:t>
        </w:r>
        <w:r w:rsidR="00BA338F">
          <w:rPr>
            <w:rFonts w:ascii="Times New Roman" w:hAnsi="Times New Roman" w:cs="Times New Roman" w:hint="eastAsia"/>
            <w:sz w:val="24"/>
          </w:rPr>
          <w:t xml:space="preserve">. </w:t>
        </w:r>
        <w:r w:rsidR="00BA338F">
          <w:rPr>
            <w:rFonts w:ascii="Times New Roman" w:hAnsi="Times New Roman" w:cs="Times New Roman"/>
            <w:sz w:val="24"/>
          </w:rPr>
          <w:t>T</w:t>
        </w:r>
        <w:r w:rsidR="00BA338F">
          <w:rPr>
            <w:rFonts w:ascii="Times New Roman" w:hAnsi="Times New Roman" w:cs="Times New Roman" w:hint="eastAsia"/>
            <w:sz w:val="24"/>
          </w:rPr>
          <w:t xml:space="preserve">herefore, it was easy to reach localized supersaturation at the concave points, where crystal nuclei grew and gradually </w:t>
        </w:r>
      </w:ins>
      <w:ins w:id="608" w:author="#NI YUQIN#" w:date="2025-08-01T10:51:00Z" w16du:dateUtc="2025-08-01T02:51:00Z">
        <w:r w:rsidR="002B6694">
          <w:rPr>
            <w:rFonts w:ascii="Times New Roman" w:hAnsi="Times New Roman" w:cs="Times New Roman"/>
            <w:sz w:val="24"/>
          </w:rPr>
          <w:t>formed</w:t>
        </w:r>
      </w:ins>
      <w:ins w:id="609" w:author="#NI YUQIN#" w:date="2025-08-01T10:49:00Z" w16du:dateUtc="2025-08-01T02:49:00Z">
        <w:r w:rsidR="00BA338F">
          <w:rPr>
            <w:rFonts w:ascii="Times New Roman" w:hAnsi="Times New Roman" w:cs="Times New Roman" w:hint="eastAsia"/>
            <w:sz w:val="24"/>
          </w:rPr>
          <w:t xml:space="preserve"> larger-scale deposits</w:t>
        </w:r>
      </w:ins>
      <w:ins w:id="610" w:author="#NI YUQIN#" w:date="2025-08-01T10:52:00Z" w16du:dateUtc="2025-08-01T02:52:00Z">
        <w:r w:rsidR="0049083F">
          <w:rPr>
            <w:rFonts w:ascii="Times New Roman" w:hAnsi="Times New Roman" w:cs="Times New Roman" w:hint="eastAsia"/>
            <w:sz w:val="24"/>
          </w:rPr>
          <w:t xml:space="preserve"> (</w:t>
        </w:r>
        <w:r w:rsidR="0049083F" w:rsidRPr="005C612B">
          <w:rPr>
            <w:rFonts w:ascii="Times New Roman" w:hAnsi="Times New Roman" w:cs="Times New Roman"/>
            <w:b/>
            <w:bCs/>
            <w:sz w:val="24"/>
            <w:rPrChange w:id="611" w:author="#NI YUQIN#" w:date="2025-08-01T11:44:00Z" w16du:dateUtc="2025-08-01T03:44:00Z">
              <w:rPr>
                <w:rFonts w:ascii="Times New Roman" w:hAnsi="Times New Roman" w:cs="Times New Roman"/>
                <w:sz w:val="24"/>
              </w:rPr>
            </w:rPrChange>
          </w:rPr>
          <w:t>Figure 1 d5</w:t>
        </w:r>
        <w:r w:rsidR="0049083F">
          <w:rPr>
            <w:rFonts w:ascii="Times New Roman" w:hAnsi="Times New Roman" w:cs="Times New Roman" w:hint="eastAsia"/>
            <w:sz w:val="24"/>
          </w:rPr>
          <w:t>)</w:t>
        </w:r>
      </w:ins>
      <w:ins w:id="612" w:author="#NI YUQIN#" w:date="2025-08-01T10:49:00Z" w16du:dateUtc="2025-08-01T02:49:00Z">
        <w:r w:rsidR="00BA338F">
          <w:rPr>
            <w:rFonts w:ascii="Times New Roman" w:hAnsi="Times New Roman" w:cs="Times New Roman" w:hint="eastAsia"/>
            <w:sz w:val="24"/>
          </w:rPr>
          <w:t>.</w:t>
        </w:r>
      </w:ins>
    </w:p>
    <w:p w14:paraId="25BD502C" w14:textId="13F870B7" w:rsidR="00E223E6" w:rsidDel="0049083F" w:rsidRDefault="00595358" w:rsidP="0049083F">
      <w:pPr>
        <w:spacing w:line="480" w:lineRule="auto"/>
        <w:rPr>
          <w:del w:id="613" w:author="#NI YUQIN#" w:date="2025-08-01T10:52:00Z" w16du:dateUtc="2025-08-01T02:52:00Z"/>
          <w:rFonts w:ascii="Times New Roman" w:hAnsi="Times New Roman" w:cs="Times New Roman"/>
          <w:sz w:val="24"/>
        </w:rPr>
      </w:pPr>
      <w:del w:id="614" w:author="#NI YUQIN#" w:date="2025-08-01T10:52:00Z" w16du:dateUtc="2025-08-01T02:52:00Z">
        <w:r w:rsidDel="0049083F">
          <w:rPr>
            <w:rFonts w:ascii="Times New Roman" w:hAnsi="Times New Roman" w:cs="Times New Roman" w:hint="eastAsia"/>
            <w:sz w:val="24"/>
          </w:rPr>
          <w:delText xml:space="preserve">With the increase in the </w:delText>
        </w:r>
        <w:r w:rsidDel="0049083F">
          <w:rPr>
            <w:rFonts w:ascii="Times New Roman" w:hAnsi="Times New Roman" w:cs="Times New Roman"/>
            <w:sz w:val="24"/>
          </w:rPr>
          <w:delText>concentration</w:delText>
        </w:r>
        <w:r w:rsidDel="0049083F">
          <w:rPr>
            <w:rFonts w:ascii="Times New Roman" w:hAnsi="Times New Roman" w:cs="Times New Roman" w:hint="eastAsia"/>
            <w:sz w:val="24"/>
          </w:rPr>
          <w:delText xml:space="preserve"> of Ca</w:delText>
        </w:r>
        <w:r w:rsidRPr="00E0329C" w:rsidDel="0049083F">
          <w:rPr>
            <w:rFonts w:ascii="Times New Roman" w:hAnsi="Times New Roman" w:cs="Times New Roman" w:hint="eastAsia"/>
            <w:sz w:val="24"/>
            <w:vertAlign w:val="superscript"/>
          </w:rPr>
          <w:delText>2+</w:delText>
        </w:r>
        <w:r w:rsidDel="0049083F">
          <w:rPr>
            <w:rFonts w:ascii="Times New Roman" w:hAnsi="Times New Roman" w:cs="Times New Roman" w:hint="eastAsia"/>
            <w:sz w:val="24"/>
          </w:rPr>
          <w:delText xml:space="preserve"> and OH</w:delText>
        </w:r>
        <w:r w:rsidDel="0049083F">
          <w:rPr>
            <w:rFonts w:ascii="Times New Roman" w:hAnsi="Times New Roman" w:cs="Times New Roman" w:hint="eastAsia"/>
            <w:sz w:val="24"/>
            <w:vertAlign w:val="superscript"/>
          </w:rPr>
          <w:delText>-</w:delText>
        </w:r>
        <w:r w:rsidDel="0049083F">
          <w:rPr>
            <w:rFonts w:ascii="Times New Roman" w:hAnsi="Times New Roman" w:cs="Times New Roman" w:hint="eastAsia"/>
            <w:sz w:val="24"/>
          </w:rPr>
          <w:delText xml:space="preserve"> at the interface, more severe scaling occurred on BPM surface as indicated by the decrease in the concentration of Ca</w:delText>
        </w:r>
        <w:r w:rsidRPr="000C5737" w:rsidDel="0049083F">
          <w:rPr>
            <w:rFonts w:ascii="Times New Roman" w:hAnsi="Times New Roman" w:cs="Times New Roman" w:hint="eastAsia"/>
            <w:sz w:val="24"/>
            <w:vertAlign w:val="superscript"/>
          </w:rPr>
          <w:delText>2+</w:delText>
        </w:r>
        <w:r w:rsidDel="0049083F">
          <w:rPr>
            <w:rFonts w:ascii="Times New Roman" w:hAnsi="Times New Roman" w:cs="Times New Roman" w:hint="eastAsia"/>
            <w:sz w:val="24"/>
          </w:rPr>
          <w:delText xml:space="preserve"> (</w:delText>
        </w:r>
        <w:r w:rsidRPr="00A43E3B" w:rsidDel="0049083F">
          <w:rPr>
            <w:rFonts w:ascii="Times New Roman" w:hAnsi="Times New Roman" w:cs="Times New Roman" w:hint="eastAsia"/>
            <w:b/>
            <w:bCs/>
            <w:sz w:val="24"/>
          </w:rPr>
          <w:delText xml:space="preserve">Figure </w:delText>
        </w:r>
        <w:r w:rsidDel="0049083F">
          <w:rPr>
            <w:rFonts w:ascii="Times New Roman" w:hAnsi="Times New Roman" w:cs="Times New Roman" w:hint="eastAsia"/>
            <w:b/>
            <w:bCs/>
            <w:sz w:val="24"/>
          </w:rPr>
          <w:delText>2</w:delText>
        </w:r>
        <w:r w:rsidRPr="00A43E3B" w:rsidDel="0049083F">
          <w:rPr>
            <w:rFonts w:ascii="Times New Roman" w:hAnsi="Times New Roman" w:cs="Times New Roman" w:hint="eastAsia"/>
            <w:b/>
            <w:bCs/>
            <w:sz w:val="24"/>
          </w:rPr>
          <w:delText>b</w:delText>
        </w:r>
        <w:r w:rsidDel="0049083F">
          <w:rPr>
            <w:rFonts w:ascii="Times New Roman" w:hAnsi="Times New Roman" w:cs="Times New Roman" w:hint="eastAsia"/>
            <w:sz w:val="24"/>
          </w:rPr>
          <w:delText>).</w:delText>
        </w:r>
        <w:r w:rsidRPr="00856AF3" w:rsidDel="0049083F">
          <w:rPr>
            <w:rFonts w:ascii="Times New Roman" w:hAnsi="Times New Roman" w:cs="Times New Roman" w:hint="eastAsia"/>
            <w:sz w:val="24"/>
          </w:rPr>
          <w:delText xml:space="preserve"> </w:delText>
        </w:r>
        <w:r w:rsidDel="0049083F">
          <w:rPr>
            <w:rFonts w:ascii="Times New Roman" w:hAnsi="Times New Roman" w:cs="Times New Roman" w:hint="eastAsia"/>
            <w:sz w:val="24"/>
          </w:rPr>
          <w:delText xml:space="preserve">This is </w:delText>
        </w:r>
        <w:r w:rsidDel="0049083F">
          <w:rPr>
            <w:rFonts w:ascii="Times New Roman" w:hAnsi="Times New Roman" w:cs="Times New Roman"/>
            <w:sz w:val="24"/>
          </w:rPr>
          <w:delText>consistent</w:delText>
        </w:r>
        <w:r w:rsidDel="0049083F">
          <w:rPr>
            <w:rFonts w:ascii="Times New Roman" w:hAnsi="Times New Roman" w:cs="Times New Roman" w:hint="eastAsia"/>
            <w:sz w:val="24"/>
          </w:rPr>
          <w:delText xml:space="preserve"> with the morphology results </w:delText>
        </w:r>
        <w:r w:rsidDel="0049083F">
          <w:rPr>
            <w:rFonts w:ascii="Times New Roman" w:hAnsi="Times New Roman" w:cs="Times New Roman"/>
            <w:sz w:val="24"/>
          </w:rPr>
          <w:delText>that</w:delText>
        </w:r>
        <w:r w:rsidDel="0049083F">
          <w:rPr>
            <w:rFonts w:ascii="Times New Roman" w:hAnsi="Times New Roman" w:cs="Times New Roman" w:hint="eastAsia"/>
            <w:sz w:val="24"/>
          </w:rPr>
          <w:delText xml:space="preserve"> the composition of deposits on BPM surface was Ca (</w:delText>
        </w:r>
        <w:r w:rsidRPr="005374C3" w:rsidDel="0049083F">
          <w:rPr>
            <w:rFonts w:ascii="Times New Roman" w:hAnsi="Times New Roman" w:cs="Times New Roman" w:hint="eastAsia"/>
            <w:b/>
            <w:bCs/>
            <w:sz w:val="24"/>
          </w:rPr>
          <w:delText>Figure 1 d5, d6</w:delText>
        </w:r>
        <w:r w:rsidDel="0049083F">
          <w:rPr>
            <w:rFonts w:ascii="Times New Roman" w:hAnsi="Times New Roman" w:cs="Times New Roman" w:hint="eastAsia"/>
            <w:sz w:val="24"/>
          </w:rPr>
          <w:delText>)</w:delText>
        </w:r>
        <w:r w:rsidR="00546983" w:rsidDel="0049083F">
          <w:rPr>
            <w:rFonts w:ascii="Times New Roman" w:hAnsi="Times New Roman" w:cs="Times New Roman" w:hint="eastAsia"/>
            <w:sz w:val="24"/>
          </w:rPr>
          <w:delText xml:space="preserve">Cations can </w:delText>
        </w:r>
        <w:r w:rsidR="00546983" w:rsidDel="0049083F">
          <w:rPr>
            <w:rFonts w:ascii="Times New Roman" w:hAnsi="Times New Roman" w:cs="Times New Roman"/>
            <w:sz w:val="24"/>
          </w:rPr>
          <w:delText>transport</w:delText>
        </w:r>
        <w:r w:rsidR="00546983" w:rsidDel="0049083F">
          <w:rPr>
            <w:rFonts w:ascii="Times New Roman" w:hAnsi="Times New Roman" w:cs="Times New Roman" w:hint="eastAsia"/>
            <w:sz w:val="24"/>
          </w:rPr>
          <w:delText xml:space="preserve"> through the BC to the BPM surface facing the BC. </w:delText>
        </w:r>
      </w:del>
      <w:del w:id="615" w:author="#NI YUQIN#" w:date="2025-08-01T10:49:00Z" w16du:dateUtc="2025-08-01T02:49:00Z">
        <w:r w:rsidR="00546983" w:rsidDel="00BA338F">
          <w:rPr>
            <w:rFonts w:ascii="Times New Roman" w:hAnsi="Times New Roman" w:cs="Times New Roman" w:hint="eastAsia"/>
            <w:sz w:val="24"/>
          </w:rPr>
          <w:delText xml:space="preserve">Once the divalent cations reached the </w:delText>
        </w:r>
        <w:r w:rsidR="00546983" w:rsidDel="00BA338F">
          <w:rPr>
            <w:rFonts w:ascii="Times New Roman" w:hAnsi="Times New Roman" w:cs="Times New Roman"/>
            <w:sz w:val="24"/>
          </w:rPr>
          <w:delText>interface</w:delText>
        </w:r>
        <w:r w:rsidR="00546983" w:rsidDel="00BA338F">
          <w:rPr>
            <w:rFonts w:ascii="Times New Roman" w:hAnsi="Times New Roman" w:cs="Times New Roman" w:hint="eastAsia"/>
            <w:sz w:val="24"/>
          </w:rPr>
          <w:delText xml:space="preserve"> of BPM/BC</w:delText>
        </w:r>
        <w:r w:rsidR="00546983" w:rsidRPr="00194A7D" w:rsidDel="00BA338F">
          <w:rPr>
            <w:rFonts w:ascii="Times New Roman" w:hAnsi="Times New Roman" w:cs="Times New Roman"/>
            <w:sz w:val="24"/>
          </w:rPr>
          <w:delText xml:space="preserve">, </w:delText>
        </w:r>
      </w:del>
      <w:del w:id="616" w:author="#NI YUQIN#" w:date="2025-08-01T10:52:00Z" w16du:dateUtc="2025-08-01T02:52:00Z">
        <w:r w:rsidR="00546983" w:rsidDel="0049083F">
          <w:rPr>
            <w:rFonts w:ascii="Times New Roman" w:hAnsi="Times New Roman" w:cs="Times New Roman" w:hint="eastAsia"/>
            <w:sz w:val="24"/>
          </w:rPr>
          <w:delText>scaling was generated due to the</w:delText>
        </w:r>
        <w:r w:rsidR="00546983" w:rsidRPr="00194A7D" w:rsidDel="0049083F">
          <w:rPr>
            <w:rFonts w:ascii="Times New Roman" w:hAnsi="Times New Roman" w:cs="Times New Roman"/>
            <w:sz w:val="24"/>
          </w:rPr>
          <w:delText xml:space="preserve"> high OH</w:delText>
        </w:r>
        <w:r w:rsidR="00546983" w:rsidRPr="004D1620" w:rsidDel="0049083F">
          <w:rPr>
            <w:rFonts w:ascii="Times New Roman" w:hAnsi="Times New Roman" w:cs="Times New Roman" w:hint="eastAsia"/>
            <w:sz w:val="24"/>
            <w:vertAlign w:val="superscript"/>
          </w:rPr>
          <w:delText>-</w:delText>
        </w:r>
        <w:r w:rsidR="00546983" w:rsidRPr="00194A7D" w:rsidDel="0049083F">
          <w:rPr>
            <w:rFonts w:ascii="Times New Roman" w:hAnsi="Times New Roman" w:cs="Times New Roman"/>
            <w:sz w:val="24"/>
          </w:rPr>
          <w:delText xml:space="preserve"> concentration </w:delText>
        </w:r>
        <w:r w:rsidR="00546983" w:rsidDel="0049083F">
          <w:rPr>
            <w:rFonts w:ascii="Times New Roman" w:hAnsi="Times New Roman" w:cs="Times New Roman" w:hint="eastAsia"/>
            <w:sz w:val="24"/>
          </w:rPr>
          <w:delText>at the</w:delText>
        </w:r>
        <w:r w:rsidR="00546983" w:rsidRPr="00194A7D" w:rsidDel="0049083F">
          <w:rPr>
            <w:rFonts w:ascii="Times New Roman" w:hAnsi="Times New Roman" w:cs="Times New Roman"/>
            <w:sz w:val="24"/>
          </w:rPr>
          <w:delText xml:space="preserve"> </w:delText>
        </w:r>
        <w:r w:rsidR="00296D28" w:rsidDel="0049083F">
          <w:rPr>
            <w:rFonts w:ascii="Times New Roman" w:hAnsi="Times New Roman" w:cs="Times New Roman" w:hint="eastAsia"/>
            <w:sz w:val="24"/>
          </w:rPr>
          <w:delText xml:space="preserve">BPM </w:delText>
        </w:r>
        <w:r w:rsidR="00546983" w:rsidRPr="00194A7D" w:rsidDel="0049083F">
          <w:rPr>
            <w:rFonts w:ascii="Times New Roman" w:hAnsi="Times New Roman" w:cs="Times New Roman"/>
            <w:sz w:val="24"/>
          </w:rPr>
          <w:delText>surface.</w:delText>
        </w:r>
      </w:del>
      <w:del w:id="617" w:author="#NI YUQIN#" w:date="2025-08-01T10:39:00Z" w16du:dateUtc="2025-08-01T02:39:00Z">
        <w:r w:rsidR="003920AD" w:rsidDel="001548CA">
          <w:rPr>
            <w:rFonts w:ascii="Times New Roman" w:hAnsi="Times New Roman" w:cs="Times New Roman"/>
            <w:sz w:val="24"/>
          </w:rPr>
          <w:fldChar w:fldCharType="begin"/>
        </w:r>
        <w:r w:rsidR="00143A90" w:rsidDel="001548CA">
          <w:rPr>
            <w:rFonts w:ascii="Times New Roman" w:hAnsi="Times New Roman" w:cs="Times New Roman"/>
            <w:sz w:val="24"/>
          </w:rPr>
          <w:delInstrText xml:space="preserve"> ADDIN EN.CITE &lt;EndNote&gt;&lt;Cite&gt;&lt;Author&gt;León&lt;/Author&gt;&lt;Year&gt;2022&lt;/Year&gt;&lt;RecNum&gt;411&lt;/RecNum&gt;&lt;DisplayText&gt;&lt;style face="superscript"&gt;48&lt;/style&gt;&lt;/DisplayText&gt;&lt;record&gt;&lt;rec-number&gt;411&lt;/rec-number&gt;&lt;foreign-keys&gt;&lt;key app="EN" db-id="5rxe5dxf7vvddgev2wn5at0deare50advddr" timestamp="1753617035"&gt;411&lt;/key&gt;&lt;/foreign-keys&gt;&lt;ref-type name="Journal Article"&gt;17&lt;/ref-type&gt;&lt;contributors&gt;&lt;authors&gt;&lt;author&gt;León, Tamara&lt;/author&gt;&lt;author&gt;López, J&lt;/author&gt;&lt;author&gt;Torres, R&lt;/author&gt;&lt;author&gt;Grau, J&lt;/author&gt;&lt;author&gt;Jofre, L&lt;/author&gt;&lt;author&gt;Cortina, J-L&lt;/author&gt;&lt;/authors&gt;&lt;/contributors&gt;&lt;titles&gt;&lt;title&gt;Describing ion transport and water splitting in an electrodialysis stack with bipolar membranes by a 2-D model: Experimental validation&lt;/title&gt;&lt;secondary-title&gt;Journal of Membrane Science&lt;/secondary-title&gt;&lt;/titles&gt;&lt;periodical&gt;&lt;full-title&gt;Journal of Membrane Science&lt;/full-title&gt;&lt;/periodical&gt;&lt;pages&gt;120835&lt;/pages&gt;&lt;volume&gt;660&lt;/volume&gt;&lt;dates&gt;&lt;year&gt;2022&lt;/year&gt;&lt;/dates&gt;&lt;isbn&gt;0376-7388&lt;/isbn&gt;&lt;urls&gt;&lt;/urls&gt;&lt;/record&gt;&lt;/Cite&gt;&lt;/EndNote&gt;</w:delInstrText>
        </w:r>
        <w:r w:rsidR="003920AD" w:rsidDel="001548CA">
          <w:rPr>
            <w:rFonts w:ascii="Times New Roman" w:hAnsi="Times New Roman" w:cs="Times New Roman"/>
            <w:sz w:val="24"/>
          </w:rPr>
          <w:fldChar w:fldCharType="separate"/>
        </w:r>
        <w:r w:rsidR="00143A90" w:rsidRPr="00143A90" w:rsidDel="001548CA">
          <w:rPr>
            <w:rFonts w:ascii="Times New Roman" w:hAnsi="Times New Roman" w:cs="Times New Roman"/>
            <w:noProof/>
            <w:sz w:val="24"/>
            <w:vertAlign w:val="superscript"/>
          </w:rPr>
          <w:delText>48</w:delText>
        </w:r>
        <w:r w:rsidR="003920AD" w:rsidDel="001548CA">
          <w:rPr>
            <w:rFonts w:ascii="Times New Roman" w:hAnsi="Times New Roman" w:cs="Times New Roman"/>
            <w:sz w:val="24"/>
          </w:rPr>
          <w:fldChar w:fldCharType="end"/>
        </w:r>
      </w:del>
      <w:del w:id="618" w:author="#NI YUQIN#" w:date="2025-08-01T10:52:00Z" w16du:dateUtc="2025-08-01T02:52:00Z">
        <w:r w:rsidR="003920AD" w:rsidDel="0049083F">
          <w:rPr>
            <w:rFonts w:ascii="Times New Roman" w:hAnsi="Times New Roman" w:cs="Times New Roman" w:hint="eastAsia"/>
            <w:sz w:val="24"/>
          </w:rPr>
          <w:delText xml:space="preserve"> </w:delText>
        </w:r>
      </w:del>
    </w:p>
    <w:p w14:paraId="7D51D81E" w14:textId="77777777" w:rsidR="00185397" w:rsidRPr="00093AC9" w:rsidRDefault="00185397" w:rsidP="00185397">
      <w:pPr>
        <w:pStyle w:val="report3"/>
        <w:numPr>
          <w:ilvl w:val="2"/>
          <w:numId w:val="29"/>
        </w:numPr>
        <w:spacing w:before="156" w:after="156"/>
        <w:ind w:firstLineChars="0"/>
        <w:rPr>
          <w:rFonts w:eastAsiaTheme="minorEastAsia"/>
          <w:color w:val="000000" w:themeColor="text1"/>
        </w:rPr>
      </w:pPr>
      <w:r>
        <w:rPr>
          <w:rFonts w:eastAsiaTheme="minorEastAsia"/>
          <w:color w:val="000000" w:themeColor="text1"/>
        </w:rPr>
        <w:t>Bulk crystallization in salt solution and base solution</w:t>
      </w:r>
    </w:p>
    <w:p w14:paraId="6D837CCB" w14:textId="226FEF22" w:rsidR="00264E3B" w:rsidRDefault="00271B7D" w:rsidP="00967E21">
      <w:pPr>
        <w:spacing w:line="480" w:lineRule="auto"/>
        <w:rPr>
          <w:rFonts w:ascii="Times New Roman" w:hAnsi="Times New Roman" w:cs="Times New Roman"/>
          <w:sz w:val="24"/>
        </w:rPr>
      </w:pPr>
      <w:r>
        <w:rPr>
          <w:rFonts w:ascii="Times New Roman" w:hAnsi="Times New Roman" w:cs="Times New Roman" w:hint="eastAsia"/>
          <w:sz w:val="24"/>
        </w:rPr>
        <w:t>The homogeneous scaling referred to the direct crystallization within the bulk solution.</w:t>
      </w:r>
      <w:r w:rsidR="009D7F31" w:rsidRPr="009D7F31">
        <w:rPr>
          <w:rFonts w:ascii="Times New Roman" w:hAnsi="Times New Roman" w:cs="Times New Roman" w:hint="eastAsia"/>
          <w:sz w:val="24"/>
        </w:rPr>
        <w:t xml:space="preserve"> </w:t>
      </w:r>
      <w:r w:rsidR="009D7F31" w:rsidRPr="001C44BC">
        <w:rPr>
          <w:rFonts w:ascii="Times New Roman" w:hAnsi="Times New Roman" w:cs="Times New Roman" w:hint="eastAsia"/>
          <w:sz w:val="24"/>
        </w:rPr>
        <w:t xml:space="preserve">When </w:t>
      </w:r>
      <w:r w:rsidR="009D7F31">
        <w:rPr>
          <w:rFonts w:ascii="Times New Roman" w:hAnsi="Times New Roman" w:cs="Times New Roman" w:hint="eastAsia"/>
          <w:sz w:val="24"/>
        </w:rPr>
        <w:t>the concentration of scaling ions (Ca</w:t>
      </w:r>
      <w:r w:rsidR="009D7F31" w:rsidRPr="00C461B6">
        <w:rPr>
          <w:rFonts w:ascii="Times New Roman" w:hAnsi="Times New Roman" w:cs="Times New Roman" w:hint="eastAsia"/>
          <w:sz w:val="24"/>
          <w:vertAlign w:val="superscript"/>
        </w:rPr>
        <w:t>2+</w:t>
      </w:r>
      <w:r w:rsidR="009D7F31">
        <w:rPr>
          <w:rFonts w:ascii="Times New Roman" w:hAnsi="Times New Roman" w:cs="Times New Roman" w:hint="eastAsia"/>
          <w:sz w:val="24"/>
        </w:rPr>
        <w:t>, Mg</w:t>
      </w:r>
      <w:r w:rsidR="009D7F31" w:rsidRPr="00C461B6">
        <w:rPr>
          <w:rFonts w:ascii="Times New Roman" w:hAnsi="Times New Roman" w:cs="Times New Roman" w:hint="eastAsia"/>
          <w:sz w:val="24"/>
          <w:vertAlign w:val="superscript"/>
        </w:rPr>
        <w:t>2+</w:t>
      </w:r>
      <w:r w:rsidR="009D7F31">
        <w:rPr>
          <w:rFonts w:ascii="Times New Roman" w:hAnsi="Times New Roman" w:cs="Times New Roman" w:hint="eastAsia"/>
          <w:sz w:val="24"/>
        </w:rPr>
        <w:t>, OH</w:t>
      </w:r>
      <w:r w:rsidR="009D7F31" w:rsidRPr="00C461B6">
        <w:rPr>
          <w:rFonts w:ascii="Times New Roman" w:hAnsi="Times New Roman" w:cs="Times New Roman" w:hint="eastAsia"/>
          <w:sz w:val="24"/>
          <w:vertAlign w:val="superscript"/>
        </w:rPr>
        <w:t>-</w:t>
      </w:r>
      <w:r w:rsidR="009D7F31">
        <w:rPr>
          <w:rFonts w:ascii="Times New Roman" w:hAnsi="Times New Roman" w:cs="Times New Roman" w:hint="eastAsia"/>
          <w:sz w:val="24"/>
        </w:rPr>
        <w:t xml:space="preserve"> and CO</w:t>
      </w:r>
      <w:r w:rsidR="009D7F31" w:rsidRPr="00C461B6">
        <w:rPr>
          <w:rFonts w:ascii="Times New Roman" w:hAnsi="Times New Roman" w:cs="Times New Roman" w:hint="eastAsia"/>
          <w:sz w:val="24"/>
          <w:vertAlign w:val="subscript"/>
        </w:rPr>
        <w:t>3</w:t>
      </w:r>
      <w:r w:rsidR="009D7F31" w:rsidRPr="00C461B6">
        <w:rPr>
          <w:rFonts w:ascii="Times New Roman" w:hAnsi="Times New Roman" w:cs="Times New Roman" w:hint="eastAsia"/>
          <w:sz w:val="24"/>
          <w:vertAlign w:val="superscript"/>
        </w:rPr>
        <w:t>2-</w:t>
      </w:r>
      <w:r w:rsidR="009D7F31">
        <w:rPr>
          <w:rFonts w:ascii="Times New Roman" w:hAnsi="Times New Roman" w:cs="Times New Roman" w:hint="eastAsia"/>
          <w:sz w:val="24"/>
        </w:rPr>
        <w:t>) exceeded their solubility limits</w:t>
      </w:r>
      <w:r w:rsidR="009D7F31" w:rsidRPr="001C44BC">
        <w:rPr>
          <w:rFonts w:ascii="Times New Roman" w:hAnsi="Times New Roman" w:cs="Times New Roman" w:hint="eastAsia"/>
          <w:sz w:val="24"/>
        </w:rPr>
        <w:t xml:space="preserve">, scaling </w:t>
      </w:r>
      <w:r w:rsidR="009D7F31">
        <w:rPr>
          <w:rFonts w:ascii="Times New Roman" w:hAnsi="Times New Roman" w:cs="Times New Roman" w:hint="eastAsia"/>
          <w:sz w:val="24"/>
        </w:rPr>
        <w:t>formed</w:t>
      </w:r>
      <w:r w:rsidR="009D7F31" w:rsidRPr="001C44BC">
        <w:rPr>
          <w:rFonts w:ascii="Times New Roman" w:hAnsi="Times New Roman" w:cs="Times New Roman" w:hint="eastAsia"/>
          <w:sz w:val="24"/>
        </w:rPr>
        <w:t xml:space="preserve"> in the bulk solution</w:t>
      </w:r>
      <w:r w:rsidR="00F8782E">
        <w:rPr>
          <w:rFonts w:ascii="Times New Roman" w:hAnsi="Times New Roman" w:cs="Times New Roman" w:hint="eastAsia"/>
          <w:sz w:val="24"/>
        </w:rPr>
        <w:t xml:space="preserve">. </w:t>
      </w:r>
    </w:p>
    <w:p w14:paraId="41CFDA28" w14:textId="2B6D4859" w:rsidR="00AA2AA0" w:rsidRPr="001616D0" w:rsidRDefault="00F8782E" w:rsidP="00967E21">
      <w:pPr>
        <w:spacing w:line="480" w:lineRule="auto"/>
        <w:rPr>
          <w:rFonts w:ascii="Times New Roman" w:hAnsi="Times New Roman" w:cs="Times New Roman"/>
          <w:sz w:val="24"/>
        </w:rPr>
      </w:pPr>
      <w:r>
        <w:rPr>
          <w:rFonts w:ascii="Times New Roman" w:hAnsi="Times New Roman" w:cs="Times New Roman" w:hint="eastAsia"/>
          <w:sz w:val="24"/>
        </w:rPr>
        <w:t xml:space="preserve">During BMED, </w:t>
      </w:r>
      <w:r w:rsidR="00D06AA9">
        <w:rPr>
          <w:rFonts w:ascii="Times New Roman" w:hAnsi="Times New Roman" w:cs="Times New Roman" w:hint="eastAsia"/>
          <w:sz w:val="24"/>
        </w:rPr>
        <w:t xml:space="preserve">cations transported from the SC to the BC, resulting in the </w:t>
      </w:r>
      <w:r w:rsidR="005B62D8">
        <w:rPr>
          <w:rFonts w:ascii="Times New Roman" w:hAnsi="Times New Roman" w:cs="Times New Roman" w:hint="eastAsia"/>
          <w:sz w:val="24"/>
        </w:rPr>
        <w:t>increase</w:t>
      </w:r>
      <w:r w:rsidR="00D06AA9">
        <w:rPr>
          <w:rFonts w:ascii="Times New Roman" w:hAnsi="Times New Roman" w:cs="Times New Roman" w:hint="eastAsia"/>
          <w:sz w:val="24"/>
        </w:rPr>
        <w:t xml:space="preserve"> of cations </w:t>
      </w:r>
      <w:r w:rsidR="00D06AA9">
        <w:rPr>
          <w:rFonts w:ascii="Times New Roman" w:hAnsi="Times New Roman" w:cs="Times New Roman" w:hint="eastAsia"/>
          <w:sz w:val="24"/>
        </w:rPr>
        <w:lastRenderedPageBreak/>
        <w:t>with time (</w:t>
      </w:r>
      <w:r w:rsidR="00D06AA9" w:rsidRPr="009A693E">
        <w:rPr>
          <w:rFonts w:ascii="Times New Roman" w:hAnsi="Times New Roman" w:cs="Times New Roman" w:hint="eastAsia"/>
          <w:b/>
          <w:bCs/>
          <w:sz w:val="24"/>
        </w:rPr>
        <w:t>Figure 2 b</w:t>
      </w:r>
      <w:r w:rsidR="00D06AA9">
        <w:rPr>
          <w:rFonts w:ascii="Times New Roman" w:hAnsi="Times New Roman" w:cs="Times New Roman" w:hint="eastAsia"/>
          <w:sz w:val="24"/>
        </w:rPr>
        <w:t>).</w:t>
      </w:r>
      <w:r w:rsidR="00F869E9">
        <w:rPr>
          <w:rFonts w:ascii="Times New Roman" w:hAnsi="Times New Roman" w:cs="Times New Roman" w:hint="eastAsia"/>
          <w:sz w:val="24"/>
        </w:rPr>
        <w:t xml:space="preserve"> </w:t>
      </w:r>
      <w:r w:rsidR="00F869E9">
        <w:rPr>
          <w:rFonts w:ascii="Times New Roman" w:hAnsi="Times New Roman" w:cs="Times New Roman"/>
          <w:sz w:val="24"/>
        </w:rPr>
        <w:t>Simultaneously</w:t>
      </w:r>
      <w:r w:rsidR="00F869E9">
        <w:rPr>
          <w:rFonts w:ascii="Times New Roman" w:hAnsi="Times New Roman" w:cs="Times New Roman" w:hint="eastAsia"/>
          <w:sz w:val="24"/>
        </w:rPr>
        <w:t xml:space="preserve">, </w:t>
      </w:r>
      <w:r w:rsidR="00CB69AB">
        <w:rPr>
          <w:rFonts w:ascii="Times New Roman" w:hAnsi="Times New Roman" w:cs="Times New Roman" w:hint="eastAsia"/>
          <w:sz w:val="24"/>
        </w:rPr>
        <w:t>the concentration of OH</w:t>
      </w:r>
      <w:r w:rsidR="00CB69AB" w:rsidRPr="009A32C3">
        <w:rPr>
          <w:rFonts w:ascii="Times New Roman" w:hAnsi="Times New Roman" w:cs="Times New Roman"/>
          <w:sz w:val="24"/>
          <w:vertAlign w:val="superscript"/>
          <w:rPrChange w:id="619" w:author="#NI YUQIN#" w:date="2025-07-28T11:22:00Z" w16du:dateUtc="2025-07-28T03:22:00Z">
            <w:rPr>
              <w:rFonts w:ascii="Times New Roman" w:hAnsi="Times New Roman" w:cs="Times New Roman"/>
              <w:sz w:val="24"/>
            </w:rPr>
          </w:rPrChange>
        </w:rPr>
        <w:t>-</w:t>
      </w:r>
      <w:r w:rsidR="00CB69AB">
        <w:rPr>
          <w:rFonts w:ascii="Times New Roman" w:hAnsi="Times New Roman" w:cs="Times New Roman" w:hint="eastAsia"/>
          <w:sz w:val="24"/>
        </w:rPr>
        <w:t xml:space="preserve"> continuously increased due to water dissociation</w:t>
      </w:r>
      <w:r w:rsidR="00EF0216">
        <w:rPr>
          <w:rFonts w:ascii="Times New Roman" w:hAnsi="Times New Roman" w:cs="Times New Roman" w:hint="eastAsia"/>
          <w:sz w:val="24"/>
        </w:rPr>
        <w:t xml:space="preserve"> (</w:t>
      </w:r>
      <w:r w:rsidR="00EF0216" w:rsidRPr="00304544">
        <w:rPr>
          <w:rFonts w:ascii="Times New Roman" w:hAnsi="Times New Roman" w:cs="Times New Roman" w:hint="eastAsia"/>
          <w:b/>
          <w:bCs/>
          <w:sz w:val="24"/>
        </w:rPr>
        <w:t>Figure 2 e</w:t>
      </w:r>
      <w:r w:rsidR="00EF0216">
        <w:rPr>
          <w:rFonts w:ascii="Times New Roman" w:hAnsi="Times New Roman" w:cs="Times New Roman" w:hint="eastAsia"/>
          <w:sz w:val="24"/>
        </w:rPr>
        <w:t>)</w:t>
      </w:r>
      <w:r w:rsidR="00CB69AB">
        <w:rPr>
          <w:rFonts w:ascii="Times New Roman" w:hAnsi="Times New Roman" w:cs="Times New Roman" w:hint="eastAsia"/>
          <w:sz w:val="24"/>
        </w:rPr>
        <w:t>.</w:t>
      </w:r>
      <w:r w:rsidR="00DA4419">
        <w:rPr>
          <w:rFonts w:ascii="Times New Roman" w:hAnsi="Times New Roman" w:cs="Times New Roman" w:hint="eastAsia"/>
          <w:sz w:val="24"/>
        </w:rPr>
        <w:t xml:space="preserve"> </w:t>
      </w:r>
      <w:r w:rsidR="00EF0216">
        <w:rPr>
          <w:rFonts w:ascii="Times New Roman" w:hAnsi="Times New Roman" w:cs="Times New Roman" w:hint="eastAsia"/>
          <w:sz w:val="24"/>
        </w:rPr>
        <w:t xml:space="preserve">The </w:t>
      </w:r>
      <w:r w:rsidR="005B62D8">
        <w:rPr>
          <w:rFonts w:ascii="Times New Roman" w:hAnsi="Times New Roman" w:cs="Times New Roman" w:hint="eastAsia"/>
          <w:sz w:val="24"/>
        </w:rPr>
        <w:t xml:space="preserve">accumulation of </w:t>
      </w:r>
      <w:r w:rsidR="001C0A1F">
        <w:rPr>
          <w:rFonts w:ascii="Times New Roman" w:hAnsi="Times New Roman" w:cs="Times New Roman" w:hint="eastAsia"/>
          <w:sz w:val="24"/>
        </w:rPr>
        <w:t>divalent ions and OH</w:t>
      </w:r>
      <w:r w:rsidR="001C0A1F" w:rsidRPr="009A32C3">
        <w:rPr>
          <w:rFonts w:ascii="Times New Roman" w:hAnsi="Times New Roman" w:cs="Times New Roman"/>
          <w:sz w:val="24"/>
          <w:vertAlign w:val="superscript"/>
          <w:rPrChange w:id="620" w:author="#NI YUQIN#" w:date="2025-07-28T11:22:00Z" w16du:dateUtc="2025-07-28T03:22:00Z">
            <w:rPr>
              <w:rFonts w:ascii="Times New Roman" w:hAnsi="Times New Roman" w:cs="Times New Roman"/>
              <w:sz w:val="24"/>
            </w:rPr>
          </w:rPrChange>
        </w:rPr>
        <w:t>-</w:t>
      </w:r>
      <w:r w:rsidR="001C0A1F">
        <w:rPr>
          <w:rFonts w:ascii="Times New Roman" w:hAnsi="Times New Roman" w:cs="Times New Roman" w:hint="eastAsia"/>
          <w:sz w:val="24"/>
        </w:rPr>
        <w:t xml:space="preserve"> c</w:t>
      </w:r>
      <w:r w:rsidR="001C0A1F" w:rsidRPr="00477311">
        <w:rPr>
          <w:rFonts w:ascii="Times New Roman" w:hAnsi="Times New Roman" w:cs="Times New Roman" w:hint="eastAsia"/>
          <w:sz w:val="24"/>
        </w:rPr>
        <w:t>ollaboratively promoted</w:t>
      </w:r>
      <w:r w:rsidR="001C0A1F">
        <w:rPr>
          <w:rFonts w:ascii="Times New Roman" w:hAnsi="Times New Roman" w:cs="Times New Roman" w:hint="eastAsia"/>
          <w:sz w:val="24"/>
        </w:rPr>
        <w:t xml:space="preserve"> </w:t>
      </w:r>
      <w:r w:rsidR="001C0A1F">
        <w:rPr>
          <w:rFonts w:ascii="Times New Roman" w:hAnsi="Times New Roman" w:cs="Times New Roman"/>
          <w:sz w:val="24"/>
        </w:rPr>
        <w:t>homogeneous</w:t>
      </w:r>
      <w:r w:rsidR="001C0A1F">
        <w:rPr>
          <w:rFonts w:ascii="Times New Roman" w:hAnsi="Times New Roman" w:cs="Times New Roman" w:hint="eastAsia"/>
          <w:sz w:val="24"/>
        </w:rPr>
        <w:t xml:space="preserve"> scaling.</w:t>
      </w:r>
      <w:r w:rsidR="009A32C3">
        <w:rPr>
          <w:rFonts w:ascii="Times New Roman" w:hAnsi="Times New Roman" w:cs="Times New Roman" w:hint="eastAsia"/>
          <w:sz w:val="24"/>
        </w:rPr>
        <w:t xml:space="preserve"> As shown in </w:t>
      </w:r>
      <w:r w:rsidR="009A32C3" w:rsidRPr="001616D0">
        <w:rPr>
          <w:rFonts w:ascii="Times New Roman" w:hAnsi="Times New Roman" w:cs="Times New Roman"/>
          <w:b/>
          <w:bCs/>
          <w:sz w:val="24"/>
          <w:rPrChange w:id="621" w:author="#NI YUQIN#" w:date="2025-07-28T11:23:00Z" w16du:dateUtc="2025-07-28T03:23:00Z">
            <w:rPr>
              <w:rFonts w:ascii="Times New Roman" w:hAnsi="Times New Roman" w:cs="Times New Roman"/>
              <w:sz w:val="24"/>
            </w:rPr>
          </w:rPrChange>
        </w:rPr>
        <w:t>Figure 2 b</w:t>
      </w:r>
      <w:r w:rsidR="00A43729">
        <w:rPr>
          <w:rFonts w:ascii="Times New Roman" w:hAnsi="Times New Roman" w:cs="Times New Roman" w:hint="eastAsia"/>
          <w:sz w:val="24"/>
        </w:rPr>
        <w:t>, the concentration of Mg</w:t>
      </w:r>
      <w:r w:rsidR="00A43729" w:rsidRPr="00D1414B">
        <w:rPr>
          <w:rFonts w:ascii="Times New Roman" w:hAnsi="Times New Roman" w:cs="Times New Roman"/>
          <w:sz w:val="24"/>
          <w:vertAlign w:val="superscript"/>
          <w:rPrChange w:id="622" w:author="#NI YUQIN#" w:date="2025-07-28T11:26:00Z" w16du:dateUtc="2025-07-28T03:26:00Z">
            <w:rPr>
              <w:rFonts w:ascii="Times New Roman" w:hAnsi="Times New Roman" w:cs="Times New Roman"/>
              <w:sz w:val="24"/>
            </w:rPr>
          </w:rPrChange>
        </w:rPr>
        <w:t>2+</w:t>
      </w:r>
      <w:r w:rsidR="00A43729">
        <w:rPr>
          <w:rFonts w:ascii="Times New Roman" w:hAnsi="Times New Roman" w:cs="Times New Roman" w:hint="eastAsia"/>
          <w:sz w:val="24"/>
        </w:rPr>
        <w:t xml:space="preserve"> remained below 0.2</w:t>
      </w:r>
      <w:r w:rsidR="001616D0">
        <w:rPr>
          <w:rFonts w:ascii="Times New Roman" w:hAnsi="Times New Roman" w:cs="Times New Roman" w:hint="eastAsia"/>
          <w:sz w:val="24"/>
        </w:rPr>
        <w:t>3 ppm because of the high concentration of OH</w:t>
      </w:r>
      <w:r w:rsidR="001616D0">
        <w:rPr>
          <w:rFonts w:ascii="Times New Roman" w:hAnsi="Times New Roman" w:cs="Times New Roman" w:hint="eastAsia"/>
          <w:sz w:val="24"/>
          <w:vertAlign w:val="superscript"/>
        </w:rPr>
        <w:t xml:space="preserve">- </w:t>
      </w:r>
      <w:r w:rsidR="001616D0">
        <w:rPr>
          <w:rFonts w:ascii="Times New Roman" w:hAnsi="Times New Roman" w:cs="Times New Roman" w:hint="eastAsia"/>
          <w:sz w:val="24"/>
        </w:rPr>
        <w:t xml:space="preserve">and low solubility </w:t>
      </w:r>
      <w:r w:rsidR="00E85766">
        <w:rPr>
          <w:rFonts w:ascii="Times New Roman" w:hAnsi="Times New Roman" w:cs="Times New Roman"/>
          <w:sz w:val="24"/>
        </w:rPr>
        <w:t>products</w:t>
      </w:r>
      <w:r w:rsidR="00E85766">
        <w:rPr>
          <w:rFonts w:ascii="Times New Roman" w:hAnsi="Times New Roman" w:cs="Times New Roman" w:hint="eastAsia"/>
          <w:sz w:val="24"/>
        </w:rPr>
        <w:t xml:space="preserve">. </w:t>
      </w:r>
      <w:r w:rsidR="00D513AD">
        <w:rPr>
          <w:rFonts w:ascii="Times New Roman" w:hAnsi="Times New Roman" w:cs="Times New Roman" w:hint="eastAsia"/>
          <w:sz w:val="24"/>
        </w:rPr>
        <w:t>The concentration of Mg</w:t>
      </w:r>
      <w:r w:rsidR="00D513AD" w:rsidRPr="00F1734C">
        <w:rPr>
          <w:rFonts w:ascii="Times New Roman" w:hAnsi="Times New Roman" w:cs="Times New Roman"/>
          <w:sz w:val="24"/>
          <w:vertAlign w:val="superscript"/>
          <w:rPrChange w:id="623" w:author="#NI YUQIN#" w:date="2025-07-28T11:26:00Z" w16du:dateUtc="2025-07-28T03:26:00Z">
            <w:rPr>
              <w:rFonts w:ascii="Times New Roman" w:hAnsi="Times New Roman" w:cs="Times New Roman"/>
              <w:sz w:val="24"/>
            </w:rPr>
          </w:rPrChange>
        </w:rPr>
        <w:t>2+</w:t>
      </w:r>
      <w:r w:rsidR="00D513AD">
        <w:rPr>
          <w:rFonts w:ascii="Times New Roman" w:hAnsi="Times New Roman" w:cs="Times New Roman" w:hint="eastAsia"/>
          <w:sz w:val="24"/>
        </w:rPr>
        <w:t xml:space="preserve"> needed to </w:t>
      </w:r>
      <w:r w:rsidR="00F1734C">
        <w:rPr>
          <w:rFonts w:ascii="Times New Roman" w:hAnsi="Times New Roman" w:cs="Times New Roman" w:hint="eastAsia"/>
          <w:sz w:val="24"/>
        </w:rPr>
        <w:t>less than 4.32 ppb in the BC to avoid precipitating</w:t>
      </w:r>
      <w:r w:rsidR="00E85766">
        <w:rPr>
          <w:rFonts w:ascii="Times New Roman" w:hAnsi="Times New Roman" w:cs="Times New Roman" w:hint="eastAsia"/>
          <w:sz w:val="24"/>
        </w:rPr>
        <w:t xml:space="preserve"> (</w:t>
      </w:r>
      <w:r w:rsidR="00E85766" w:rsidRPr="00FB06AC">
        <w:rPr>
          <w:rFonts w:ascii="Times New Roman" w:hAnsi="Times New Roman" w:cs="Times New Roman"/>
          <w:sz w:val="24"/>
        </w:rPr>
        <w:t>K</w:t>
      </w:r>
      <w:r w:rsidR="00E85766" w:rsidRPr="00FB06AC">
        <w:rPr>
          <w:rFonts w:ascii="Times New Roman" w:hAnsi="Times New Roman" w:cs="Times New Roman"/>
          <w:sz w:val="24"/>
          <w:vertAlign w:val="subscript"/>
        </w:rPr>
        <w:t>sp</w:t>
      </w:r>
      <w:r w:rsidR="00E85766" w:rsidRPr="00FB06AC">
        <w:rPr>
          <w:rFonts w:ascii="Times New Roman" w:hAnsi="Times New Roman" w:cs="Times New Roman"/>
          <w:sz w:val="24"/>
        </w:rPr>
        <w:t xml:space="preserve"> = </w:t>
      </w:r>
      <w:r w:rsidR="00E85766">
        <w:rPr>
          <w:rFonts w:ascii="Times New Roman" w:hAnsi="Times New Roman" w:cs="Times New Roman" w:hint="eastAsia"/>
          <w:sz w:val="24"/>
        </w:rPr>
        <w:t>1.8</w:t>
      </w:r>
      <w:r w:rsidR="00E85766" w:rsidRPr="00FB06AC">
        <w:rPr>
          <w:rFonts w:ascii="Times New Roman" w:hAnsi="Times New Roman" w:cs="Times New Roman"/>
          <w:sz w:val="24"/>
        </w:rPr>
        <w:t xml:space="preserve"> × 10</w:t>
      </w:r>
      <w:r w:rsidR="00E85766" w:rsidRPr="00FB06AC">
        <w:rPr>
          <w:rFonts w:ascii="Times New Roman" w:hAnsi="Times New Roman" w:cs="Times New Roman"/>
          <w:sz w:val="24"/>
          <w:vertAlign w:val="superscript"/>
        </w:rPr>
        <w:t>-</w:t>
      </w:r>
      <w:r w:rsidR="00E85766">
        <w:rPr>
          <w:rFonts w:ascii="Times New Roman" w:hAnsi="Times New Roman" w:cs="Times New Roman" w:hint="eastAsia"/>
          <w:sz w:val="24"/>
          <w:vertAlign w:val="superscript"/>
        </w:rPr>
        <w:t>11</w:t>
      </w:r>
      <w:r w:rsidR="00E85766">
        <w:rPr>
          <w:rFonts w:ascii="Times New Roman" w:hAnsi="Times New Roman" w:cs="Times New Roman" w:hint="eastAsia"/>
          <w:sz w:val="24"/>
        </w:rPr>
        <w:t xml:space="preserve"> for </w:t>
      </w:r>
      <w:r w:rsidR="00E85766" w:rsidRPr="001C44BC">
        <w:rPr>
          <w:rFonts w:ascii="Times New Roman" w:hAnsi="Times New Roman" w:cs="Times New Roman" w:hint="eastAsia"/>
          <w:sz w:val="24"/>
        </w:rPr>
        <w:t>Mg(OH)</w:t>
      </w:r>
      <w:r w:rsidR="00E85766" w:rsidRPr="001C44BC">
        <w:rPr>
          <w:rFonts w:ascii="Times New Roman" w:hAnsi="Times New Roman" w:cs="Times New Roman"/>
          <w:sz w:val="24"/>
          <w:vertAlign w:val="subscript"/>
        </w:rPr>
        <w:t>2</w:t>
      </w:r>
      <w:r w:rsidR="00E85766">
        <w:rPr>
          <w:rFonts w:ascii="Times New Roman" w:hAnsi="Times New Roman" w:cs="Times New Roman" w:hint="eastAsia"/>
          <w:sz w:val="24"/>
          <w:vertAlign w:val="subscript"/>
        </w:rPr>
        <w:t xml:space="preserve"> </w:t>
      </w:r>
      <w:r w:rsidR="00E85766" w:rsidRPr="00135A2C">
        <w:rPr>
          <w:rFonts w:ascii="Times New Roman" w:hAnsi="Times New Roman" w:cs="Times New Roman" w:hint="eastAsia"/>
          <w:sz w:val="24"/>
        </w:rPr>
        <w:t>at</w:t>
      </w:r>
      <w:r w:rsidR="00E85766">
        <w:rPr>
          <w:rFonts w:ascii="Times New Roman" w:hAnsi="Times New Roman" w:cs="Times New Roman" w:hint="eastAsia"/>
          <w:sz w:val="24"/>
        </w:rPr>
        <w:t xml:space="preserve"> 25</w:t>
      </w:r>
      <w:r w:rsidR="00E85766" w:rsidRPr="00135A2C">
        <w:rPr>
          <w:rFonts w:ascii="Times New Roman" w:hAnsi="Times New Roman" w:cs="Times New Roman"/>
          <w:sz w:val="24"/>
        </w:rPr>
        <w:t xml:space="preserve"> ℃</w:t>
      </w:r>
      <w:r w:rsidR="00E85766">
        <w:rPr>
          <w:rFonts w:ascii="Times New Roman" w:hAnsi="Times New Roman" w:cs="Times New Roman" w:hint="eastAsia"/>
          <w:sz w:val="24"/>
        </w:rPr>
        <w:t>)</w:t>
      </w:r>
      <w:r w:rsidR="00655FDE">
        <w:rPr>
          <w:rFonts w:ascii="Times New Roman" w:hAnsi="Times New Roman" w:cs="Times New Roman" w:hint="eastAsia"/>
          <w:sz w:val="24"/>
        </w:rPr>
        <w:t>,</w:t>
      </w:r>
      <w:r w:rsidR="00E85766" w:rsidRPr="00E85766">
        <w:rPr>
          <w:rFonts w:ascii="Times New Roman" w:hAnsi="Times New Roman" w:cs="Times New Roman"/>
          <w:sz w:val="24"/>
        </w:rPr>
        <w:t xml:space="preserve"> </w:t>
      </w:r>
      <w:r w:rsidR="00E85766"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Ij4zMCwgNDM8L3N0eWxlPjwvRGlzcGxheVRleHQ+PHJlY29yZD48cmVjLW51bWJlcj4yODk8L3Jl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E85766">
        <w:rPr>
          <w:rFonts w:ascii="Times New Roman" w:hAnsi="Times New Roman" w:cs="Times New Roman"/>
          <w:sz w:val="24"/>
        </w:rPr>
        <w:instrText xml:space="preserve"> ADDIN EN.CITE </w:instrText>
      </w:r>
      <w:r w:rsidR="00E85766">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Ij4zMCwgNDM8L3N0eWxlPjwvRGlzcGxheVRleHQ+PHJlY29yZD48cmVjLW51bWJlcj4yODk8L3Jl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E85766">
        <w:rPr>
          <w:rFonts w:ascii="Times New Roman" w:hAnsi="Times New Roman" w:cs="Times New Roman"/>
          <w:sz w:val="24"/>
        </w:rPr>
        <w:instrText xml:space="preserve"> ADDIN EN.CITE.DATA </w:instrText>
      </w:r>
      <w:r w:rsidR="00E85766">
        <w:rPr>
          <w:rFonts w:ascii="Times New Roman" w:hAnsi="Times New Roman" w:cs="Times New Roman"/>
          <w:sz w:val="24"/>
        </w:rPr>
      </w:r>
      <w:r w:rsidR="00E85766">
        <w:rPr>
          <w:rFonts w:ascii="Times New Roman" w:hAnsi="Times New Roman" w:cs="Times New Roman"/>
          <w:sz w:val="24"/>
        </w:rPr>
        <w:fldChar w:fldCharType="end"/>
      </w:r>
      <w:r w:rsidR="00E85766" w:rsidRPr="001C44BC">
        <w:rPr>
          <w:rFonts w:ascii="Times New Roman" w:hAnsi="Times New Roman" w:cs="Times New Roman"/>
          <w:sz w:val="24"/>
        </w:rPr>
      </w:r>
      <w:r w:rsidR="00E85766" w:rsidRPr="001C44BC">
        <w:rPr>
          <w:rFonts w:ascii="Times New Roman" w:hAnsi="Times New Roman" w:cs="Times New Roman"/>
          <w:sz w:val="24"/>
        </w:rPr>
        <w:fldChar w:fldCharType="separate"/>
      </w:r>
      <w:r w:rsidR="00E85766" w:rsidRPr="00F01B87">
        <w:rPr>
          <w:rFonts w:ascii="Times New Roman" w:hAnsi="Times New Roman" w:cs="Times New Roman"/>
          <w:noProof/>
          <w:sz w:val="24"/>
          <w:vertAlign w:val="superscript"/>
        </w:rPr>
        <w:t>30, 43</w:t>
      </w:r>
      <w:r w:rsidR="00E85766" w:rsidRPr="001C44BC">
        <w:rPr>
          <w:rFonts w:ascii="Times New Roman" w:hAnsi="Times New Roman" w:cs="Times New Roman"/>
          <w:sz w:val="24"/>
        </w:rPr>
        <w:fldChar w:fldCharType="end"/>
      </w:r>
      <w:r w:rsidR="00655FDE">
        <w:rPr>
          <w:rFonts w:ascii="Times New Roman" w:hAnsi="Times New Roman" w:cs="Times New Roman" w:hint="eastAsia"/>
          <w:sz w:val="24"/>
        </w:rPr>
        <w:t xml:space="preserve"> so Mg</w:t>
      </w:r>
      <w:r w:rsidR="00655FDE" w:rsidRPr="00264E3B">
        <w:rPr>
          <w:rFonts w:ascii="Times New Roman" w:hAnsi="Times New Roman" w:cs="Times New Roman"/>
          <w:sz w:val="24"/>
          <w:vertAlign w:val="superscript"/>
          <w:rPrChange w:id="624" w:author="#NI YUQIN#" w:date="2025-07-28T11:30:00Z" w16du:dateUtc="2025-07-28T03:30:00Z">
            <w:rPr>
              <w:rFonts w:ascii="Times New Roman" w:hAnsi="Times New Roman" w:cs="Times New Roman"/>
              <w:sz w:val="24"/>
            </w:rPr>
          </w:rPrChange>
        </w:rPr>
        <w:t>2+</w:t>
      </w:r>
      <w:r w:rsidR="00655FDE">
        <w:rPr>
          <w:rFonts w:ascii="Times New Roman" w:hAnsi="Times New Roman" w:cs="Times New Roman" w:hint="eastAsia"/>
          <w:sz w:val="24"/>
        </w:rPr>
        <w:t xml:space="preserve"> </w:t>
      </w:r>
      <w:r w:rsidR="009B0279">
        <w:rPr>
          <w:rFonts w:ascii="Times New Roman" w:hAnsi="Times New Roman" w:cs="Times New Roman" w:hint="eastAsia"/>
          <w:sz w:val="24"/>
        </w:rPr>
        <w:t xml:space="preserve">in the BC </w:t>
      </w:r>
      <w:r w:rsidR="00057D54">
        <w:rPr>
          <w:rFonts w:ascii="Times New Roman" w:hAnsi="Times New Roman" w:cs="Times New Roman" w:hint="eastAsia"/>
          <w:sz w:val="24"/>
        </w:rPr>
        <w:t xml:space="preserve">was prone to </w:t>
      </w:r>
      <w:r w:rsidR="004B6D9B">
        <w:rPr>
          <w:rFonts w:ascii="Times New Roman" w:hAnsi="Times New Roman" w:cs="Times New Roman" w:hint="eastAsia"/>
          <w:sz w:val="24"/>
        </w:rPr>
        <w:t>form</w:t>
      </w:r>
      <w:r w:rsidR="009B0279">
        <w:rPr>
          <w:rFonts w:ascii="Times New Roman" w:hAnsi="Times New Roman" w:cs="Times New Roman" w:hint="eastAsia"/>
          <w:sz w:val="24"/>
        </w:rPr>
        <w:t xml:space="preserve"> homogeneous</w:t>
      </w:r>
      <w:r w:rsidR="004B6D9B">
        <w:rPr>
          <w:rFonts w:ascii="Times New Roman" w:hAnsi="Times New Roman" w:cs="Times New Roman" w:hint="eastAsia"/>
          <w:sz w:val="24"/>
        </w:rPr>
        <w:t xml:space="preserve"> </w:t>
      </w:r>
      <w:r w:rsidR="009B0279">
        <w:rPr>
          <w:rFonts w:ascii="Times New Roman" w:hAnsi="Times New Roman" w:cs="Times New Roman" w:hint="eastAsia"/>
          <w:sz w:val="24"/>
        </w:rPr>
        <w:t>precipitates</w:t>
      </w:r>
      <w:r w:rsidR="00264E3B">
        <w:rPr>
          <w:rFonts w:ascii="Times New Roman" w:hAnsi="Times New Roman" w:cs="Times New Roman" w:hint="eastAsia"/>
          <w:sz w:val="24"/>
        </w:rPr>
        <w:t>.</w:t>
      </w:r>
      <w:r w:rsidR="009B0279">
        <w:rPr>
          <w:rFonts w:ascii="Times New Roman" w:hAnsi="Times New Roman" w:cs="Times New Roman" w:hint="eastAsia"/>
          <w:sz w:val="24"/>
        </w:rPr>
        <w:t xml:space="preserve"> Similarly, the concentration of Ca</w:t>
      </w:r>
      <w:r w:rsidR="009B0279" w:rsidRPr="008575B4">
        <w:rPr>
          <w:rFonts w:ascii="Times New Roman" w:hAnsi="Times New Roman" w:cs="Times New Roman"/>
          <w:sz w:val="24"/>
          <w:vertAlign w:val="superscript"/>
          <w:rPrChange w:id="625" w:author="#NI YUQIN#" w:date="2025-07-28T11:49:00Z" w16du:dateUtc="2025-07-28T03:49:00Z">
            <w:rPr>
              <w:rFonts w:ascii="Times New Roman" w:hAnsi="Times New Roman" w:cs="Times New Roman"/>
              <w:sz w:val="24"/>
            </w:rPr>
          </w:rPrChange>
        </w:rPr>
        <w:t>2+</w:t>
      </w:r>
      <w:r w:rsidR="009B0279">
        <w:rPr>
          <w:rFonts w:ascii="Times New Roman" w:hAnsi="Times New Roman" w:cs="Times New Roman" w:hint="eastAsia"/>
          <w:sz w:val="24"/>
        </w:rPr>
        <w:t xml:space="preserve"> </w:t>
      </w:r>
      <w:r w:rsidR="00534860">
        <w:rPr>
          <w:rFonts w:ascii="Times New Roman" w:hAnsi="Times New Roman" w:cs="Times New Roman"/>
          <w:sz w:val="24"/>
        </w:rPr>
        <w:t>exhibited</w:t>
      </w:r>
      <w:r w:rsidR="00534860">
        <w:rPr>
          <w:rFonts w:ascii="Times New Roman" w:hAnsi="Times New Roman" w:cs="Times New Roman" w:hint="eastAsia"/>
          <w:sz w:val="24"/>
        </w:rPr>
        <w:t xml:space="preserve"> a rise followed by a decline. </w:t>
      </w:r>
      <w:r w:rsidR="008575B4">
        <w:rPr>
          <w:rFonts w:ascii="Times New Roman" w:hAnsi="Times New Roman" w:cs="Times New Roman" w:hint="eastAsia"/>
          <w:sz w:val="24"/>
        </w:rPr>
        <w:t>After</w:t>
      </w:r>
      <w:r w:rsidR="00534860">
        <w:rPr>
          <w:rFonts w:ascii="Times New Roman" w:hAnsi="Times New Roman" w:cs="Times New Roman" w:hint="eastAsia"/>
          <w:sz w:val="24"/>
        </w:rPr>
        <w:t xml:space="preserve"> 4 hours, the concentration of Ca</w:t>
      </w:r>
      <w:r w:rsidR="00534860" w:rsidRPr="00F2337E">
        <w:rPr>
          <w:rFonts w:ascii="Times New Roman" w:hAnsi="Times New Roman" w:cs="Times New Roman"/>
          <w:sz w:val="24"/>
          <w:vertAlign w:val="superscript"/>
          <w:rPrChange w:id="626" w:author="#NI YUQIN#" w:date="2025-07-28T11:51:00Z" w16du:dateUtc="2025-07-28T03:51:00Z">
            <w:rPr>
              <w:rFonts w:ascii="Times New Roman" w:hAnsi="Times New Roman" w:cs="Times New Roman"/>
              <w:sz w:val="24"/>
            </w:rPr>
          </w:rPrChange>
        </w:rPr>
        <w:t>2+</w:t>
      </w:r>
      <w:r w:rsidR="00534860">
        <w:rPr>
          <w:rFonts w:ascii="Times New Roman" w:hAnsi="Times New Roman" w:cs="Times New Roman" w:hint="eastAsia"/>
          <w:sz w:val="24"/>
        </w:rPr>
        <w:t xml:space="preserve"> </w:t>
      </w:r>
      <w:r w:rsidR="008575B4">
        <w:rPr>
          <w:rFonts w:ascii="Times New Roman" w:hAnsi="Times New Roman" w:cs="Times New Roman" w:hint="eastAsia"/>
          <w:sz w:val="24"/>
        </w:rPr>
        <w:t>reached</w:t>
      </w:r>
      <w:r w:rsidR="00534860">
        <w:rPr>
          <w:rFonts w:ascii="Times New Roman" w:hAnsi="Times New Roman" w:cs="Times New Roman" w:hint="eastAsia"/>
          <w:sz w:val="24"/>
        </w:rPr>
        <w:t xml:space="preserve"> </w:t>
      </w:r>
      <w:r w:rsidR="00BD265F">
        <w:rPr>
          <w:rFonts w:ascii="Times New Roman" w:hAnsi="Times New Roman" w:cs="Times New Roman" w:hint="eastAsia"/>
          <w:sz w:val="24"/>
        </w:rPr>
        <w:t>1.</w:t>
      </w:r>
      <w:r w:rsidR="006B2CEE">
        <w:rPr>
          <w:rFonts w:ascii="Times New Roman" w:hAnsi="Times New Roman" w:cs="Times New Roman" w:hint="eastAsia"/>
          <w:sz w:val="24"/>
        </w:rPr>
        <w:t>24</w:t>
      </w:r>
      <w:r w:rsidR="00287CA8">
        <w:rPr>
          <w:rFonts w:ascii="Times New Roman" w:hAnsi="Times New Roman" w:cs="Times New Roman" w:hint="eastAsia"/>
          <w:sz w:val="24"/>
        </w:rPr>
        <w:t xml:space="preserve"> </w:t>
      </w:r>
      <w:r w:rsidR="00BD265F">
        <w:rPr>
          <w:rFonts w:ascii="Times New Roman" w:hAnsi="Times New Roman" w:cs="Times New Roman" w:hint="eastAsia"/>
          <w:sz w:val="24"/>
        </w:rPr>
        <w:t>mM</w:t>
      </w:r>
      <w:r w:rsidR="00534860">
        <w:rPr>
          <w:rFonts w:ascii="Times New Roman" w:hAnsi="Times New Roman" w:cs="Times New Roman" w:hint="eastAsia"/>
          <w:sz w:val="24"/>
        </w:rPr>
        <w:t xml:space="preserve"> and </w:t>
      </w:r>
      <w:r w:rsidR="005D10D4">
        <w:rPr>
          <w:rFonts w:ascii="Times New Roman" w:hAnsi="Times New Roman" w:cs="Times New Roman" w:hint="eastAsia"/>
          <w:sz w:val="24"/>
        </w:rPr>
        <w:t>that of OH</w:t>
      </w:r>
      <w:r w:rsidR="005D10D4" w:rsidRPr="00F2337E">
        <w:rPr>
          <w:rFonts w:ascii="Times New Roman" w:hAnsi="Times New Roman" w:cs="Times New Roman"/>
          <w:sz w:val="24"/>
          <w:vertAlign w:val="superscript"/>
          <w:rPrChange w:id="627" w:author="#NI YUQIN#" w:date="2025-07-28T11:51:00Z" w16du:dateUtc="2025-07-28T03:51:00Z">
            <w:rPr>
              <w:rFonts w:ascii="Times New Roman" w:hAnsi="Times New Roman" w:cs="Times New Roman"/>
              <w:sz w:val="24"/>
            </w:rPr>
          </w:rPrChange>
        </w:rPr>
        <w:t>-</w:t>
      </w:r>
      <w:r w:rsidR="005D10D4">
        <w:rPr>
          <w:rFonts w:ascii="Times New Roman" w:hAnsi="Times New Roman" w:cs="Times New Roman" w:hint="eastAsia"/>
          <w:sz w:val="24"/>
        </w:rPr>
        <w:t xml:space="preserve"> </w:t>
      </w:r>
      <w:r w:rsidR="006B2CEE">
        <w:rPr>
          <w:rFonts w:ascii="Times New Roman" w:hAnsi="Times New Roman" w:cs="Times New Roman" w:hint="eastAsia"/>
          <w:sz w:val="24"/>
        </w:rPr>
        <w:t>reached</w:t>
      </w:r>
      <w:r w:rsidR="005D10D4">
        <w:rPr>
          <w:rFonts w:ascii="Times New Roman" w:hAnsi="Times New Roman" w:cs="Times New Roman" w:hint="eastAsia"/>
          <w:sz w:val="24"/>
        </w:rPr>
        <w:t xml:space="preserve"> </w:t>
      </w:r>
      <w:r w:rsidR="00BD2F89">
        <w:rPr>
          <w:rFonts w:ascii="Times New Roman" w:hAnsi="Times New Roman" w:cs="Times New Roman" w:hint="eastAsia"/>
          <w:sz w:val="24"/>
        </w:rPr>
        <w:t>0.0</w:t>
      </w:r>
      <w:r w:rsidR="008F2FBB">
        <w:rPr>
          <w:rFonts w:ascii="Times New Roman" w:hAnsi="Times New Roman" w:cs="Times New Roman" w:hint="eastAsia"/>
          <w:sz w:val="24"/>
        </w:rPr>
        <w:t>98</w:t>
      </w:r>
      <w:r w:rsidR="00F02D3E">
        <w:rPr>
          <w:rFonts w:ascii="Times New Roman" w:hAnsi="Times New Roman" w:cs="Times New Roman" w:hint="eastAsia"/>
          <w:sz w:val="24"/>
        </w:rPr>
        <w:t xml:space="preserve"> M</w:t>
      </w:r>
      <w:r w:rsidR="0039027B">
        <w:rPr>
          <w:rFonts w:ascii="Times New Roman" w:hAnsi="Times New Roman" w:cs="Times New Roman" w:hint="eastAsia"/>
          <w:sz w:val="24"/>
        </w:rPr>
        <w:t>, so the solubility product exceed</w:t>
      </w:r>
      <w:r w:rsidR="008F2FBB">
        <w:rPr>
          <w:rFonts w:ascii="Times New Roman" w:hAnsi="Times New Roman" w:cs="Times New Roman" w:hint="eastAsia"/>
          <w:sz w:val="24"/>
        </w:rPr>
        <w:t>ed</w:t>
      </w:r>
      <w:r w:rsidR="0039027B">
        <w:rPr>
          <w:rFonts w:ascii="Times New Roman" w:hAnsi="Times New Roman" w:cs="Times New Roman" w:hint="eastAsia"/>
          <w:sz w:val="24"/>
        </w:rPr>
        <w:t xml:space="preserve"> the solubility product constant</w:t>
      </w:r>
      <w:r w:rsidR="00F2337E">
        <w:rPr>
          <w:rFonts w:ascii="Times New Roman" w:hAnsi="Times New Roman" w:cs="Times New Roman" w:hint="eastAsia"/>
          <w:sz w:val="24"/>
        </w:rPr>
        <w:t xml:space="preserve"> (</w:t>
      </w:r>
      <w:r w:rsidR="00F2337E" w:rsidRPr="00FB06AC">
        <w:rPr>
          <w:rFonts w:ascii="Times New Roman" w:hAnsi="Times New Roman" w:cs="Times New Roman"/>
          <w:sz w:val="24"/>
        </w:rPr>
        <w:t>K</w:t>
      </w:r>
      <w:r w:rsidR="00F2337E" w:rsidRPr="00FB06AC">
        <w:rPr>
          <w:rFonts w:ascii="Times New Roman" w:hAnsi="Times New Roman" w:cs="Times New Roman"/>
          <w:sz w:val="24"/>
          <w:vertAlign w:val="subscript"/>
        </w:rPr>
        <w:t>sp</w:t>
      </w:r>
      <w:r w:rsidR="00F2337E" w:rsidRPr="00FB06AC">
        <w:rPr>
          <w:rFonts w:ascii="Times New Roman" w:hAnsi="Times New Roman" w:cs="Times New Roman"/>
          <w:sz w:val="24"/>
        </w:rPr>
        <w:t xml:space="preserve"> = </w:t>
      </w:r>
      <w:r w:rsidR="00F2337E">
        <w:rPr>
          <w:rFonts w:ascii="Times New Roman" w:hAnsi="Times New Roman" w:cs="Times New Roman" w:hint="eastAsia"/>
          <w:sz w:val="24"/>
        </w:rPr>
        <w:t>6</w:t>
      </w:r>
      <w:r w:rsidR="00F2337E" w:rsidRPr="00FB06AC">
        <w:rPr>
          <w:rFonts w:ascii="Times New Roman" w:hAnsi="Times New Roman" w:cs="Times New Roman"/>
          <w:sz w:val="24"/>
        </w:rPr>
        <w:t xml:space="preserve"> × 10</w:t>
      </w:r>
      <w:r w:rsidR="00F2337E" w:rsidRPr="00FB06AC">
        <w:rPr>
          <w:rFonts w:ascii="Times New Roman" w:hAnsi="Times New Roman" w:cs="Times New Roman"/>
          <w:sz w:val="24"/>
          <w:vertAlign w:val="superscript"/>
        </w:rPr>
        <w:t>-</w:t>
      </w:r>
      <w:r w:rsidR="00F2337E">
        <w:rPr>
          <w:rFonts w:ascii="Times New Roman" w:hAnsi="Times New Roman" w:cs="Times New Roman" w:hint="eastAsia"/>
          <w:sz w:val="24"/>
          <w:vertAlign w:val="superscript"/>
        </w:rPr>
        <w:t>6</w:t>
      </w:r>
      <w:r w:rsidR="00F2337E">
        <w:rPr>
          <w:rFonts w:ascii="Times New Roman" w:hAnsi="Times New Roman" w:cs="Times New Roman" w:hint="eastAsia"/>
          <w:sz w:val="24"/>
        </w:rPr>
        <w:t xml:space="preserve"> for Ca(OH)</w:t>
      </w:r>
      <w:r w:rsidR="00F2337E" w:rsidRPr="00247D14">
        <w:rPr>
          <w:rFonts w:ascii="Times New Roman" w:hAnsi="Times New Roman" w:cs="Times New Roman" w:hint="eastAsia"/>
          <w:sz w:val="24"/>
          <w:vertAlign w:val="subscript"/>
        </w:rPr>
        <w:t>2</w:t>
      </w:r>
      <w:r w:rsidR="00F2337E" w:rsidRPr="00135A2C">
        <w:rPr>
          <w:rFonts w:ascii="Times New Roman" w:hAnsi="Times New Roman" w:cs="Times New Roman" w:hint="eastAsia"/>
          <w:sz w:val="24"/>
        </w:rPr>
        <w:t xml:space="preserve"> at</w:t>
      </w:r>
      <w:r w:rsidR="00F2337E">
        <w:rPr>
          <w:rFonts w:ascii="Times New Roman" w:hAnsi="Times New Roman" w:cs="Times New Roman" w:hint="eastAsia"/>
          <w:sz w:val="24"/>
        </w:rPr>
        <w:t xml:space="preserve"> 25</w:t>
      </w:r>
      <w:r w:rsidR="00F2337E" w:rsidRPr="00135A2C">
        <w:rPr>
          <w:rFonts w:ascii="Times New Roman" w:hAnsi="Times New Roman" w:cs="Times New Roman"/>
          <w:sz w:val="24"/>
        </w:rPr>
        <w:t xml:space="preserve"> ℃</w:t>
      </w:r>
      <w:r w:rsidR="00F2337E">
        <w:rPr>
          <w:rFonts w:ascii="Times New Roman" w:hAnsi="Times New Roman" w:cs="Times New Roman" w:hint="eastAsia"/>
          <w:sz w:val="24"/>
        </w:rPr>
        <w:t>)</w:t>
      </w:r>
      <w:r w:rsidR="00F04005">
        <w:rPr>
          <w:rFonts w:ascii="Times New Roman" w:hAnsi="Times New Roman" w:cs="Times New Roman" w:hint="eastAsia"/>
          <w:sz w:val="24"/>
        </w:rPr>
        <w:t>.</w:t>
      </w:r>
      <w:r w:rsidR="00F2337E" w:rsidRPr="001C44BC">
        <w:rPr>
          <w:rFonts w:ascii="Times New Roman" w:hAnsi="Times New Roman" w:cs="Times New Roman"/>
          <w:sz w:val="24"/>
        </w:rPr>
        <w:t xml:space="preserve"> </w:t>
      </w:r>
      <w:r w:rsidR="00F2337E"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Ij4zMCwgNDM8L3N0eWxlPjwvRGlzcGxheVRleHQ+PHJlY29yZD48cmVjLW51bWJlcj4yODk8L3Jl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F2337E">
        <w:rPr>
          <w:rFonts w:ascii="Times New Roman" w:hAnsi="Times New Roman" w:cs="Times New Roman"/>
          <w:sz w:val="24"/>
        </w:rPr>
        <w:instrText xml:space="preserve"> ADDIN EN.CITE </w:instrText>
      </w:r>
      <w:r w:rsidR="00F2337E">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Ij4zMCwgNDM8L3N0eWxlPjwvRGlzcGxheVRleHQ+PHJlY29yZD48cmVjLW51bWJlcj4yODk8L3Jl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F2337E">
        <w:rPr>
          <w:rFonts w:ascii="Times New Roman" w:hAnsi="Times New Roman" w:cs="Times New Roman"/>
          <w:sz w:val="24"/>
        </w:rPr>
        <w:instrText xml:space="preserve"> ADDIN EN.CITE.DATA </w:instrText>
      </w:r>
      <w:r w:rsidR="00F2337E">
        <w:rPr>
          <w:rFonts w:ascii="Times New Roman" w:hAnsi="Times New Roman" w:cs="Times New Roman"/>
          <w:sz w:val="24"/>
        </w:rPr>
      </w:r>
      <w:r w:rsidR="00F2337E">
        <w:rPr>
          <w:rFonts w:ascii="Times New Roman" w:hAnsi="Times New Roman" w:cs="Times New Roman"/>
          <w:sz w:val="24"/>
        </w:rPr>
        <w:fldChar w:fldCharType="end"/>
      </w:r>
      <w:r w:rsidR="00F2337E" w:rsidRPr="001C44BC">
        <w:rPr>
          <w:rFonts w:ascii="Times New Roman" w:hAnsi="Times New Roman" w:cs="Times New Roman"/>
          <w:sz w:val="24"/>
        </w:rPr>
      </w:r>
      <w:r w:rsidR="00F2337E" w:rsidRPr="001C44BC">
        <w:rPr>
          <w:rFonts w:ascii="Times New Roman" w:hAnsi="Times New Roman" w:cs="Times New Roman"/>
          <w:sz w:val="24"/>
        </w:rPr>
        <w:fldChar w:fldCharType="separate"/>
      </w:r>
      <w:r w:rsidR="00F2337E" w:rsidRPr="00F01B87">
        <w:rPr>
          <w:rFonts w:ascii="Times New Roman" w:hAnsi="Times New Roman" w:cs="Times New Roman"/>
          <w:noProof/>
          <w:sz w:val="24"/>
          <w:vertAlign w:val="superscript"/>
        </w:rPr>
        <w:t>30, 43</w:t>
      </w:r>
      <w:r w:rsidR="00F2337E" w:rsidRPr="001C44BC">
        <w:rPr>
          <w:rFonts w:ascii="Times New Roman" w:hAnsi="Times New Roman" w:cs="Times New Roman"/>
          <w:sz w:val="24"/>
        </w:rPr>
        <w:fldChar w:fldCharType="end"/>
      </w:r>
      <w:r w:rsidR="008E70C6">
        <w:rPr>
          <w:rFonts w:ascii="Times New Roman" w:hAnsi="Times New Roman" w:cs="Times New Roman" w:hint="eastAsia"/>
          <w:sz w:val="24"/>
        </w:rPr>
        <w:t>.</w:t>
      </w:r>
      <w:r w:rsidR="00096402">
        <w:rPr>
          <w:rFonts w:ascii="Times New Roman" w:hAnsi="Times New Roman" w:cs="Times New Roman" w:hint="eastAsia"/>
          <w:sz w:val="24"/>
        </w:rPr>
        <w:t xml:space="preserve"> </w:t>
      </w:r>
      <w:r w:rsidR="00096402">
        <w:rPr>
          <w:rFonts w:ascii="Times New Roman" w:hAnsi="Times New Roman" w:cs="Times New Roman"/>
          <w:sz w:val="24"/>
        </w:rPr>
        <w:t>T</w:t>
      </w:r>
      <w:r w:rsidR="00096402">
        <w:rPr>
          <w:rFonts w:ascii="Times New Roman" w:hAnsi="Times New Roman" w:cs="Times New Roman" w:hint="eastAsia"/>
          <w:sz w:val="24"/>
        </w:rPr>
        <w:t xml:space="preserve">he </w:t>
      </w:r>
      <w:r w:rsidR="00BE2BEE">
        <w:rPr>
          <w:rFonts w:ascii="Times New Roman" w:hAnsi="Times New Roman" w:cs="Times New Roman" w:hint="eastAsia"/>
          <w:sz w:val="24"/>
        </w:rPr>
        <w:t>sharp decrease of Ca</w:t>
      </w:r>
      <w:r w:rsidR="00BE2BEE" w:rsidRPr="00042319">
        <w:rPr>
          <w:rFonts w:ascii="Times New Roman" w:hAnsi="Times New Roman" w:cs="Times New Roman"/>
          <w:sz w:val="24"/>
          <w:vertAlign w:val="superscript"/>
          <w:rPrChange w:id="628" w:author="#NI YUQIN#" w:date="2025-07-28T11:54:00Z" w16du:dateUtc="2025-07-28T03:54:00Z">
            <w:rPr>
              <w:rFonts w:ascii="Times New Roman" w:hAnsi="Times New Roman" w:cs="Times New Roman"/>
              <w:sz w:val="24"/>
            </w:rPr>
          </w:rPrChange>
        </w:rPr>
        <w:t>2+</w:t>
      </w:r>
      <w:r w:rsidR="00BE2BEE">
        <w:rPr>
          <w:rFonts w:ascii="Times New Roman" w:hAnsi="Times New Roman" w:cs="Times New Roman" w:hint="eastAsia"/>
          <w:sz w:val="24"/>
        </w:rPr>
        <w:t xml:space="preserve"> also proved that</w:t>
      </w:r>
      <w:r w:rsidR="00F04005">
        <w:rPr>
          <w:rFonts w:ascii="Times New Roman" w:hAnsi="Times New Roman" w:cs="Times New Roman" w:hint="eastAsia"/>
          <w:sz w:val="24"/>
        </w:rPr>
        <w:t xml:space="preserve"> Ca-based precipitates continuously </w:t>
      </w:r>
      <w:r w:rsidR="00042319">
        <w:rPr>
          <w:rFonts w:ascii="Times New Roman" w:hAnsi="Times New Roman" w:cs="Times New Roman" w:hint="eastAsia"/>
          <w:sz w:val="24"/>
        </w:rPr>
        <w:t>generated in the solution.</w:t>
      </w:r>
      <w:r w:rsidR="00E27D1D">
        <w:rPr>
          <w:rFonts w:ascii="Times New Roman" w:hAnsi="Times New Roman" w:cs="Times New Roman" w:hint="eastAsia"/>
          <w:sz w:val="24"/>
        </w:rPr>
        <w:t xml:space="preserve"> </w:t>
      </w:r>
    </w:p>
    <w:p w14:paraId="392790EB" w14:textId="2455ADB1" w:rsidR="00E927E5" w:rsidRPr="00103F11" w:rsidRDefault="00271B7D" w:rsidP="00967E21">
      <w:pPr>
        <w:spacing w:line="480" w:lineRule="auto"/>
        <w:rPr>
          <w:rFonts w:ascii="Times New Roman" w:hAnsi="Times New Roman" w:cs="Times New Roman"/>
          <w:sz w:val="24"/>
        </w:rPr>
      </w:pPr>
      <w:r>
        <w:rPr>
          <w:rFonts w:ascii="Times New Roman" w:hAnsi="Times New Roman" w:cs="Times New Roman" w:hint="eastAsia"/>
          <w:sz w:val="24"/>
        </w:rPr>
        <w:t xml:space="preserve">In the SC, the </w:t>
      </w:r>
      <w:r w:rsidR="007B5B2B">
        <w:rPr>
          <w:rFonts w:ascii="Times New Roman" w:hAnsi="Times New Roman" w:cs="Times New Roman" w:hint="eastAsia"/>
          <w:sz w:val="24"/>
        </w:rPr>
        <w:t>leakage of OH</w:t>
      </w:r>
      <w:r w:rsidR="007B5B2B" w:rsidRPr="00425514">
        <w:rPr>
          <w:rFonts w:ascii="Times New Roman" w:hAnsi="Times New Roman" w:cs="Times New Roman"/>
          <w:sz w:val="24"/>
          <w:vertAlign w:val="superscript"/>
          <w:rPrChange w:id="629" w:author="#NI YUQIN#" w:date="2025-07-27T20:05:00Z" w16du:dateUtc="2025-07-27T12:05:00Z">
            <w:rPr>
              <w:rFonts w:ascii="Times New Roman" w:hAnsi="Times New Roman" w:cs="Times New Roman"/>
              <w:sz w:val="24"/>
            </w:rPr>
          </w:rPrChange>
        </w:rPr>
        <w:t>-</w:t>
      </w:r>
      <w:r w:rsidR="007B5B2B">
        <w:rPr>
          <w:rFonts w:ascii="Times New Roman" w:hAnsi="Times New Roman" w:cs="Times New Roman" w:hint="eastAsia"/>
          <w:sz w:val="24"/>
        </w:rPr>
        <w:t xml:space="preserve"> and OH</w:t>
      </w:r>
      <w:r w:rsidR="007B5B2B" w:rsidRPr="00425514">
        <w:rPr>
          <w:rFonts w:ascii="Times New Roman" w:hAnsi="Times New Roman" w:cs="Times New Roman"/>
          <w:sz w:val="24"/>
          <w:vertAlign w:val="superscript"/>
          <w:rPrChange w:id="630" w:author="#NI YUQIN#" w:date="2025-07-27T20:05:00Z" w16du:dateUtc="2025-07-27T12:05:00Z">
            <w:rPr>
              <w:rFonts w:ascii="Times New Roman" w:hAnsi="Times New Roman" w:cs="Times New Roman"/>
              <w:sz w:val="24"/>
            </w:rPr>
          </w:rPrChange>
        </w:rPr>
        <w:t>-</w:t>
      </w:r>
      <w:r w:rsidR="007B5B2B">
        <w:rPr>
          <w:rFonts w:ascii="Times New Roman" w:hAnsi="Times New Roman" w:cs="Times New Roman" w:hint="eastAsia"/>
          <w:sz w:val="24"/>
        </w:rPr>
        <w:t xml:space="preserve"> from water </w:t>
      </w:r>
      <w:r w:rsidR="007B5B2B">
        <w:rPr>
          <w:rFonts w:ascii="Times New Roman" w:hAnsi="Times New Roman" w:cs="Times New Roman"/>
          <w:sz w:val="24"/>
        </w:rPr>
        <w:t>splitting</w:t>
      </w:r>
      <w:r w:rsidR="007B5B2B">
        <w:rPr>
          <w:rFonts w:ascii="Times New Roman" w:hAnsi="Times New Roman" w:cs="Times New Roman" w:hint="eastAsia"/>
          <w:sz w:val="24"/>
        </w:rPr>
        <w:t xml:space="preserve"> on CEM</w:t>
      </w:r>
      <w:r w:rsidR="00103F11">
        <w:rPr>
          <w:rFonts w:ascii="Times New Roman" w:hAnsi="Times New Roman" w:cs="Times New Roman" w:hint="eastAsia"/>
          <w:sz w:val="24"/>
        </w:rPr>
        <w:t xml:space="preserve"> resulted in the</w:t>
      </w:r>
      <w:r w:rsidR="00D74A21">
        <w:rPr>
          <w:rFonts w:ascii="Times New Roman" w:hAnsi="Times New Roman" w:cs="Times New Roman" w:hint="eastAsia"/>
          <w:sz w:val="24"/>
        </w:rPr>
        <w:t xml:space="preserve"> increasing concentration of OH</w:t>
      </w:r>
      <w:r w:rsidR="00D74A21" w:rsidRPr="005E3F46">
        <w:rPr>
          <w:rFonts w:ascii="Times New Roman" w:hAnsi="Times New Roman" w:cs="Times New Roman"/>
          <w:sz w:val="24"/>
          <w:vertAlign w:val="superscript"/>
          <w:rPrChange w:id="631" w:author="#NI YUQIN#" w:date="2025-07-27T20:07:00Z" w16du:dateUtc="2025-07-27T12:07:00Z">
            <w:rPr>
              <w:rFonts w:ascii="Times New Roman" w:hAnsi="Times New Roman" w:cs="Times New Roman"/>
              <w:sz w:val="24"/>
            </w:rPr>
          </w:rPrChange>
        </w:rPr>
        <w:t>-</w:t>
      </w:r>
      <w:r w:rsidR="003569C6">
        <w:rPr>
          <w:rFonts w:ascii="Times New Roman" w:hAnsi="Times New Roman" w:cs="Times New Roman" w:hint="eastAsia"/>
          <w:sz w:val="24"/>
        </w:rPr>
        <w:t xml:space="preserve"> (</w:t>
      </w:r>
      <w:r w:rsidR="003569C6" w:rsidRPr="00795EF3">
        <w:rPr>
          <w:rFonts w:ascii="Times New Roman" w:hAnsi="Times New Roman" w:cs="Times New Roman"/>
          <w:b/>
          <w:bCs/>
          <w:sz w:val="24"/>
          <w:rPrChange w:id="632" w:author="#NI YUQIN#" w:date="2025-07-27T20:08:00Z" w16du:dateUtc="2025-07-27T12:08:00Z">
            <w:rPr>
              <w:rFonts w:ascii="Times New Roman" w:hAnsi="Times New Roman" w:cs="Times New Roman"/>
              <w:sz w:val="24"/>
            </w:rPr>
          </w:rPrChange>
        </w:rPr>
        <w:t xml:space="preserve">Figure 2 </w:t>
      </w:r>
      <w:ins w:id="633" w:author="#NI YUQIN#" w:date="2025-08-01T11:47:00Z" w16du:dateUtc="2025-08-01T03:47:00Z">
        <w:r w:rsidR="00732F7D">
          <w:rPr>
            <w:rFonts w:ascii="Times New Roman" w:hAnsi="Times New Roman" w:cs="Times New Roman" w:hint="eastAsia"/>
            <w:b/>
            <w:bCs/>
            <w:sz w:val="24"/>
          </w:rPr>
          <w:t>d</w:t>
        </w:r>
      </w:ins>
      <w:r w:rsidR="00795EF3">
        <w:rPr>
          <w:rFonts w:ascii="Times New Roman" w:hAnsi="Times New Roman" w:cs="Times New Roman" w:hint="eastAsia"/>
          <w:sz w:val="24"/>
        </w:rPr>
        <w:t>)</w:t>
      </w:r>
      <w:r w:rsidR="005E3F46">
        <w:rPr>
          <w:rFonts w:ascii="Times New Roman" w:hAnsi="Times New Roman" w:cs="Times New Roman" w:hint="eastAsia"/>
          <w:sz w:val="24"/>
        </w:rPr>
        <w:t>. It</w:t>
      </w:r>
      <w:r w:rsidR="00D74A21">
        <w:rPr>
          <w:rFonts w:ascii="Times New Roman" w:hAnsi="Times New Roman" w:cs="Times New Roman" w:hint="eastAsia"/>
          <w:sz w:val="24"/>
        </w:rPr>
        <w:t xml:space="preserve"> </w:t>
      </w:r>
      <w:r w:rsidR="00D74A21">
        <w:rPr>
          <w:rFonts w:ascii="Times New Roman" w:hAnsi="Times New Roman" w:cs="Times New Roman"/>
          <w:sz w:val="24"/>
        </w:rPr>
        <w:t>facilitat</w:t>
      </w:r>
      <w:r w:rsidR="005E3F46">
        <w:rPr>
          <w:rFonts w:ascii="Times New Roman" w:hAnsi="Times New Roman" w:cs="Times New Roman" w:hint="eastAsia"/>
          <w:sz w:val="24"/>
        </w:rPr>
        <w:t>ed</w:t>
      </w:r>
      <w:r w:rsidR="00D74A21">
        <w:rPr>
          <w:rFonts w:ascii="Times New Roman" w:hAnsi="Times New Roman" w:cs="Times New Roman" w:hint="eastAsia"/>
          <w:sz w:val="24"/>
        </w:rPr>
        <w:t xml:space="preserve"> the reaction </w:t>
      </w:r>
      <w:r w:rsidR="005E3F46">
        <w:rPr>
          <w:rFonts w:ascii="Times New Roman" w:hAnsi="Times New Roman" w:cs="Times New Roman" w:hint="eastAsia"/>
          <w:sz w:val="24"/>
        </w:rPr>
        <w:t>of OH</w:t>
      </w:r>
      <w:r w:rsidR="005E3F46" w:rsidRPr="005E3F46">
        <w:rPr>
          <w:rFonts w:ascii="Times New Roman" w:hAnsi="Times New Roman" w:cs="Times New Roman"/>
          <w:sz w:val="24"/>
          <w:vertAlign w:val="superscript"/>
          <w:rPrChange w:id="634" w:author="#NI YUQIN#" w:date="2025-07-27T20:07:00Z" w16du:dateUtc="2025-07-27T12:07:00Z">
            <w:rPr>
              <w:rFonts w:ascii="Times New Roman" w:hAnsi="Times New Roman" w:cs="Times New Roman"/>
              <w:sz w:val="24"/>
            </w:rPr>
          </w:rPrChange>
        </w:rPr>
        <w:t>-</w:t>
      </w:r>
      <w:r w:rsidR="005E3F46">
        <w:rPr>
          <w:rFonts w:ascii="Times New Roman" w:hAnsi="Times New Roman" w:cs="Times New Roman" w:hint="eastAsia"/>
          <w:sz w:val="24"/>
        </w:rPr>
        <w:t xml:space="preserve"> </w:t>
      </w:r>
      <w:r w:rsidR="00D74A21">
        <w:rPr>
          <w:rFonts w:ascii="Times New Roman" w:hAnsi="Times New Roman" w:cs="Times New Roman" w:hint="eastAsia"/>
          <w:sz w:val="24"/>
        </w:rPr>
        <w:t xml:space="preserve">with </w:t>
      </w:r>
      <w:r w:rsidR="003569C6" w:rsidRPr="003569C6">
        <w:rPr>
          <w:rFonts w:ascii="Times New Roman" w:hAnsi="Times New Roman" w:cs="Times New Roman" w:hint="eastAsia"/>
          <w:sz w:val="24"/>
        </w:rPr>
        <w:t>abundant</w:t>
      </w:r>
      <w:r w:rsidR="005E3F46">
        <w:rPr>
          <w:rFonts w:ascii="Times New Roman" w:hAnsi="Times New Roman" w:cs="Times New Roman" w:hint="eastAsia"/>
          <w:sz w:val="24"/>
        </w:rPr>
        <w:t xml:space="preserve"> </w:t>
      </w:r>
      <w:r w:rsidR="005E3F46">
        <w:rPr>
          <w:rFonts w:ascii="Times New Roman" w:hAnsi="Times New Roman" w:cs="Times New Roman"/>
          <w:sz w:val="24"/>
        </w:rPr>
        <w:t>divalent</w:t>
      </w:r>
      <w:r w:rsidR="005E3F46">
        <w:rPr>
          <w:rFonts w:ascii="Times New Roman" w:hAnsi="Times New Roman" w:cs="Times New Roman" w:hint="eastAsia"/>
          <w:sz w:val="24"/>
        </w:rPr>
        <w:t xml:space="preserve"> ions in the SC</w:t>
      </w:r>
      <w:r w:rsidR="00795EF3">
        <w:rPr>
          <w:rFonts w:ascii="Times New Roman" w:hAnsi="Times New Roman" w:cs="Times New Roman" w:hint="eastAsia"/>
          <w:sz w:val="24"/>
        </w:rPr>
        <w:t xml:space="preserve"> (</w:t>
      </w:r>
      <w:r w:rsidR="00795EF3" w:rsidRPr="00795EF3">
        <w:rPr>
          <w:rFonts w:ascii="Times New Roman" w:hAnsi="Times New Roman" w:cs="Times New Roman"/>
          <w:b/>
          <w:bCs/>
          <w:sz w:val="24"/>
          <w:rPrChange w:id="635" w:author="#NI YUQIN#" w:date="2025-07-27T20:08:00Z" w16du:dateUtc="2025-07-27T12:08:00Z">
            <w:rPr>
              <w:rFonts w:ascii="Times New Roman" w:hAnsi="Times New Roman" w:cs="Times New Roman"/>
              <w:sz w:val="24"/>
            </w:rPr>
          </w:rPrChange>
        </w:rPr>
        <w:t xml:space="preserve">Figure 2 </w:t>
      </w:r>
      <w:ins w:id="636" w:author="#NI YUQIN#" w:date="2025-08-01T11:47:00Z" w16du:dateUtc="2025-08-01T03:47:00Z">
        <w:r w:rsidR="00732F7D">
          <w:rPr>
            <w:rFonts w:ascii="Times New Roman" w:hAnsi="Times New Roman" w:cs="Times New Roman" w:hint="eastAsia"/>
            <w:b/>
            <w:bCs/>
            <w:sz w:val="24"/>
          </w:rPr>
          <w:t>a</w:t>
        </w:r>
      </w:ins>
      <w:r w:rsidR="00795EF3">
        <w:rPr>
          <w:rFonts w:ascii="Times New Roman" w:hAnsi="Times New Roman" w:cs="Times New Roman" w:hint="eastAsia"/>
          <w:sz w:val="24"/>
        </w:rPr>
        <w:t>)</w:t>
      </w:r>
      <w:r w:rsidR="005E3F46">
        <w:rPr>
          <w:rFonts w:ascii="Times New Roman" w:hAnsi="Times New Roman" w:cs="Times New Roman" w:hint="eastAsia"/>
          <w:sz w:val="24"/>
        </w:rPr>
        <w:t>.</w:t>
      </w:r>
      <w:r w:rsidR="00715D22">
        <w:rPr>
          <w:rFonts w:ascii="Times New Roman" w:hAnsi="Times New Roman" w:cs="Times New Roman" w:hint="eastAsia"/>
          <w:sz w:val="24"/>
        </w:rPr>
        <w:t xml:space="preserve"> </w:t>
      </w:r>
      <w:r w:rsidR="00A80E0F">
        <w:rPr>
          <w:rFonts w:ascii="Times New Roman" w:hAnsi="Times New Roman" w:cs="Times New Roman" w:hint="eastAsia"/>
          <w:sz w:val="24"/>
        </w:rPr>
        <w:t>In the SC, the concentration of OH</w:t>
      </w:r>
      <w:r w:rsidR="00A80E0F" w:rsidRPr="001D7FF4">
        <w:rPr>
          <w:rFonts w:ascii="Times New Roman" w:hAnsi="Times New Roman" w:cs="Times New Roman" w:hint="eastAsia"/>
          <w:sz w:val="24"/>
          <w:vertAlign w:val="superscript"/>
        </w:rPr>
        <w:t>-</w:t>
      </w:r>
      <w:r w:rsidR="00A80E0F">
        <w:rPr>
          <w:rFonts w:ascii="Times New Roman" w:hAnsi="Times New Roman" w:cs="Times New Roman" w:hint="eastAsia"/>
          <w:sz w:val="24"/>
        </w:rPr>
        <w:t xml:space="preserve"> increased with time and the pH reached 9 at 4 hours (</w:t>
      </w:r>
      <w:r w:rsidR="00A80E0F" w:rsidRPr="001716F5">
        <w:rPr>
          <w:rFonts w:ascii="Times New Roman" w:hAnsi="Times New Roman" w:cs="Times New Roman" w:hint="eastAsia"/>
          <w:b/>
          <w:bCs/>
          <w:sz w:val="24"/>
        </w:rPr>
        <w:t xml:space="preserve">Figure </w:t>
      </w:r>
      <w:ins w:id="637" w:author="#NI YUQIN#" w:date="2025-08-01T11:49:00Z" w16du:dateUtc="2025-08-01T03:49:00Z">
        <w:r w:rsidR="00822DA9">
          <w:rPr>
            <w:rFonts w:ascii="Times New Roman" w:hAnsi="Times New Roman" w:cs="Times New Roman" w:hint="eastAsia"/>
            <w:b/>
            <w:bCs/>
            <w:sz w:val="24"/>
          </w:rPr>
          <w:t>2 d</w:t>
        </w:r>
      </w:ins>
      <w:r w:rsidR="00A80E0F">
        <w:rPr>
          <w:rFonts w:ascii="Times New Roman" w:hAnsi="Times New Roman" w:cs="Times New Roman" w:hint="eastAsia"/>
          <w:sz w:val="24"/>
        </w:rPr>
        <w:t>), accompanied by the sharper decrease in the concentration of Mg</w:t>
      </w:r>
      <w:r w:rsidR="00A80E0F">
        <w:rPr>
          <w:rFonts w:ascii="Times New Roman" w:hAnsi="Times New Roman" w:cs="Times New Roman" w:hint="eastAsia"/>
          <w:sz w:val="24"/>
          <w:vertAlign w:val="superscript"/>
        </w:rPr>
        <w:t>2+</w:t>
      </w:r>
      <w:r w:rsidR="00A80E0F">
        <w:rPr>
          <w:rFonts w:ascii="Times New Roman" w:hAnsi="Times New Roman" w:cs="Times New Roman" w:hint="eastAsia"/>
          <w:sz w:val="24"/>
        </w:rPr>
        <w:t xml:space="preserve"> (</w:t>
      </w:r>
      <w:r w:rsidR="00A80E0F" w:rsidRPr="001716F5">
        <w:rPr>
          <w:rFonts w:ascii="Times New Roman" w:hAnsi="Times New Roman" w:cs="Times New Roman" w:hint="eastAsia"/>
          <w:b/>
          <w:bCs/>
          <w:sz w:val="24"/>
        </w:rPr>
        <w:t xml:space="preserve">Figure </w:t>
      </w:r>
      <w:r w:rsidR="00822DA9">
        <w:rPr>
          <w:rFonts w:ascii="Times New Roman" w:hAnsi="Times New Roman" w:cs="Times New Roman" w:hint="eastAsia"/>
          <w:b/>
          <w:bCs/>
          <w:sz w:val="24"/>
        </w:rPr>
        <w:t>2 a</w:t>
      </w:r>
      <w:r w:rsidR="00A80E0F">
        <w:rPr>
          <w:rFonts w:ascii="Times New Roman" w:hAnsi="Times New Roman" w:cs="Times New Roman" w:hint="eastAsia"/>
          <w:sz w:val="24"/>
        </w:rPr>
        <w:t xml:space="preserve">). After </w:t>
      </w:r>
      <w:r w:rsidR="00B5779C">
        <w:rPr>
          <w:rFonts w:ascii="Times New Roman" w:hAnsi="Times New Roman" w:cs="Times New Roman" w:hint="eastAsia"/>
          <w:sz w:val="24"/>
        </w:rPr>
        <w:t>4 hours, the concentration of Mg</w:t>
      </w:r>
      <w:r w:rsidR="00B5779C" w:rsidRPr="006F7824">
        <w:rPr>
          <w:rFonts w:ascii="Times New Roman" w:hAnsi="Times New Roman" w:cs="Times New Roman"/>
          <w:sz w:val="24"/>
          <w:vertAlign w:val="superscript"/>
          <w:rPrChange w:id="638" w:author="#NI YUQIN#" w:date="2025-07-28T13:44:00Z" w16du:dateUtc="2025-07-28T05:44:00Z">
            <w:rPr>
              <w:rFonts w:ascii="Times New Roman" w:hAnsi="Times New Roman" w:cs="Times New Roman"/>
              <w:sz w:val="24"/>
            </w:rPr>
          </w:rPrChange>
        </w:rPr>
        <w:t>2+</w:t>
      </w:r>
      <w:r w:rsidR="00B5779C">
        <w:rPr>
          <w:rFonts w:ascii="Times New Roman" w:hAnsi="Times New Roman" w:cs="Times New Roman" w:hint="eastAsia"/>
          <w:sz w:val="24"/>
        </w:rPr>
        <w:t xml:space="preserve"> reached 2.406 g/L</w:t>
      </w:r>
      <w:r w:rsidR="00AE3339">
        <w:rPr>
          <w:rFonts w:ascii="Times New Roman" w:hAnsi="Times New Roman" w:cs="Times New Roman" w:hint="eastAsia"/>
          <w:sz w:val="24"/>
        </w:rPr>
        <w:t xml:space="preserve"> and</w:t>
      </w:r>
      <w:r w:rsidR="00B5779C">
        <w:rPr>
          <w:rFonts w:ascii="Times New Roman" w:hAnsi="Times New Roman" w:cs="Times New Roman" w:hint="eastAsia"/>
          <w:sz w:val="24"/>
        </w:rPr>
        <w:t xml:space="preserve"> that of OH</w:t>
      </w:r>
      <w:r w:rsidR="00B5779C" w:rsidRPr="006F7824">
        <w:rPr>
          <w:rFonts w:ascii="Times New Roman" w:hAnsi="Times New Roman" w:cs="Times New Roman"/>
          <w:sz w:val="24"/>
          <w:vertAlign w:val="superscript"/>
          <w:rPrChange w:id="639" w:author="#NI YUQIN#" w:date="2025-07-28T13:44:00Z" w16du:dateUtc="2025-07-28T05:44:00Z">
            <w:rPr>
              <w:rFonts w:ascii="Times New Roman" w:hAnsi="Times New Roman" w:cs="Times New Roman"/>
              <w:sz w:val="24"/>
            </w:rPr>
          </w:rPrChange>
        </w:rPr>
        <w:t>-</w:t>
      </w:r>
      <w:r w:rsidR="00B5779C">
        <w:rPr>
          <w:rFonts w:ascii="Times New Roman" w:hAnsi="Times New Roman" w:cs="Times New Roman" w:hint="eastAsia"/>
          <w:sz w:val="24"/>
        </w:rPr>
        <w:t xml:space="preserve"> reached </w:t>
      </w:r>
      <w:r w:rsidR="00AE3339">
        <w:rPr>
          <w:rFonts w:ascii="Times New Roman" w:hAnsi="Times New Roman" w:cs="Times New Roman" w:hint="eastAsia"/>
          <w:sz w:val="24"/>
        </w:rPr>
        <w:t>0.038 mM</w:t>
      </w:r>
      <w:r w:rsidR="00CB4F9D">
        <w:rPr>
          <w:rFonts w:ascii="Times New Roman" w:hAnsi="Times New Roman" w:cs="Times New Roman" w:hint="eastAsia"/>
          <w:sz w:val="24"/>
        </w:rPr>
        <w:t>. The solubility product exceeded the K</w:t>
      </w:r>
      <w:r w:rsidR="00CB4F9D" w:rsidRPr="00CB4F9D">
        <w:rPr>
          <w:rFonts w:ascii="Times New Roman" w:hAnsi="Times New Roman" w:cs="Times New Roman"/>
          <w:sz w:val="24"/>
          <w:vertAlign w:val="subscript"/>
          <w:rPrChange w:id="640" w:author="#NI YUQIN#" w:date="2025-07-28T13:43:00Z" w16du:dateUtc="2025-07-28T05:43:00Z">
            <w:rPr>
              <w:rFonts w:ascii="Times New Roman" w:hAnsi="Times New Roman" w:cs="Times New Roman"/>
              <w:sz w:val="24"/>
            </w:rPr>
          </w:rPrChange>
        </w:rPr>
        <w:t>sp</w:t>
      </w:r>
      <w:r w:rsidR="006F7824">
        <w:rPr>
          <w:rFonts w:ascii="Times New Roman" w:hAnsi="Times New Roman" w:cs="Times New Roman" w:hint="eastAsia"/>
          <w:sz w:val="24"/>
        </w:rPr>
        <w:t>, illustrating the abundant deposit formation after 4 hours</w:t>
      </w:r>
      <w:r w:rsidR="00CB4F9D">
        <w:rPr>
          <w:rFonts w:ascii="Times New Roman" w:hAnsi="Times New Roman" w:cs="Times New Roman" w:hint="eastAsia"/>
          <w:sz w:val="24"/>
        </w:rPr>
        <w:t>.</w:t>
      </w:r>
    </w:p>
    <w:p w14:paraId="733F49E9" w14:textId="416943D9" w:rsidR="00AF1A3B" w:rsidRPr="000D2922" w:rsidRDefault="003C7AAD" w:rsidP="00185397">
      <w:pPr>
        <w:spacing w:line="480" w:lineRule="auto"/>
        <w:rPr>
          <w:ins w:id="641" w:author="#NI YUQIN#" w:date="2025-08-01T10:53:00Z" w16du:dateUtc="2025-08-01T02:53:00Z"/>
          <w:rFonts w:ascii="Times New Roman" w:hAnsi="Times New Roman" w:cs="Times New Roman"/>
          <w:sz w:val="24"/>
        </w:rPr>
      </w:pPr>
      <w:r>
        <w:rPr>
          <w:rFonts w:ascii="Times New Roman" w:hAnsi="Times New Roman" w:cs="Times New Roman" w:hint="eastAsia"/>
          <w:sz w:val="24"/>
        </w:rPr>
        <w:t xml:space="preserve">Another scaling mechanism </w:t>
      </w:r>
      <w:r w:rsidRPr="001D10F6">
        <w:rPr>
          <w:rFonts w:ascii="Times New Roman" w:hAnsi="Times New Roman" w:cs="Times New Roman"/>
          <w:sz w:val="24"/>
        </w:rPr>
        <w:t>involve</w:t>
      </w:r>
      <w:r w:rsidRPr="001D10F6">
        <w:rPr>
          <w:rFonts w:ascii="Times New Roman" w:hAnsi="Times New Roman" w:cs="Times New Roman" w:hint="eastAsia"/>
          <w:sz w:val="24"/>
        </w:rPr>
        <w:t>d</w:t>
      </w:r>
      <w:r w:rsidRPr="001D10F6">
        <w:rPr>
          <w:rFonts w:ascii="Times New Roman" w:hAnsi="Times New Roman" w:cs="Times New Roman"/>
          <w:sz w:val="24"/>
        </w:rPr>
        <w:t xml:space="preserve"> scaling that initially form</w:t>
      </w:r>
      <w:r w:rsidRPr="001D10F6">
        <w:rPr>
          <w:rFonts w:ascii="Times New Roman" w:hAnsi="Times New Roman" w:cs="Times New Roman" w:hint="eastAsia"/>
          <w:sz w:val="24"/>
        </w:rPr>
        <w:t>ed</w:t>
      </w:r>
      <w:r w:rsidRPr="001D10F6">
        <w:rPr>
          <w:rFonts w:ascii="Times New Roman" w:hAnsi="Times New Roman" w:cs="Times New Roman"/>
          <w:sz w:val="24"/>
        </w:rPr>
        <w:t xml:space="preserve"> on </w:t>
      </w:r>
      <w:commentRangeStart w:id="642"/>
      <w:commentRangeStart w:id="643"/>
      <w:r w:rsidRPr="001D10F6">
        <w:rPr>
          <w:rFonts w:ascii="Times New Roman" w:hAnsi="Times New Roman" w:cs="Times New Roman"/>
          <w:sz w:val="24"/>
        </w:rPr>
        <w:t xml:space="preserve">the surface of </w:t>
      </w:r>
      <w:r w:rsidRPr="001D10F6">
        <w:rPr>
          <w:rFonts w:ascii="Times New Roman" w:hAnsi="Times New Roman" w:cs="Times New Roman" w:hint="eastAsia"/>
          <w:sz w:val="24"/>
        </w:rPr>
        <w:t xml:space="preserve">IEMs </w:t>
      </w:r>
      <w:r w:rsidRPr="001D10F6">
        <w:rPr>
          <w:rFonts w:ascii="Times New Roman" w:hAnsi="Times New Roman" w:cs="Times New Roman"/>
          <w:sz w:val="24"/>
        </w:rPr>
        <w:t>and t</w:t>
      </w:r>
      <w:commentRangeEnd w:id="642"/>
      <w:r>
        <w:rPr>
          <w:rStyle w:val="a4"/>
        </w:rPr>
        <w:commentReference w:id="642"/>
      </w:r>
      <w:commentRangeEnd w:id="643"/>
      <w:r>
        <w:rPr>
          <w:rStyle w:val="a4"/>
        </w:rPr>
        <w:commentReference w:id="643"/>
      </w:r>
      <w:r w:rsidRPr="001D10F6">
        <w:rPr>
          <w:rFonts w:ascii="Times New Roman" w:hAnsi="Times New Roman" w:cs="Times New Roman"/>
          <w:sz w:val="24"/>
        </w:rPr>
        <w:t>hen detache</w:t>
      </w:r>
      <w:r w:rsidRPr="001D10F6">
        <w:rPr>
          <w:rFonts w:ascii="Times New Roman" w:hAnsi="Times New Roman" w:cs="Times New Roman" w:hint="eastAsia"/>
          <w:sz w:val="24"/>
        </w:rPr>
        <w:t>d</w:t>
      </w:r>
      <w:r w:rsidRPr="001D10F6">
        <w:rPr>
          <w:rFonts w:ascii="Times New Roman" w:hAnsi="Times New Roman" w:cs="Times New Roman"/>
          <w:sz w:val="24"/>
        </w:rPr>
        <w:t xml:space="preserve"> into the bulk solution.</w:t>
      </w:r>
      <w:r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cHQiPjMwLCAzMTwvc3R5bGU+PC9EaXNwbGF5VGV4dD48cmVjb3JkPjxyZWMtbnVtYmVyPjI4Njwv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Pr>
          <w:rFonts w:ascii="Times New Roman" w:hAnsi="Times New Roman" w:cs="Times New Roman"/>
          <w:sz w:val="24"/>
        </w:rPr>
        <w:instrText xml:space="preserve"> ADDIN EN.CITE </w:instrText>
      </w:r>
      <w:r>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cHQiPjMwLCAzMTwvc3R5bGU+PC9EaXNwbGF5VGV4dD48cmVjb3JkPjxyZWMtbnVtYmVyPjI4Njwv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Pr>
          <w:rFonts w:ascii="Times New Roman" w:hAnsi="Times New Roman" w:cs="Times New Roman"/>
          <w:sz w:val="24"/>
        </w:rPr>
        <w:instrText xml:space="preserve"> ADDIN EN.CITE.DATA </w:instrText>
      </w:r>
      <w:r>
        <w:rPr>
          <w:rFonts w:ascii="Times New Roman" w:hAnsi="Times New Roman" w:cs="Times New Roman"/>
          <w:sz w:val="24"/>
        </w:rPr>
      </w:r>
      <w:r>
        <w:rPr>
          <w:rFonts w:ascii="Times New Roman" w:hAnsi="Times New Roman" w:cs="Times New Roman"/>
          <w:sz w:val="24"/>
        </w:rPr>
        <w:fldChar w:fldCharType="end"/>
      </w:r>
      <w:r w:rsidRPr="001D10F6">
        <w:rPr>
          <w:rFonts w:ascii="Times New Roman" w:hAnsi="Times New Roman" w:cs="Times New Roman"/>
          <w:sz w:val="24"/>
        </w:rPr>
      </w:r>
      <w:r w:rsidRPr="001D10F6">
        <w:rPr>
          <w:rFonts w:ascii="Times New Roman" w:hAnsi="Times New Roman" w:cs="Times New Roman"/>
          <w:sz w:val="24"/>
        </w:rPr>
        <w:fldChar w:fldCharType="separate"/>
      </w:r>
      <w:r w:rsidRPr="007C44F9">
        <w:rPr>
          <w:rFonts w:ascii="Times New Roman" w:hAnsi="Times New Roman" w:cs="Times New Roman"/>
          <w:noProof/>
          <w:sz w:val="24"/>
          <w:vertAlign w:val="superscript"/>
        </w:rPr>
        <w:t>30, 31</w:t>
      </w:r>
      <w:r w:rsidRPr="001D10F6">
        <w:rPr>
          <w:rFonts w:ascii="Times New Roman" w:hAnsi="Times New Roman" w:cs="Times New Roman"/>
          <w:sz w:val="24"/>
        </w:rPr>
        <w:fldChar w:fldCharType="end"/>
      </w:r>
      <w:r w:rsidR="00A038E6">
        <w:rPr>
          <w:rFonts w:ascii="Times New Roman" w:hAnsi="Times New Roman" w:cs="Times New Roman" w:hint="eastAsia"/>
          <w:sz w:val="24"/>
        </w:rPr>
        <w:t xml:space="preserve"> </w:t>
      </w:r>
      <w:ins w:id="644" w:author="#NI YUQIN#" w:date="2025-08-01T10:55:00Z" w16du:dateUtc="2025-08-01T02:55:00Z">
        <w:r w:rsidR="00F06ED1" w:rsidRPr="00F06ED1">
          <w:rPr>
            <w:rFonts w:ascii="Times New Roman" w:hAnsi="Times New Roman" w:cs="Times New Roman" w:hint="eastAsia"/>
            <w:sz w:val="24"/>
          </w:rPr>
          <w:t xml:space="preserve">Deposits heterogeneously nucleated on the membrane surface </w:t>
        </w:r>
        <w:r w:rsidR="004530B8">
          <w:rPr>
            <w:rFonts w:ascii="Times New Roman" w:hAnsi="Times New Roman" w:cs="Times New Roman" w:hint="eastAsia"/>
            <w:sz w:val="24"/>
          </w:rPr>
          <w:t>might</w:t>
        </w:r>
      </w:ins>
      <w:ins w:id="645" w:author="#NI YUQIN#" w:date="2025-08-01T10:56:00Z" w16du:dateUtc="2025-08-01T02:56:00Z">
        <w:r w:rsidR="000D2922">
          <w:rPr>
            <w:rFonts w:ascii="Times New Roman" w:hAnsi="Times New Roman" w:cs="Times New Roman" w:hint="eastAsia"/>
            <w:sz w:val="24"/>
          </w:rPr>
          <w:t xml:space="preserve"> detach from </w:t>
        </w:r>
      </w:ins>
      <w:ins w:id="646" w:author="#NI YUQIN#" w:date="2025-08-01T10:55:00Z" w16du:dateUtc="2025-08-01T02:55:00Z">
        <w:r w:rsidR="00F06ED1" w:rsidRPr="00F06ED1">
          <w:rPr>
            <w:rFonts w:ascii="Times New Roman" w:hAnsi="Times New Roman" w:cs="Times New Roman" w:hint="eastAsia"/>
            <w:sz w:val="24"/>
          </w:rPr>
          <w:t>the membrane surface</w:t>
        </w:r>
      </w:ins>
      <w:ins w:id="647" w:author="#NI YUQIN#" w:date="2025-08-01T10:56:00Z" w16du:dateUtc="2025-08-01T02:56:00Z">
        <w:r w:rsidR="000D2922">
          <w:rPr>
            <w:rFonts w:ascii="Times New Roman" w:hAnsi="Times New Roman" w:cs="Times New Roman" w:hint="eastAsia"/>
            <w:sz w:val="24"/>
          </w:rPr>
          <w:t>, which could be reflected by the decrease of vo</w:t>
        </w:r>
      </w:ins>
      <w:ins w:id="648" w:author="#NI YUQIN#" w:date="2025-08-01T10:57:00Z" w16du:dateUtc="2025-08-01T02:57:00Z">
        <w:r w:rsidR="000D2922">
          <w:rPr>
            <w:rFonts w:ascii="Times New Roman" w:hAnsi="Times New Roman" w:cs="Times New Roman" w:hint="eastAsia"/>
            <w:sz w:val="24"/>
          </w:rPr>
          <w:t>ltage (</w:t>
        </w:r>
        <w:r w:rsidR="000D2922" w:rsidRPr="00E4372B">
          <w:rPr>
            <w:rFonts w:ascii="Times New Roman" w:hAnsi="Times New Roman" w:cs="Times New Roman" w:hint="eastAsia"/>
            <w:b/>
            <w:bCs/>
            <w:sz w:val="24"/>
          </w:rPr>
          <w:t>Figure S10</w:t>
        </w:r>
        <w:r w:rsidR="000D2922">
          <w:rPr>
            <w:rFonts w:ascii="Times New Roman" w:hAnsi="Times New Roman" w:cs="Times New Roman" w:hint="eastAsia"/>
            <w:sz w:val="24"/>
          </w:rPr>
          <w:t xml:space="preserve">) </w:t>
        </w:r>
        <w:r w:rsidR="000D2922" w:rsidRPr="001D10F6">
          <w:rPr>
            <w:rFonts w:ascii="Times New Roman" w:hAnsi="Times New Roman" w:cs="Times New Roman" w:hint="eastAsia"/>
            <w:sz w:val="24"/>
          </w:rPr>
          <w:t>.</w:t>
        </w:r>
      </w:ins>
      <w:r w:rsidR="00FE702E" w:rsidRPr="001D10F6">
        <w:rPr>
          <w:rFonts w:ascii="Times New Roman" w:hAnsi="Times New Roman" w:cs="Times New Roman" w:hint="eastAsia"/>
          <w:sz w:val="24"/>
        </w:rPr>
        <w:t xml:space="preserve"> Once the scaling </w:t>
      </w:r>
      <w:r w:rsidR="00FE702E" w:rsidRPr="001D10F6">
        <w:rPr>
          <w:rFonts w:ascii="Times New Roman" w:hAnsi="Times New Roman" w:cs="Times New Roman"/>
          <w:sz w:val="24"/>
        </w:rPr>
        <w:t>shredded</w:t>
      </w:r>
      <w:r w:rsidR="00FE702E" w:rsidRPr="001D10F6">
        <w:rPr>
          <w:rFonts w:ascii="Times New Roman" w:hAnsi="Times New Roman" w:cs="Times New Roman" w:hint="eastAsia"/>
          <w:sz w:val="24"/>
        </w:rPr>
        <w:t xml:space="preserve"> from surface to the bulk solution,</w:t>
      </w:r>
      <w:r w:rsidR="00FE702E" w:rsidRPr="001D10F6">
        <w:rPr>
          <w:rFonts w:ascii="Times New Roman" w:hAnsi="Times New Roman" w:cs="Times New Roman"/>
          <w:sz w:val="24"/>
        </w:rPr>
        <w:t xml:space="preserve"> these </w:t>
      </w:r>
      <w:r w:rsidR="00FE702E" w:rsidRPr="001D10F6">
        <w:rPr>
          <w:rFonts w:ascii="Times New Roman" w:hAnsi="Times New Roman" w:cs="Times New Roman"/>
          <w:sz w:val="24"/>
        </w:rPr>
        <w:lastRenderedPageBreak/>
        <w:t>particles not only contribute</w:t>
      </w:r>
      <w:r w:rsidR="00FE702E" w:rsidRPr="001D10F6">
        <w:rPr>
          <w:rFonts w:ascii="Times New Roman" w:hAnsi="Times New Roman" w:cs="Times New Roman" w:hint="eastAsia"/>
          <w:sz w:val="24"/>
        </w:rPr>
        <w:t>d</w:t>
      </w:r>
      <w:r w:rsidR="00FE702E" w:rsidRPr="001D10F6">
        <w:rPr>
          <w:rFonts w:ascii="Times New Roman" w:hAnsi="Times New Roman" w:cs="Times New Roman"/>
          <w:sz w:val="24"/>
        </w:rPr>
        <w:t xml:space="preserve"> to visible turbidity but can also act as nucleation seeds, accelerating further crystallization in the solution</w:t>
      </w:r>
      <w:r w:rsidR="00FE702E">
        <w:rPr>
          <w:rFonts w:ascii="Times New Roman" w:hAnsi="Times New Roman" w:cs="Times New Roman" w:hint="eastAsia"/>
          <w:sz w:val="24"/>
        </w:rPr>
        <w:t>.</w:t>
      </w:r>
      <w:r w:rsidR="00FE702E">
        <w:rPr>
          <w:rFonts w:ascii="Times New Roman" w:hAnsi="Times New Roman" w:cs="Times New Roman"/>
          <w:sz w:val="24"/>
        </w:rPr>
        <w:fldChar w:fldCharType="begin"/>
      </w:r>
      <w:r w:rsidR="00FE702E">
        <w:rPr>
          <w:rFonts w:ascii="Times New Roman" w:hAnsi="Times New Roman" w:cs="Times New Roman"/>
          <w:sz w:val="24"/>
        </w:rPr>
        <w:instrText xml:space="preserve"> ADDIN EN.CITE &lt;EndNote&gt;&lt;Cite&gt;&lt;Author&gt;Wang&lt;/Author&gt;&lt;Year&gt;2022&lt;/Year&gt;&lt;RecNum&gt;318&lt;/RecNum&gt;&lt;DisplayText&gt;&lt;style face="superscript"&gt;49&lt;/style&gt;&lt;/DisplayText&gt;&lt;record&gt;&lt;rec-number&gt;318&lt;/rec-number&gt;&lt;foreign-keys&gt;&lt;key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00FE702E">
        <w:rPr>
          <w:rFonts w:ascii="Times New Roman" w:hAnsi="Times New Roman" w:cs="Times New Roman"/>
          <w:sz w:val="24"/>
        </w:rPr>
        <w:fldChar w:fldCharType="separate"/>
      </w:r>
      <w:r w:rsidR="00FE702E" w:rsidRPr="00143A90">
        <w:rPr>
          <w:rFonts w:ascii="Times New Roman" w:hAnsi="Times New Roman" w:cs="Times New Roman"/>
          <w:noProof/>
          <w:sz w:val="24"/>
          <w:vertAlign w:val="superscript"/>
        </w:rPr>
        <w:t>49</w:t>
      </w:r>
      <w:r w:rsidR="00FE702E">
        <w:rPr>
          <w:rFonts w:ascii="Times New Roman" w:hAnsi="Times New Roman" w:cs="Times New Roman"/>
          <w:sz w:val="24"/>
        </w:rPr>
        <w:fldChar w:fldCharType="end"/>
      </w:r>
    </w:p>
    <w:p w14:paraId="6109DDD8" w14:textId="22F8E1C9" w:rsidR="00106F42" w:rsidDel="00FE702E" w:rsidRDefault="00A038E6" w:rsidP="00185397">
      <w:pPr>
        <w:spacing w:line="480" w:lineRule="auto"/>
        <w:rPr>
          <w:del w:id="649" w:author="#NI YUQIN#" w:date="2025-08-01T10:58:00Z" w16du:dateUtc="2025-08-01T02:58:00Z"/>
          <w:rFonts w:ascii="Times New Roman" w:hAnsi="Times New Roman" w:cs="Times New Roman"/>
          <w:sz w:val="24"/>
        </w:rPr>
      </w:pPr>
      <w:del w:id="650" w:author="#NI YUQIN#" w:date="2025-08-01T10:58:00Z" w16du:dateUtc="2025-08-01T02:58:00Z">
        <w:r w:rsidRPr="001D10F6" w:rsidDel="00FE702E">
          <w:rPr>
            <w:rFonts w:ascii="Times New Roman" w:hAnsi="Times New Roman" w:cs="Times New Roman" w:hint="eastAsia"/>
            <w:sz w:val="24"/>
          </w:rPr>
          <w:delText xml:space="preserve">The </w:delText>
        </w:r>
        <w:commentRangeStart w:id="651"/>
        <w:commentRangeStart w:id="652"/>
        <w:r w:rsidRPr="001D10F6" w:rsidDel="00FE702E">
          <w:rPr>
            <w:rFonts w:ascii="Times New Roman" w:hAnsi="Times New Roman" w:cs="Times New Roman" w:hint="eastAsia"/>
            <w:sz w:val="24"/>
          </w:rPr>
          <w:delText xml:space="preserve">surface of IEMs was </w:delText>
        </w:r>
        <w:r w:rsidRPr="001D10F6" w:rsidDel="00FE702E">
          <w:rPr>
            <w:rFonts w:ascii="Times New Roman" w:hAnsi="Times New Roman" w:cs="Times New Roman"/>
            <w:sz w:val="24"/>
          </w:rPr>
          <w:delText>smooth</w:delText>
        </w:r>
        <w:commentRangeEnd w:id="651"/>
        <w:r w:rsidR="002A658D" w:rsidDel="00FE702E">
          <w:rPr>
            <w:rStyle w:val="a4"/>
          </w:rPr>
          <w:commentReference w:id="651"/>
        </w:r>
        <w:commentRangeEnd w:id="652"/>
        <w:r w:rsidR="00AF1A3B" w:rsidDel="00FE702E">
          <w:rPr>
            <w:rStyle w:val="a4"/>
          </w:rPr>
          <w:commentReference w:id="652"/>
        </w:r>
        <w:r w:rsidRPr="001D10F6" w:rsidDel="00FE702E">
          <w:rPr>
            <w:rFonts w:ascii="Times New Roman" w:hAnsi="Times New Roman" w:cs="Times New Roman"/>
            <w:sz w:val="24"/>
          </w:rPr>
          <w:delText>,</w:delText>
        </w:r>
        <w:r w:rsidRPr="001D10F6" w:rsidDel="00FE702E">
          <w:rPr>
            <w:rFonts w:ascii="Times New Roman" w:hAnsi="Times New Roman" w:cs="Times New Roman" w:hint="eastAsia"/>
            <w:sz w:val="24"/>
          </w:rPr>
          <w:delText xml:space="preserve"> and scaling gr</w:delText>
        </w:r>
        <w:r w:rsidDel="00FE702E">
          <w:rPr>
            <w:rFonts w:ascii="Times New Roman" w:hAnsi="Times New Roman" w:cs="Times New Roman" w:hint="eastAsia"/>
            <w:sz w:val="24"/>
          </w:rPr>
          <w:delText>ew</w:delText>
        </w:r>
        <w:r w:rsidRPr="001D10F6" w:rsidDel="00FE702E">
          <w:rPr>
            <w:rFonts w:ascii="Times New Roman" w:hAnsi="Times New Roman" w:cs="Times New Roman" w:hint="eastAsia"/>
            <w:sz w:val="24"/>
          </w:rPr>
          <w:delText xml:space="preserve"> on </w:delText>
        </w:r>
        <w:r w:rsidDel="00FE702E">
          <w:rPr>
            <w:rFonts w:ascii="Times New Roman" w:hAnsi="Times New Roman" w:cs="Times New Roman" w:hint="eastAsia"/>
            <w:sz w:val="24"/>
          </w:rPr>
          <w:delText xml:space="preserve">the </w:delText>
        </w:r>
        <w:r w:rsidRPr="001D10F6" w:rsidDel="00FE702E">
          <w:rPr>
            <w:rFonts w:ascii="Times New Roman" w:hAnsi="Times New Roman" w:cs="Times New Roman" w:hint="eastAsia"/>
            <w:sz w:val="24"/>
          </w:rPr>
          <w:delText>membrane surface. Scaling was easy to detach from the IEM surface, which resulted from the decrease of voltage</w:delText>
        </w:r>
      </w:del>
      <w:del w:id="653" w:author="#NI YUQIN#" w:date="2025-08-01T10:57:00Z" w16du:dateUtc="2025-08-01T02:57:00Z">
        <w:r w:rsidR="0045740D" w:rsidDel="000D2922">
          <w:rPr>
            <w:rFonts w:ascii="Times New Roman" w:hAnsi="Times New Roman" w:cs="Times New Roman" w:hint="eastAsia"/>
            <w:sz w:val="24"/>
          </w:rPr>
          <w:delText xml:space="preserve"> (</w:delText>
        </w:r>
        <w:r w:rsidR="0045740D" w:rsidRPr="00E4372B" w:rsidDel="000D2922">
          <w:rPr>
            <w:rFonts w:ascii="Times New Roman" w:hAnsi="Times New Roman" w:cs="Times New Roman" w:hint="eastAsia"/>
            <w:b/>
            <w:bCs/>
            <w:sz w:val="24"/>
          </w:rPr>
          <w:delText>Figure S10</w:delText>
        </w:r>
        <w:r w:rsidR="0045740D" w:rsidDel="000D2922">
          <w:rPr>
            <w:rFonts w:ascii="Times New Roman" w:hAnsi="Times New Roman" w:cs="Times New Roman" w:hint="eastAsia"/>
            <w:sz w:val="24"/>
          </w:rPr>
          <w:delText>)</w:delText>
        </w:r>
        <w:r w:rsidR="0091266B" w:rsidDel="000D2922">
          <w:rPr>
            <w:rFonts w:ascii="Times New Roman" w:hAnsi="Times New Roman" w:cs="Times New Roman" w:hint="eastAsia"/>
            <w:sz w:val="24"/>
          </w:rPr>
          <w:delText xml:space="preserve"> </w:delText>
        </w:r>
        <w:r w:rsidRPr="001D10F6" w:rsidDel="000D2922">
          <w:rPr>
            <w:rFonts w:ascii="Times New Roman" w:hAnsi="Times New Roman" w:cs="Times New Roman" w:hint="eastAsia"/>
            <w:sz w:val="24"/>
          </w:rPr>
          <w:delText xml:space="preserve">. </w:delText>
        </w:r>
      </w:del>
      <w:del w:id="654" w:author="#NI YUQIN#" w:date="2025-08-01T10:58:00Z" w16du:dateUtc="2025-08-01T02:58:00Z">
        <w:r w:rsidRPr="001D10F6" w:rsidDel="00FE702E">
          <w:rPr>
            <w:rFonts w:ascii="Times New Roman" w:hAnsi="Times New Roman" w:cs="Times New Roman" w:hint="eastAsia"/>
            <w:sz w:val="24"/>
          </w:rPr>
          <w:delText xml:space="preserve">When a new scale layer grew, the </w:delText>
        </w:r>
        <w:r w:rsidDel="00FE702E">
          <w:rPr>
            <w:rFonts w:ascii="Times New Roman" w:hAnsi="Times New Roman" w:cs="Times New Roman" w:hint="eastAsia"/>
            <w:sz w:val="24"/>
          </w:rPr>
          <w:delText>voltage</w:delText>
        </w:r>
        <w:r w:rsidRPr="001D10F6" w:rsidDel="00FE702E">
          <w:rPr>
            <w:rFonts w:ascii="Times New Roman" w:hAnsi="Times New Roman" w:cs="Times New Roman" w:hint="eastAsia"/>
            <w:sz w:val="24"/>
          </w:rPr>
          <w:delText xml:space="preserve"> increased again</w:delText>
        </w:r>
        <w:r w:rsidR="0045740D" w:rsidDel="00FE702E">
          <w:rPr>
            <w:rFonts w:ascii="Times New Roman" w:hAnsi="Times New Roman" w:cs="Times New Roman" w:hint="eastAsia"/>
            <w:sz w:val="24"/>
          </w:rPr>
          <w:delText xml:space="preserve"> (</w:delText>
        </w:r>
        <w:r w:rsidR="0045740D" w:rsidRPr="00E4372B" w:rsidDel="00FE702E">
          <w:rPr>
            <w:rFonts w:ascii="Times New Roman" w:hAnsi="Times New Roman" w:cs="Times New Roman" w:hint="eastAsia"/>
            <w:b/>
            <w:bCs/>
            <w:sz w:val="24"/>
          </w:rPr>
          <w:delText>Figure S10</w:delText>
        </w:r>
        <w:r w:rsidR="0045740D" w:rsidDel="00FE702E">
          <w:rPr>
            <w:rFonts w:ascii="Times New Roman" w:hAnsi="Times New Roman" w:cs="Times New Roman" w:hint="eastAsia"/>
            <w:sz w:val="24"/>
          </w:rPr>
          <w:delText>)</w:delText>
        </w:r>
        <w:r w:rsidRPr="001D10F6" w:rsidDel="00FE702E">
          <w:rPr>
            <w:rFonts w:ascii="Times New Roman" w:hAnsi="Times New Roman" w:cs="Times New Roman" w:hint="eastAsia"/>
            <w:sz w:val="24"/>
          </w:rPr>
          <w:delText>.</w:delText>
        </w:r>
      </w:del>
    </w:p>
    <w:p w14:paraId="6F0811BA" w14:textId="0FFD8557" w:rsidR="006D5AC6" w:rsidRDefault="00F32B7F">
      <w:pPr>
        <w:pStyle w:val="report2"/>
        <w:numPr>
          <w:ilvl w:val="1"/>
          <w:numId w:val="29"/>
        </w:numPr>
        <w:rPr>
          <w:rFonts w:eastAsiaTheme="minorEastAsia"/>
        </w:rPr>
        <w:pPrChange w:id="655" w:author="#NI YUQIN#" w:date="2025-07-28T14:37:00Z" w16du:dateUtc="2025-07-28T06:37:00Z">
          <w:pPr>
            <w:pStyle w:val="report2"/>
          </w:pPr>
        </w:pPrChange>
      </w:pPr>
      <w:r>
        <w:rPr>
          <w:rFonts w:eastAsiaTheme="minorEastAsia" w:hint="eastAsia"/>
        </w:rPr>
        <w:t xml:space="preserve">Scaling </w:t>
      </w:r>
      <w:r w:rsidR="00E87D12">
        <w:rPr>
          <w:rFonts w:eastAsiaTheme="minorEastAsia" w:hint="eastAsia"/>
        </w:rPr>
        <w:t>S</w:t>
      </w:r>
      <w:r>
        <w:rPr>
          <w:rFonts w:eastAsiaTheme="minorEastAsia" w:hint="eastAsia"/>
        </w:rPr>
        <w:t xml:space="preserve">ignificantly </w:t>
      </w:r>
      <w:ins w:id="656" w:author="She Qianhong (Asst Prof)" w:date="2025-07-31T01:22:00Z" w16du:dateUtc="2025-07-30T17:22:00Z">
        <w:r w:rsidR="009449C7">
          <w:rPr>
            <w:rFonts w:eastAsiaTheme="minorEastAsia" w:hint="eastAsia"/>
          </w:rPr>
          <w:t xml:space="preserve">Reduces </w:t>
        </w:r>
      </w:ins>
      <w:r w:rsidR="00E87D12">
        <w:rPr>
          <w:rFonts w:eastAsiaTheme="minorEastAsia" w:hint="eastAsia"/>
        </w:rPr>
        <w:t xml:space="preserve">BMED Performance </w:t>
      </w:r>
    </w:p>
    <w:p w14:paraId="04E5A25E" w14:textId="49CDB7CF" w:rsidR="00E87D12" w:rsidRPr="00E87D12" w:rsidRDefault="00E87D12">
      <w:pPr>
        <w:outlineLvl w:val="2"/>
        <w:rPr>
          <w:color w:val="000000" w:themeColor="text1"/>
          <w:sz w:val="24"/>
          <w:rPrChange w:id="657" w:author="#NI YUQIN#" w:date="2025-07-28T14:39:00Z" w16du:dateUtc="2025-07-28T06:39:00Z">
            <w:rPr>
              <w:rFonts w:eastAsiaTheme="minorEastAsia"/>
            </w:rPr>
          </w:rPrChange>
        </w:rPr>
        <w:pPrChange w:id="658" w:author="#NI YUQIN#" w:date="2025-07-28T14:39:00Z" w16du:dateUtc="2025-07-28T06:39:00Z">
          <w:pPr>
            <w:pStyle w:val="report2"/>
          </w:pPr>
        </w:pPrChange>
      </w:pPr>
      <w:r w:rsidRPr="00E87D12">
        <w:rPr>
          <w:rFonts w:ascii="Times New Roman" w:hAnsi="Times New Roman"/>
          <w:b/>
          <w:color w:val="000000" w:themeColor="text1"/>
          <w:sz w:val="24"/>
          <w:rPrChange w:id="659" w:author="#NI YUQIN#" w:date="2025-07-28T14:39:00Z" w16du:dateUtc="2025-07-28T06:39:00Z">
            <w:rPr/>
          </w:rPrChange>
        </w:rPr>
        <w:t>3.3.1 Scaling Reduces Produced Acid-Base Concentration and Purity</w:t>
      </w:r>
    </w:p>
    <w:p w14:paraId="239D050F" w14:textId="6F6054F9" w:rsidR="006D5AC6" w:rsidRDefault="005722B4" w:rsidP="006D5AC6">
      <w:pPr>
        <w:keepNext/>
        <w:spacing w:line="480" w:lineRule="auto"/>
        <w:rPr>
          <w:rFonts w:hint="eastAsia"/>
        </w:rPr>
      </w:pPr>
      <w:commentRangeStart w:id="660"/>
      <w:commentRangeStart w:id="661"/>
      <w:commentRangeStart w:id="662"/>
      <w:commentRangeStart w:id="663"/>
      <w:commentRangeEnd w:id="660"/>
      <w:r>
        <w:rPr>
          <w:rStyle w:val="a4"/>
        </w:rPr>
        <w:lastRenderedPageBreak/>
        <w:commentReference w:id="660"/>
      </w:r>
      <w:commentRangeEnd w:id="661"/>
      <w:r w:rsidR="004F7D6D">
        <w:rPr>
          <w:rStyle w:val="a4"/>
        </w:rPr>
        <w:commentReference w:id="661"/>
      </w:r>
      <w:commentRangeEnd w:id="662"/>
      <w:r w:rsidR="00C4167B">
        <w:rPr>
          <w:rStyle w:val="a4"/>
        </w:rPr>
        <w:commentReference w:id="662"/>
      </w:r>
      <w:commentRangeEnd w:id="663"/>
      <w:r w:rsidR="008209DD">
        <w:rPr>
          <w:rStyle w:val="a4"/>
        </w:rPr>
        <w:commentReference w:id="663"/>
      </w:r>
      <w:ins w:id="664" w:author="#NI YUQIN#" w:date="2025-08-03T19:14:00Z" w16du:dateUtc="2025-08-03T11:14:00Z">
        <w:r w:rsidR="005F431D">
          <w:rPr>
            <w:rFonts w:hint="eastAsia"/>
            <w:noProof/>
          </w:rPr>
          <w:drawing>
            <wp:inline distT="0" distB="0" distL="0" distR="0" wp14:anchorId="5FB271FC" wp14:editId="1708B697">
              <wp:extent cx="5703908" cy="6349269"/>
              <wp:effectExtent l="0" t="0" r="0" b="0"/>
              <wp:docPr id="20990956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13924" cy="6360418"/>
                      </a:xfrm>
                      <a:prstGeom prst="rect">
                        <a:avLst/>
                      </a:prstGeom>
                      <a:noFill/>
                    </pic:spPr>
                  </pic:pic>
                </a:graphicData>
              </a:graphic>
            </wp:inline>
          </w:drawing>
        </w:r>
      </w:ins>
    </w:p>
    <w:p w14:paraId="45F72799" w14:textId="458E0ECC" w:rsidR="006D5AC6" w:rsidRPr="00FF6E86" w:rsidRDefault="006D5AC6" w:rsidP="005B58A8">
      <w:pPr>
        <w:spacing w:after="240"/>
        <w:rPr>
          <w:rFonts w:ascii="Times New Roman" w:hAnsi="Times New Roman" w:cs="Times New Roman"/>
          <w:sz w:val="24"/>
        </w:rPr>
      </w:pPr>
      <w:r w:rsidRPr="00941B25">
        <w:rPr>
          <w:rFonts w:ascii="Times New Roman" w:hAnsi="Times New Roman" w:cs="Times New Roman"/>
          <w:sz w:val="24"/>
        </w:rPr>
        <w:t xml:space="preserve">Figure </w:t>
      </w:r>
      <w:r w:rsidRPr="00941B25">
        <w:rPr>
          <w:rFonts w:ascii="Times New Roman" w:hAnsi="Times New Roman" w:cs="Times New Roman"/>
          <w:sz w:val="24"/>
        </w:rPr>
        <w:fldChar w:fldCharType="begin"/>
      </w:r>
      <w:r w:rsidRPr="00941B25">
        <w:rPr>
          <w:rFonts w:ascii="Times New Roman" w:hAnsi="Times New Roman" w:cs="Times New Roman"/>
          <w:sz w:val="24"/>
        </w:rPr>
        <w:instrText xml:space="preserve"> SEQ Figure \* ARABIC </w:instrText>
      </w:r>
      <w:r w:rsidRPr="00941B25">
        <w:rPr>
          <w:rFonts w:ascii="Times New Roman" w:hAnsi="Times New Roman" w:cs="Times New Roman"/>
          <w:sz w:val="24"/>
        </w:rPr>
        <w:fldChar w:fldCharType="separate"/>
      </w:r>
      <w:ins w:id="665" w:author="#NI YUQIN#" w:date="2025-07-28T13:56:00Z" w16du:dateUtc="2025-07-28T05:56:00Z">
        <w:r w:rsidR="0045740D">
          <w:rPr>
            <w:rFonts w:ascii="Times New Roman" w:hAnsi="Times New Roman" w:cs="Times New Roman"/>
            <w:noProof/>
            <w:sz w:val="24"/>
          </w:rPr>
          <w:t>5</w:t>
        </w:r>
      </w:ins>
      <w:r w:rsidRPr="00941B25">
        <w:rPr>
          <w:rFonts w:ascii="Times New Roman" w:hAnsi="Times New Roman" w:cs="Times New Roman"/>
          <w:sz w:val="24"/>
        </w:rPr>
        <w:fldChar w:fldCharType="end"/>
      </w:r>
      <w:ins w:id="666" w:author="She Qianhong (Asst Prof)" w:date="2025-07-22T22:20:00Z" w16du:dateUtc="2025-07-22T14:20:00Z">
        <w:r w:rsidR="009D3FEA">
          <w:rPr>
            <w:rFonts w:ascii="Times New Roman" w:hAnsi="Times New Roman" w:cs="Times New Roman"/>
            <w:sz w:val="24"/>
          </w:rPr>
          <w:t xml:space="preserve">. BMED performance change during </w:t>
        </w:r>
        <w:r w:rsidR="008473A9">
          <w:rPr>
            <w:rFonts w:ascii="Times New Roman" w:hAnsi="Times New Roman" w:cs="Times New Roman"/>
            <w:sz w:val="24"/>
          </w:rPr>
          <w:t>treating Na</w:t>
        </w:r>
      </w:ins>
      <w:ins w:id="667" w:author="She Qianhong (Asst Prof)" w:date="2025-07-22T22:21:00Z" w16du:dateUtc="2025-07-22T14:21:00Z">
        <w:r w:rsidR="008473A9">
          <w:rPr>
            <w:rFonts w:ascii="Times New Roman" w:hAnsi="Times New Roman" w:cs="Times New Roman"/>
            <w:sz w:val="24"/>
          </w:rPr>
          <w:t>Cl and seawater brine (SWB).</w:t>
        </w:r>
      </w:ins>
      <w:r w:rsidRPr="00FF6E86">
        <w:rPr>
          <w:rFonts w:ascii="Times New Roman" w:hAnsi="Times New Roman" w:cs="Times New Roman"/>
          <w:sz w:val="24"/>
        </w:rPr>
        <w:t xml:space="preserve"> </w:t>
      </w:r>
      <w:r>
        <w:rPr>
          <w:rFonts w:ascii="Times New Roman" w:hAnsi="Times New Roman" w:cs="Times New Roman" w:hint="eastAsia"/>
          <w:sz w:val="24"/>
        </w:rPr>
        <w:t xml:space="preserve">(a) </w:t>
      </w:r>
      <w:ins w:id="668" w:author="She Qianhong (Asst Prof)" w:date="2025-07-22T22:22:00Z" w16du:dateUtc="2025-07-22T14:22:00Z">
        <w:r w:rsidR="003B31B0">
          <w:rPr>
            <w:rFonts w:ascii="Times New Roman" w:hAnsi="Times New Roman" w:cs="Times New Roman"/>
            <w:sz w:val="24"/>
          </w:rPr>
          <w:t>C</w:t>
        </w:r>
      </w:ins>
      <w:r w:rsidRPr="0003686D">
        <w:rPr>
          <w:rFonts w:ascii="Times New Roman" w:hAnsi="Times New Roman" w:cs="Times New Roman" w:hint="eastAsia"/>
          <w:sz w:val="24"/>
        </w:rPr>
        <w:t xml:space="preserve">oncentration of </w:t>
      </w:r>
      <w:ins w:id="669" w:author="She Qianhong (Asst Prof)" w:date="2025-07-22T22:21:00Z" w16du:dateUtc="2025-07-22T14:21:00Z">
        <w:r w:rsidR="003B31B0">
          <w:rPr>
            <w:rFonts w:ascii="Times New Roman" w:hAnsi="Times New Roman" w:cs="Times New Roman"/>
            <w:sz w:val="24"/>
          </w:rPr>
          <w:t xml:space="preserve">produced </w:t>
        </w:r>
      </w:ins>
      <w:r w:rsidRPr="0003686D">
        <w:rPr>
          <w:rFonts w:ascii="Times New Roman" w:hAnsi="Times New Roman" w:cs="Times New Roman" w:hint="eastAsia"/>
          <w:sz w:val="24"/>
        </w:rPr>
        <w:t>acid</w:t>
      </w:r>
      <w:r>
        <w:rPr>
          <w:rFonts w:ascii="Times New Roman" w:hAnsi="Times New Roman" w:cs="Times New Roman" w:hint="eastAsia"/>
          <w:sz w:val="24"/>
        </w:rPr>
        <w:t>; (b)</w:t>
      </w:r>
      <w:ins w:id="670" w:author="#NI YUQIN#" w:date="2025-08-03T16:36:00Z" w16du:dateUtc="2025-08-03T08:36:00Z">
        <w:r w:rsidR="00866226" w:rsidRPr="00866226">
          <w:rPr>
            <w:rFonts w:ascii="Times New Roman" w:hAnsi="Times New Roman" w:cs="Times New Roman"/>
            <w:sz w:val="24"/>
          </w:rPr>
          <w:t xml:space="preserve"> </w:t>
        </w:r>
        <w:r w:rsidR="00866226">
          <w:rPr>
            <w:rFonts w:ascii="Times New Roman" w:hAnsi="Times New Roman" w:cs="Times New Roman"/>
            <w:sz w:val="24"/>
          </w:rPr>
          <w:t>C</w:t>
        </w:r>
        <w:r w:rsidR="00866226">
          <w:rPr>
            <w:rFonts w:ascii="Times New Roman" w:hAnsi="Times New Roman" w:cs="Times New Roman" w:hint="eastAsia"/>
            <w:sz w:val="24"/>
          </w:rPr>
          <w:t xml:space="preserve">oncentration of </w:t>
        </w:r>
        <w:r w:rsidR="00866226">
          <w:rPr>
            <w:rFonts w:ascii="Times New Roman" w:hAnsi="Times New Roman" w:cs="Times New Roman"/>
            <w:sz w:val="24"/>
          </w:rPr>
          <w:t xml:space="preserve">produced </w:t>
        </w:r>
        <w:r w:rsidR="00866226">
          <w:rPr>
            <w:rFonts w:ascii="Times New Roman" w:hAnsi="Times New Roman" w:cs="Times New Roman" w:hint="eastAsia"/>
            <w:sz w:val="24"/>
          </w:rPr>
          <w:t>base;</w:t>
        </w:r>
      </w:ins>
      <w:r>
        <w:rPr>
          <w:rFonts w:ascii="Times New Roman" w:hAnsi="Times New Roman" w:cs="Times New Roman" w:hint="eastAsia"/>
          <w:sz w:val="24"/>
        </w:rPr>
        <w:t xml:space="preserve"> </w:t>
      </w:r>
      <w:ins w:id="671" w:author="#NI YUQIN#" w:date="2025-08-03T16:25:00Z" w16du:dateUtc="2025-08-03T08:25:00Z">
        <w:r w:rsidR="00A429DA">
          <w:rPr>
            <w:rFonts w:ascii="Times New Roman" w:hAnsi="Times New Roman" w:cs="Times New Roman" w:hint="eastAsia"/>
            <w:sz w:val="24"/>
          </w:rPr>
          <w:t>(c)</w:t>
        </w:r>
      </w:ins>
      <w:ins w:id="672" w:author="#NI YUQIN#" w:date="2025-08-03T16:26:00Z" w16du:dateUtc="2025-08-03T08:26:00Z">
        <w:r w:rsidR="00A429DA">
          <w:rPr>
            <w:rFonts w:ascii="Times New Roman" w:hAnsi="Times New Roman" w:cs="Times New Roman" w:hint="eastAsia"/>
            <w:sz w:val="24"/>
          </w:rPr>
          <w:t xml:space="preserve"> </w:t>
        </w:r>
      </w:ins>
      <w:ins w:id="673" w:author="#NI YUQIN#" w:date="2025-08-03T16:36:00Z" w16du:dateUtc="2025-08-03T08:36:00Z">
        <w:r w:rsidR="00866226">
          <w:rPr>
            <w:rFonts w:ascii="Times New Roman" w:hAnsi="Times New Roman" w:cs="Times New Roman" w:hint="eastAsia"/>
            <w:sz w:val="24"/>
          </w:rPr>
          <w:t>Purity of produced acid</w:t>
        </w:r>
      </w:ins>
      <w:r>
        <w:rPr>
          <w:rFonts w:ascii="Times New Roman" w:hAnsi="Times New Roman" w:cs="Times New Roman" w:hint="eastAsia"/>
          <w:sz w:val="24"/>
        </w:rPr>
        <w:t xml:space="preserve">; </w:t>
      </w:r>
      <w:ins w:id="674" w:author="#NI YUQIN#" w:date="2025-08-03T16:26:00Z" w16du:dateUtc="2025-08-03T08:26:00Z">
        <w:r w:rsidR="00A429DA">
          <w:rPr>
            <w:rFonts w:ascii="Times New Roman" w:hAnsi="Times New Roman" w:cs="Times New Roman" w:hint="eastAsia"/>
            <w:sz w:val="24"/>
          </w:rPr>
          <w:t xml:space="preserve">(d) Purity of produced base; </w:t>
        </w:r>
      </w:ins>
      <w:r>
        <w:rPr>
          <w:rFonts w:ascii="Times New Roman" w:hAnsi="Times New Roman" w:cs="Times New Roman" w:hint="eastAsia"/>
          <w:sz w:val="24"/>
        </w:rPr>
        <w:t>(</w:t>
      </w:r>
      <w:ins w:id="675" w:author="#NI YUQIN#" w:date="2025-08-03T16:26:00Z" w16du:dateUtc="2025-08-03T08:26:00Z">
        <w:r w:rsidR="00A429DA">
          <w:rPr>
            <w:rFonts w:ascii="Times New Roman" w:hAnsi="Times New Roman" w:cs="Times New Roman" w:hint="eastAsia"/>
            <w:sz w:val="24"/>
          </w:rPr>
          <w:t>e</w:t>
        </w:r>
      </w:ins>
      <w:r>
        <w:rPr>
          <w:rFonts w:ascii="Times New Roman" w:hAnsi="Times New Roman" w:cs="Times New Roman" w:hint="eastAsia"/>
          <w:sz w:val="24"/>
        </w:rPr>
        <w:t xml:space="preserve">) </w:t>
      </w:r>
      <w:r w:rsidRPr="00424A4B">
        <w:rPr>
          <w:rFonts w:ascii="Times New Roman" w:hAnsi="Times New Roman" w:cs="Times New Roman"/>
          <w:sz w:val="24"/>
        </w:rPr>
        <w:t>Variation of stack resistance, chamber resistance and membrane resistance</w:t>
      </w:r>
      <w:r>
        <w:rPr>
          <w:rFonts w:ascii="Times New Roman" w:hAnsi="Times New Roman" w:cs="Times New Roman" w:hint="eastAsia"/>
          <w:sz w:val="24"/>
        </w:rPr>
        <w:t xml:space="preserve"> during BMED treating different solutions</w:t>
      </w:r>
      <w:ins w:id="676" w:author="#NI YUQIN#" w:date="2025-08-03T16:26:00Z" w16du:dateUtc="2025-08-03T08:26:00Z">
        <w:r w:rsidR="00302971">
          <w:rPr>
            <w:rFonts w:ascii="Times New Roman" w:hAnsi="Times New Roman" w:cs="Times New Roman" w:hint="eastAsia"/>
            <w:sz w:val="24"/>
          </w:rPr>
          <w:t>; (f) Current efficiency for acid and base production when treating different solutions.</w:t>
        </w:r>
      </w:ins>
      <w:del w:id="677" w:author="#NI YUQIN#" w:date="2025-08-03T16:26:00Z" w16du:dateUtc="2025-08-03T08:26:00Z">
        <w:r w:rsidDel="00302971">
          <w:rPr>
            <w:rFonts w:ascii="Times New Roman" w:hAnsi="Times New Roman" w:cs="Times New Roman" w:hint="eastAsia"/>
            <w:sz w:val="24"/>
          </w:rPr>
          <w:delText>.</w:delText>
        </w:r>
      </w:del>
    </w:p>
    <w:p w14:paraId="35B6E695" w14:textId="43A0EB01" w:rsidR="006D5AC6" w:rsidRDefault="006D5AC6" w:rsidP="006D5AC6">
      <w:pPr>
        <w:spacing w:line="480" w:lineRule="auto"/>
        <w:rPr>
          <w:ins w:id="678" w:author="#NI YUQIN#" w:date="2025-08-03T16:38:00Z" w16du:dateUtc="2025-08-03T08:38:00Z"/>
          <w:rFonts w:ascii="Times New Roman" w:hAnsi="Times New Roman" w:cs="Times New Roman"/>
          <w:sz w:val="24"/>
        </w:rPr>
      </w:pPr>
      <w:r w:rsidRPr="006E24DA">
        <w:rPr>
          <w:rFonts w:ascii="Times New Roman" w:hAnsi="Times New Roman" w:cs="Times New Roman"/>
          <w:sz w:val="24"/>
        </w:rPr>
        <w:t xml:space="preserve">Scaling </w:t>
      </w:r>
      <w:ins w:id="679" w:author="She Qianhong (Asst Prof)" w:date="2025-07-22T23:04:00Z" w16du:dateUtc="2025-07-22T15:04:00Z">
        <w:r w:rsidR="00C10C3B">
          <w:rPr>
            <w:rFonts w:ascii="Times New Roman" w:hAnsi="Times New Roman" w:cs="Times New Roman"/>
            <w:sz w:val="24"/>
          </w:rPr>
          <w:t xml:space="preserve">significantly decreased </w:t>
        </w:r>
      </w:ins>
      <w:ins w:id="680" w:author="#NI YUQIN#" w:date="2025-08-01T11:55:00Z" w16du:dateUtc="2025-08-01T03:55:00Z">
        <w:r w:rsidR="00B7208C" w:rsidRPr="006E24DA">
          <w:rPr>
            <w:rFonts w:ascii="Times New Roman" w:hAnsi="Times New Roman" w:cs="Times New Roman"/>
            <w:sz w:val="24"/>
          </w:rPr>
          <w:t>BMED</w:t>
        </w:r>
      </w:ins>
      <w:r w:rsidRPr="006E24DA">
        <w:rPr>
          <w:rFonts w:ascii="Times New Roman" w:hAnsi="Times New Roman" w:cs="Times New Roman"/>
          <w:sz w:val="24"/>
        </w:rPr>
        <w:t xml:space="preserve"> performance</w:t>
      </w:r>
      <w:r>
        <w:rPr>
          <w:rFonts w:ascii="Times New Roman" w:hAnsi="Times New Roman" w:cs="Times New Roman" w:hint="eastAsia"/>
          <w:sz w:val="24"/>
        </w:rPr>
        <w:t>, including the concentration</w:t>
      </w:r>
      <w:ins w:id="681" w:author="#NI YUQIN#" w:date="2025-08-03T16:27:00Z" w16du:dateUtc="2025-08-03T08:27:00Z">
        <w:r w:rsidR="006F2F2B">
          <w:rPr>
            <w:rFonts w:ascii="Times New Roman" w:hAnsi="Times New Roman" w:cs="Times New Roman" w:hint="eastAsia"/>
            <w:sz w:val="24"/>
          </w:rPr>
          <w:t xml:space="preserve"> and purity</w:t>
        </w:r>
      </w:ins>
      <w:r>
        <w:rPr>
          <w:rFonts w:ascii="Times New Roman" w:hAnsi="Times New Roman" w:cs="Times New Roman" w:hint="eastAsia"/>
          <w:sz w:val="24"/>
        </w:rPr>
        <w:t xml:space="preserve"> of </w:t>
      </w:r>
      <w:ins w:id="682" w:author="She Qianhong (Asst Prof)" w:date="2025-07-22T22:23:00Z" w16du:dateUtc="2025-07-22T14:23:00Z">
        <w:r w:rsidR="00E72A4C">
          <w:rPr>
            <w:rFonts w:ascii="Times New Roman" w:hAnsi="Times New Roman" w:cs="Times New Roman"/>
            <w:sz w:val="24"/>
          </w:rPr>
          <w:t xml:space="preserve">acid and base </w:t>
        </w:r>
      </w:ins>
      <w:r>
        <w:rPr>
          <w:rFonts w:ascii="Times New Roman" w:hAnsi="Times New Roman" w:cs="Times New Roman" w:hint="eastAsia"/>
          <w:sz w:val="24"/>
        </w:rPr>
        <w:t>product</w:t>
      </w:r>
      <w:ins w:id="683" w:author="She Qianhong (Asst Prof)" w:date="2025-07-22T22:23:00Z" w16du:dateUtc="2025-07-22T14:23:00Z">
        <w:r w:rsidR="00E72A4C">
          <w:rPr>
            <w:rFonts w:ascii="Times New Roman" w:hAnsi="Times New Roman" w:cs="Times New Roman"/>
            <w:sz w:val="24"/>
          </w:rPr>
          <w:t>s</w:t>
        </w:r>
      </w:ins>
      <w:r>
        <w:rPr>
          <w:rFonts w:ascii="Times New Roman" w:hAnsi="Times New Roman" w:cs="Times New Roman" w:hint="eastAsia"/>
          <w:sz w:val="24"/>
        </w:rPr>
        <w:t xml:space="preserve"> (</w:t>
      </w:r>
      <w:r w:rsidRPr="006D508A">
        <w:rPr>
          <w:rFonts w:ascii="Times New Roman" w:hAnsi="Times New Roman" w:cs="Times New Roman" w:hint="eastAsia"/>
          <w:b/>
          <w:bCs/>
          <w:sz w:val="24"/>
        </w:rPr>
        <w:t xml:space="preserve">Figure </w:t>
      </w:r>
      <w:ins w:id="684" w:author="#NI YUQIN#" w:date="2025-08-03T16:27:00Z" w16du:dateUtc="2025-08-03T08:27:00Z">
        <w:r w:rsidR="006F2F2B">
          <w:rPr>
            <w:rFonts w:ascii="Times New Roman" w:hAnsi="Times New Roman" w:cs="Times New Roman" w:hint="eastAsia"/>
            <w:b/>
            <w:bCs/>
            <w:sz w:val="24"/>
          </w:rPr>
          <w:t>5 a, b, c, d</w:t>
        </w:r>
      </w:ins>
      <w:r>
        <w:rPr>
          <w:rFonts w:ascii="Times New Roman" w:hAnsi="Times New Roman" w:cs="Times New Roman" w:hint="eastAsia"/>
          <w:sz w:val="24"/>
        </w:rPr>
        <w:t>), the system resistance (</w:t>
      </w:r>
      <w:r w:rsidRPr="006D508A">
        <w:rPr>
          <w:rFonts w:ascii="Times New Roman" w:hAnsi="Times New Roman" w:cs="Times New Roman" w:hint="eastAsia"/>
          <w:b/>
          <w:bCs/>
          <w:sz w:val="24"/>
        </w:rPr>
        <w:t xml:space="preserve">Figure </w:t>
      </w:r>
      <w:ins w:id="685" w:author="#NI YUQIN#" w:date="2025-07-28T14:41:00Z" w16du:dateUtc="2025-07-28T06:41:00Z">
        <w:r w:rsidR="002872BF">
          <w:rPr>
            <w:rFonts w:ascii="Times New Roman" w:hAnsi="Times New Roman" w:cs="Times New Roman" w:hint="eastAsia"/>
            <w:b/>
            <w:bCs/>
            <w:sz w:val="24"/>
          </w:rPr>
          <w:t>5</w:t>
        </w:r>
      </w:ins>
      <w:ins w:id="686" w:author="#NI YUQIN#" w:date="2025-08-01T12:00:00Z" w16du:dateUtc="2025-08-01T04:00:00Z">
        <w:r w:rsidR="00B23D0D">
          <w:rPr>
            <w:rFonts w:ascii="Times New Roman" w:hAnsi="Times New Roman" w:cs="Times New Roman" w:hint="eastAsia"/>
            <w:b/>
            <w:bCs/>
            <w:sz w:val="24"/>
          </w:rPr>
          <w:t xml:space="preserve"> </w:t>
        </w:r>
      </w:ins>
      <w:ins w:id="687" w:author="#NI YUQIN#" w:date="2025-08-03T16:27:00Z" w16du:dateUtc="2025-08-03T08:27:00Z">
        <w:r w:rsidR="006F2F2B">
          <w:rPr>
            <w:rFonts w:ascii="Times New Roman" w:hAnsi="Times New Roman" w:cs="Times New Roman" w:hint="eastAsia"/>
            <w:b/>
            <w:bCs/>
            <w:sz w:val="24"/>
          </w:rPr>
          <w:t>e</w:t>
        </w:r>
      </w:ins>
      <w:r>
        <w:rPr>
          <w:rFonts w:ascii="Times New Roman" w:hAnsi="Times New Roman" w:cs="Times New Roman" w:hint="eastAsia"/>
          <w:sz w:val="24"/>
        </w:rPr>
        <w:t xml:space="preserve">), </w:t>
      </w:r>
      <w:ins w:id="688" w:author="#NI YUQIN#" w:date="2025-08-03T16:27:00Z" w16du:dateUtc="2025-08-03T08:27:00Z">
        <w:r w:rsidR="006F2F2B">
          <w:rPr>
            <w:rFonts w:ascii="Times New Roman" w:hAnsi="Times New Roman" w:cs="Times New Roman" w:hint="eastAsia"/>
            <w:sz w:val="24"/>
          </w:rPr>
          <w:t xml:space="preserve">current </w:t>
        </w:r>
        <w:r w:rsidR="006F2F2B">
          <w:rPr>
            <w:rFonts w:ascii="Times New Roman" w:hAnsi="Times New Roman" w:cs="Times New Roman"/>
            <w:sz w:val="24"/>
          </w:rPr>
          <w:t>efficiency</w:t>
        </w:r>
        <w:r w:rsidR="006F2F2B">
          <w:rPr>
            <w:rFonts w:ascii="Times New Roman" w:hAnsi="Times New Roman" w:cs="Times New Roman" w:hint="eastAsia"/>
            <w:sz w:val="24"/>
          </w:rPr>
          <w:t xml:space="preserve"> (</w:t>
        </w:r>
        <w:r w:rsidR="006F2F2B" w:rsidRPr="006F2F2B">
          <w:rPr>
            <w:rFonts w:ascii="Times New Roman" w:hAnsi="Times New Roman" w:cs="Times New Roman"/>
            <w:b/>
            <w:bCs/>
            <w:sz w:val="24"/>
            <w:rPrChange w:id="689" w:author="#NI YUQIN#" w:date="2025-08-03T16:28:00Z" w16du:dateUtc="2025-08-03T08:28:00Z">
              <w:rPr>
                <w:rFonts w:ascii="Times New Roman" w:hAnsi="Times New Roman" w:cs="Times New Roman"/>
                <w:sz w:val="24"/>
              </w:rPr>
            </w:rPrChange>
          </w:rPr>
          <w:t>Figure 5 f</w:t>
        </w:r>
        <w:r w:rsidR="006F2F2B">
          <w:rPr>
            <w:rFonts w:ascii="Times New Roman" w:hAnsi="Times New Roman" w:cs="Times New Roman" w:hint="eastAsia"/>
            <w:sz w:val="24"/>
          </w:rPr>
          <w:t xml:space="preserve">) </w:t>
        </w:r>
      </w:ins>
      <w:r>
        <w:rPr>
          <w:rFonts w:ascii="Times New Roman" w:hAnsi="Times New Roman" w:cs="Times New Roman" w:hint="eastAsia"/>
          <w:sz w:val="24"/>
        </w:rPr>
        <w:t xml:space="preserve">and </w:t>
      </w:r>
      <w:r>
        <w:rPr>
          <w:rFonts w:ascii="Times New Roman" w:hAnsi="Times New Roman" w:cs="Times New Roman"/>
          <w:sz w:val="24"/>
        </w:rPr>
        <w:t>energy</w:t>
      </w:r>
      <w:r>
        <w:rPr>
          <w:rFonts w:ascii="Times New Roman" w:hAnsi="Times New Roman" w:cs="Times New Roman" w:hint="eastAsia"/>
          <w:sz w:val="24"/>
        </w:rPr>
        <w:t xml:space="preserve"> consumption (</w:t>
      </w:r>
      <w:r w:rsidRPr="006D508A">
        <w:rPr>
          <w:rFonts w:ascii="Times New Roman" w:hAnsi="Times New Roman" w:cs="Times New Roman" w:hint="eastAsia"/>
          <w:b/>
          <w:bCs/>
          <w:sz w:val="24"/>
        </w:rPr>
        <w:t xml:space="preserve">Figure </w:t>
      </w:r>
      <w:ins w:id="690" w:author="#NI YUQIN#" w:date="2025-07-28T14:42:00Z" w16du:dateUtc="2025-07-28T06:42:00Z">
        <w:r w:rsidR="00077426" w:rsidRPr="006D508A">
          <w:rPr>
            <w:rFonts w:ascii="Times New Roman" w:hAnsi="Times New Roman" w:cs="Times New Roman" w:hint="eastAsia"/>
            <w:b/>
            <w:bCs/>
            <w:sz w:val="24"/>
          </w:rPr>
          <w:t>S</w:t>
        </w:r>
        <w:r w:rsidR="00077426">
          <w:rPr>
            <w:rFonts w:ascii="Times New Roman" w:hAnsi="Times New Roman" w:cs="Times New Roman" w:hint="eastAsia"/>
            <w:b/>
            <w:bCs/>
            <w:sz w:val="24"/>
          </w:rPr>
          <w:t>1</w:t>
        </w:r>
      </w:ins>
      <w:ins w:id="691" w:author="#NI YUQIN#" w:date="2025-08-01T12:00:00Z" w16du:dateUtc="2025-08-01T04:00:00Z">
        <w:r w:rsidR="00B23D0D">
          <w:rPr>
            <w:rFonts w:ascii="Times New Roman" w:hAnsi="Times New Roman" w:cs="Times New Roman" w:hint="eastAsia"/>
            <w:b/>
            <w:bCs/>
            <w:sz w:val="24"/>
          </w:rPr>
          <w:t>1</w:t>
        </w:r>
      </w:ins>
      <w:r>
        <w:rPr>
          <w:rFonts w:ascii="Times New Roman" w:hAnsi="Times New Roman" w:cs="Times New Roman" w:hint="eastAsia"/>
          <w:sz w:val="24"/>
        </w:rPr>
        <w:t>)</w:t>
      </w:r>
      <w:r w:rsidRPr="006E24DA">
        <w:rPr>
          <w:rFonts w:ascii="Times New Roman" w:hAnsi="Times New Roman" w:cs="Times New Roman"/>
          <w:sz w:val="24"/>
        </w:rPr>
        <w:t>.</w:t>
      </w:r>
      <w:r>
        <w:rPr>
          <w:rFonts w:ascii="Times New Roman" w:hAnsi="Times New Roman" w:cs="Times New Roman" w:hint="eastAsia"/>
          <w:sz w:val="24"/>
        </w:rPr>
        <w:t xml:space="preserve"> As shown in </w:t>
      </w:r>
      <w:r w:rsidRPr="006D508A">
        <w:rPr>
          <w:rFonts w:ascii="Times New Roman" w:hAnsi="Times New Roman" w:cs="Times New Roman" w:hint="eastAsia"/>
          <w:b/>
          <w:bCs/>
          <w:sz w:val="24"/>
        </w:rPr>
        <w:t>Figure</w:t>
      </w:r>
      <w:ins w:id="692" w:author="#NI YUQIN#" w:date="2025-07-28T14:42:00Z" w16du:dateUtc="2025-07-28T06:42:00Z">
        <w:r w:rsidR="00077426">
          <w:rPr>
            <w:rFonts w:ascii="Times New Roman" w:hAnsi="Times New Roman" w:cs="Times New Roman" w:hint="eastAsia"/>
            <w:b/>
            <w:bCs/>
            <w:sz w:val="24"/>
          </w:rPr>
          <w:t xml:space="preserve"> 5</w:t>
        </w:r>
      </w:ins>
      <w:ins w:id="693" w:author="#NI YUQIN#" w:date="2025-08-01T12:02:00Z" w16du:dateUtc="2025-08-01T04:02:00Z">
        <w:r w:rsidR="007C30B7">
          <w:rPr>
            <w:rFonts w:ascii="Times New Roman" w:hAnsi="Times New Roman" w:cs="Times New Roman" w:hint="eastAsia"/>
            <w:b/>
            <w:bCs/>
            <w:sz w:val="24"/>
          </w:rPr>
          <w:t xml:space="preserve"> </w:t>
        </w:r>
      </w:ins>
      <w:ins w:id="694" w:author="#NI YUQIN#" w:date="2025-07-28T14:42:00Z" w16du:dateUtc="2025-07-28T06:42:00Z">
        <w:r w:rsidR="00077426">
          <w:rPr>
            <w:rFonts w:ascii="Times New Roman" w:hAnsi="Times New Roman" w:cs="Times New Roman" w:hint="eastAsia"/>
            <w:b/>
            <w:bCs/>
            <w:sz w:val="24"/>
          </w:rPr>
          <w:t>a</w:t>
        </w:r>
      </w:ins>
      <w:ins w:id="695" w:author="#NI YUQIN#" w:date="2025-07-28T15:46:00Z" w16du:dateUtc="2025-07-28T07:46:00Z">
        <w:r w:rsidR="009A6B6D">
          <w:rPr>
            <w:rFonts w:ascii="Times New Roman" w:hAnsi="Times New Roman" w:cs="Times New Roman" w:hint="eastAsia"/>
            <w:b/>
            <w:bCs/>
            <w:sz w:val="24"/>
          </w:rPr>
          <w:t xml:space="preserve">, </w:t>
        </w:r>
        <w:r w:rsidR="0034580B" w:rsidRPr="00B3377A">
          <w:rPr>
            <w:rFonts w:ascii="Times New Roman" w:hAnsi="Times New Roman" w:cs="Times New Roman"/>
            <w:sz w:val="24"/>
            <w:rPrChange w:id="696" w:author="#NI YUQIN#" w:date="2025-08-03T16:28:00Z" w16du:dateUtc="2025-08-03T08:28:00Z">
              <w:rPr>
                <w:rFonts w:ascii="Times New Roman" w:hAnsi="Times New Roman" w:cs="Times New Roman"/>
                <w:b/>
                <w:bCs/>
                <w:sz w:val="24"/>
              </w:rPr>
            </w:rPrChange>
          </w:rPr>
          <w:t xml:space="preserve">the </w:t>
        </w:r>
        <w:r w:rsidR="0034580B" w:rsidRPr="00B3377A">
          <w:rPr>
            <w:rFonts w:ascii="Times New Roman" w:hAnsi="Times New Roman" w:cs="Times New Roman"/>
            <w:sz w:val="24"/>
            <w:rPrChange w:id="697" w:author="#NI YUQIN#" w:date="2025-08-03T16:28:00Z" w16du:dateUtc="2025-08-03T08:28:00Z">
              <w:rPr>
                <w:rFonts w:ascii="Times New Roman" w:hAnsi="Times New Roman" w:cs="Times New Roman"/>
                <w:b/>
                <w:bCs/>
                <w:sz w:val="24"/>
              </w:rPr>
            </w:rPrChange>
          </w:rPr>
          <w:lastRenderedPageBreak/>
          <w:t>concentration</w:t>
        </w:r>
      </w:ins>
      <w:ins w:id="698" w:author="#NI YUQIN#" w:date="2025-07-28T15:47:00Z" w16du:dateUtc="2025-07-28T07:47:00Z">
        <w:r w:rsidR="0034580B" w:rsidRPr="00B3377A">
          <w:rPr>
            <w:rFonts w:ascii="Times New Roman" w:hAnsi="Times New Roman" w:cs="Times New Roman"/>
            <w:sz w:val="24"/>
            <w:rPrChange w:id="699" w:author="#NI YUQIN#" w:date="2025-08-03T16:28:00Z" w16du:dateUtc="2025-08-03T08:28:00Z">
              <w:rPr>
                <w:rFonts w:ascii="Times New Roman" w:hAnsi="Times New Roman" w:cs="Times New Roman"/>
                <w:b/>
                <w:bCs/>
                <w:sz w:val="24"/>
              </w:rPr>
            </w:rPrChange>
          </w:rPr>
          <w:t xml:space="preserve"> </w:t>
        </w:r>
      </w:ins>
      <w:ins w:id="700" w:author="#NI YUQIN#" w:date="2025-08-03T16:28:00Z" w16du:dateUtc="2025-08-03T08:28:00Z">
        <w:r w:rsidR="00B3377A" w:rsidRPr="00B3377A">
          <w:rPr>
            <w:rFonts w:ascii="Times New Roman" w:hAnsi="Times New Roman" w:cs="Times New Roman"/>
            <w:sz w:val="24"/>
            <w:rPrChange w:id="701" w:author="#NI YUQIN#" w:date="2025-08-03T16:28:00Z" w16du:dateUtc="2025-08-03T08:28:00Z">
              <w:rPr>
                <w:rFonts w:ascii="Times New Roman" w:hAnsi="Times New Roman" w:cs="Times New Roman"/>
                <w:b/>
                <w:bCs/>
                <w:sz w:val="24"/>
              </w:rPr>
            </w:rPrChange>
          </w:rPr>
          <w:t xml:space="preserve">of </w:t>
        </w:r>
      </w:ins>
      <w:ins w:id="702" w:author="#NI YUQIN#" w:date="2025-07-28T15:47:00Z" w16du:dateUtc="2025-07-28T07:47:00Z">
        <w:r w:rsidR="0034580B" w:rsidRPr="00B3377A">
          <w:rPr>
            <w:rFonts w:ascii="Times New Roman" w:hAnsi="Times New Roman" w:cs="Times New Roman"/>
            <w:sz w:val="24"/>
            <w:rPrChange w:id="703" w:author="#NI YUQIN#" w:date="2025-08-03T16:28:00Z" w16du:dateUtc="2025-08-03T08:28:00Z">
              <w:rPr>
                <w:rFonts w:ascii="Times New Roman" w:hAnsi="Times New Roman" w:cs="Times New Roman"/>
                <w:b/>
                <w:bCs/>
                <w:sz w:val="24"/>
              </w:rPr>
            </w:rPrChange>
          </w:rPr>
          <w:t>produced</w:t>
        </w:r>
      </w:ins>
      <w:ins w:id="704" w:author="#NI YUQIN#" w:date="2025-07-28T15:46:00Z" w16du:dateUtc="2025-07-28T07:46:00Z">
        <w:r w:rsidR="0034580B" w:rsidRPr="00B3377A">
          <w:rPr>
            <w:rFonts w:ascii="Times New Roman" w:hAnsi="Times New Roman" w:cs="Times New Roman"/>
            <w:sz w:val="24"/>
            <w:rPrChange w:id="705" w:author="#NI YUQIN#" w:date="2025-08-03T16:28:00Z" w16du:dateUtc="2025-08-03T08:28:00Z">
              <w:rPr>
                <w:rFonts w:ascii="Times New Roman" w:hAnsi="Times New Roman" w:cs="Times New Roman"/>
                <w:b/>
                <w:bCs/>
                <w:sz w:val="24"/>
              </w:rPr>
            </w:rPrChange>
          </w:rPr>
          <w:t xml:space="preserve"> acid </w:t>
        </w:r>
      </w:ins>
      <w:ins w:id="706" w:author="#NI YUQIN#" w:date="2025-07-28T15:47:00Z" w16du:dateUtc="2025-07-28T07:47:00Z">
        <w:r w:rsidR="0034580B" w:rsidRPr="00B3377A">
          <w:rPr>
            <w:rFonts w:ascii="Times New Roman" w:hAnsi="Times New Roman" w:cs="Times New Roman"/>
            <w:sz w:val="24"/>
            <w:rPrChange w:id="707" w:author="#NI YUQIN#" w:date="2025-08-03T16:28:00Z" w16du:dateUtc="2025-08-03T08:28:00Z">
              <w:rPr>
                <w:rFonts w:ascii="Times New Roman" w:hAnsi="Times New Roman" w:cs="Times New Roman"/>
                <w:b/>
                <w:bCs/>
                <w:sz w:val="24"/>
              </w:rPr>
            </w:rPrChange>
          </w:rPr>
          <w:t xml:space="preserve">decreased when BMED </w:t>
        </w:r>
      </w:ins>
      <w:ins w:id="708" w:author="#NI YUQIN#" w:date="2025-08-03T16:28:00Z" w16du:dateUtc="2025-08-03T08:28:00Z">
        <w:r w:rsidR="00B3377A" w:rsidRPr="00B3377A">
          <w:rPr>
            <w:rFonts w:ascii="Times New Roman" w:hAnsi="Times New Roman" w:cs="Times New Roman"/>
            <w:sz w:val="24"/>
          </w:rPr>
          <w:t>treated</w:t>
        </w:r>
      </w:ins>
      <w:ins w:id="709" w:author="#NI YUQIN#" w:date="2025-07-28T15:47:00Z" w16du:dateUtc="2025-07-28T07:47:00Z">
        <w:r w:rsidR="0034580B" w:rsidRPr="00B3377A">
          <w:rPr>
            <w:rFonts w:ascii="Times New Roman" w:hAnsi="Times New Roman" w:cs="Times New Roman"/>
            <w:sz w:val="24"/>
            <w:rPrChange w:id="710" w:author="#NI YUQIN#" w:date="2025-08-03T16:28:00Z" w16du:dateUtc="2025-08-03T08:28:00Z">
              <w:rPr>
                <w:rFonts w:ascii="Times New Roman" w:hAnsi="Times New Roman" w:cs="Times New Roman"/>
                <w:b/>
                <w:bCs/>
                <w:sz w:val="24"/>
              </w:rPr>
            </w:rPrChange>
          </w:rPr>
          <w:t xml:space="preserve"> SWB. This decline was more </w:t>
        </w:r>
      </w:ins>
      <w:ins w:id="711" w:author="#NI YUQIN#" w:date="2025-08-03T16:37:00Z" w16du:dateUtc="2025-08-03T08:37:00Z">
        <w:r w:rsidR="00866226" w:rsidRPr="00866226">
          <w:rPr>
            <w:rFonts w:ascii="Times New Roman" w:hAnsi="Times New Roman" w:cs="Times New Roman"/>
            <w:sz w:val="24"/>
          </w:rPr>
          <w:t>significant</w:t>
        </w:r>
      </w:ins>
      <w:ins w:id="712" w:author="#NI YUQIN#" w:date="2025-07-28T15:47:00Z" w16du:dateUtc="2025-07-28T07:47:00Z">
        <w:r w:rsidR="0034580B" w:rsidRPr="00B3377A">
          <w:rPr>
            <w:rFonts w:ascii="Times New Roman" w:hAnsi="Times New Roman" w:cs="Times New Roman"/>
            <w:sz w:val="24"/>
            <w:rPrChange w:id="713" w:author="#NI YUQIN#" w:date="2025-08-03T16:28:00Z" w16du:dateUtc="2025-08-03T08:28:00Z">
              <w:rPr>
                <w:rFonts w:ascii="Times New Roman" w:hAnsi="Times New Roman" w:cs="Times New Roman"/>
                <w:b/>
                <w:bCs/>
                <w:sz w:val="24"/>
              </w:rPr>
            </w:rPrChange>
          </w:rPr>
          <w:t xml:space="preserve"> in base production (</w:t>
        </w:r>
        <w:r w:rsidR="0034580B" w:rsidRPr="00866226">
          <w:rPr>
            <w:rFonts w:ascii="Times New Roman" w:hAnsi="Times New Roman" w:cs="Times New Roman" w:hint="eastAsia"/>
            <w:b/>
            <w:bCs/>
            <w:sz w:val="24"/>
          </w:rPr>
          <w:t>Figure 5 b</w:t>
        </w:r>
        <w:r w:rsidR="0034580B" w:rsidRPr="00B3377A">
          <w:rPr>
            <w:rFonts w:ascii="Times New Roman" w:hAnsi="Times New Roman" w:cs="Times New Roman"/>
            <w:sz w:val="24"/>
            <w:rPrChange w:id="714" w:author="#NI YUQIN#" w:date="2025-08-03T16:28:00Z" w16du:dateUtc="2025-08-03T08:28:00Z">
              <w:rPr>
                <w:rFonts w:ascii="Times New Roman" w:hAnsi="Times New Roman" w:cs="Times New Roman"/>
                <w:b/>
                <w:bCs/>
                <w:sz w:val="24"/>
              </w:rPr>
            </w:rPrChange>
          </w:rPr>
          <w:t>).</w:t>
        </w:r>
      </w:ins>
      <w:ins w:id="715" w:author="#NI YUQIN#" w:date="2025-07-28T15:48:00Z" w16du:dateUtc="2025-07-28T07:48:00Z">
        <w:r w:rsidR="00D94679" w:rsidRPr="00B3377A">
          <w:rPr>
            <w:rFonts w:ascii="Times New Roman" w:hAnsi="Times New Roman" w:cs="Times New Roman"/>
            <w:sz w:val="24"/>
            <w:rPrChange w:id="716" w:author="#NI YUQIN#" w:date="2025-08-03T16:28:00Z" w16du:dateUtc="2025-08-03T08:28:00Z">
              <w:rPr>
                <w:rFonts w:ascii="Times New Roman" w:hAnsi="Times New Roman" w:cs="Times New Roman"/>
                <w:b/>
                <w:bCs/>
                <w:sz w:val="24"/>
              </w:rPr>
            </w:rPrChange>
          </w:rPr>
          <w:t xml:space="preserve"> </w:t>
        </w:r>
      </w:ins>
      <w:r w:rsidR="00323E45">
        <w:rPr>
          <w:rFonts w:ascii="Times New Roman" w:hAnsi="Times New Roman" w:cs="Times New Roman"/>
          <w:sz w:val="24"/>
        </w:rPr>
        <w:t>While the produced base concentration during baseline testing increased nearly linearly with the operating time, the base concentration during treating SWB seemingly reached a</w:t>
      </w:r>
      <w:r w:rsidR="00323E45">
        <w:rPr>
          <w:rFonts w:ascii="Times New Roman" w:hAnsi="Times New Roman" w:cs="Times New Roman"/>
          <w:sz w:val="24"/>
          <w:lang w:val="en-SG"/>
        </w:rPr>
        <w:t xml:space="preserve"> plateau after</w:t>
      </w:r>
      <w:r w:rsidR="00323E45">
        <w:rPr>
          <w:rFonts w:ascii="Times New Roman" w:hAnsi="Times New Roman" w:cs="Times New Roman"/>
          <w:sz w:val="24"/>
        </w:rPr>
        <w:t xml:space="preserve"> 6 </w:t>
      </w:r>
      <w:ins w:id="717" w:author="#NI YUQIN#" w:date="2025-07-28T14:51:00Z" w16du:dateUtc="2025-07-28T06:51:00Z">
        <w:r w:rsidR="009C6895">
          <w:rPr>
            <w:rFonts w:ascii="Times New Roman" w:hAnsi="Times New Roman" w:cs="Times New Roman" w:hint="eastAsia"/>
            <w:sz w:val="24"/>
          </w:rPr>
          <w:t xml:space="preserve">hours </w:t>
        </w:r>
      </w:ins>
      <w:ins w:id="718" w:author="#NI YUQIN#" w:date="2025-07-28T14:50:00Z" w16du:dateUtc="2025-07-28T06:50:00Z">
        <w:r w:rsidR="00323E45">
          <w:rPr>
            <w:rFonts w:ascii="Times New Roman" w:hAnsi="Times New Roman" w:cs="Times New Roman" w:hint="eastAsia"/>
            <w:sz w:val="24"/>
          </w:rPr>
          <w:t>(</w:t>
        </w:r>
        <w:r w:rsidR="00323E45" w:rsidRPr="00BB3089">
          <w:rPr>
            <w:rFonts w:ascii="Times New Roman" w:hAnsi="Times New Roman" w:cs="Times New Roman"/>
            <w:b/>
            <w:bCs/>
            <w:sz w:val="24"/>
            <w:rPrChange w:id="719" w:author="#NI YUQIN#" w:date="2025-07-28T14:53:00Z" w16du:dateUtc="2025-07-28T06:53:00Z">
              <w:rPr>
                <w:rFonts w:ascii="Times New Roman" w:hAnsi="Times New Roman" w:cs="Times New Roman"/>
                <w:sz w:val="24"/>
              </w:rPr>
            </w:rPrChange>
          </w:rPr>
          <w:t>Figure 5 b</w:t>
        </w:r>
        <w:r w:rsidR="00323E45">
          <w:rPr>
            <w:rFonts w:ascii="Times New Roman" w:hAnsi="Times New Roman" w:cs="Times New Roman" w:hint="eastAsia"/>
            <w:sz w:val="24"/>
          </w:rPr>
          <w:t>)</w:t>
        </w:r>
      </w:ins>
      <w:r w:rsidR="00323E45">
        <w:rPr>
          <w:rFonts w:ascii="Times New Roman" w:hAnsi="Times New Roman" w:cs="Times New Roman"/>
          <w:sz w:val="24"/>
        </w:rPr>
        <w:t>.</w:t>
      </w:r>
      <w:ins w:id="720" w:author="#NI YUQIN#" w:date="2025-07-28T14:53:00Z" w16du:dateUtc="2025-07-28T06:53:00Z">
        <w:r w:rsidR="00BB3089">
          <w:rPr>
            <w:rFonts w:ascii="Times New Roman" w:hAnsi="Times New Roman" w:cs="Times New Roman" w:hint="eastAsia"/>
            <w:sz w:val="24"/>
          </w:rPr>
          <w:t xml:space="preserve"> </w:t>
        </w:r>
      </w:ins>
      <w:r w:rsidR="004D084C">
        <w:rPr>
          <w:rFonts w:ascii="Times New Roman" w:hAnsi="Times New Roman" w:cs="Times New Roman"/>
          <w:sz w:val="24"/>
        </w:rPr>
        <w:t>T</w:t>
      </w:r>
      <w:r>
        <w:rPr>
          <w:rFonts w:ascii="Times New Roman" w:hAnsi="Times New Roman" w:cs="Times New Roman" w:hint="eastAsia"/>
          <w:sz w:val="24"/>
        </w:rPr>
        <w:t xml:space="preserve">he </w:t>
      </w:r>
      <w:r>
        <w:rPr>
          <w:rFonts w:ascii="Times New Roman" w:hAnsi="Times New Roman" w:cs="Times New Roman"/>
          <w:sz w:val="24"/>
        </w:rPr>
        <w:t>concentration</w:t>
      </w:r>
      <w:r>
        <w:rPr>
          <w:rFonts w:ascii="Times New Roman" w:hAnsi="Times New Roman" w:cs="Times New Roman" w:hint="eastAsia"/>
          <w:sz w:val="24"/>
        </w:rPr>
        <w:t xml:space="preserve"> of </w:t>
      </w:r>
      <w:ins w:id="721" w:author="#NI YUQIN#" w:date="2025-07-28T14:50:00Z" w16du:dateUtc="2025-07-28T06:50:00Z">
        <w:r w:rsidR="00323E45">
          <w:rPr>
            <w:rFonts w:ascii="Times New Roman" w:hAnsi="Times New Roman" w:cs="Times New Roman" w:hint="eastAsia"/>
            <w:sz w:val="24"/>
          </w:rPr>
          <w:t xml:space="preserve">produced </w:t>
        </w:r>
      </w:ins>
      <w:r>
        <w:rPr>
          <w:rFonts w:ascii="Times New Roman" w:hAnsi="Times New Roman" w:cs="Times New Roman" w:hint="eastAsia"/>
          <w:sz w:val="24"/>
        </w:rPr>
        <w:t xml:space="preserve">acid was </w:t>
      </w:r>
      <w:ins w:id="722" w:author="She Qianhong (Asst Prof)" w:date="2025-07-23T00:33:00Z" w16du:dateUtc="2025-07-22T16:33:00Z">
        <w:r w:rsidR="004D084C">
          <w:rPr>
            <w:rFonts w:ascii="Times New Roman" w:hAnsi="Times New Roman" w:cs="Times New Roman"/>
            <w:sz w:val="24"/>
          </w:rPr>
          <w:t>lower</w:t>
        </w:r>
        <w:r w:rsidR="004D084C">
          <w:rPr>
            <w:rFonts w:ascii="Times New Roman" w:hAnsi="Times New Roman" w:cs="Times New Roman" w:hint="eastAsia"/>
            <w:sz w:val="24"/>
          </w:rPr>
          <w:t xml:space="preserve"> </w:t>
        </w:r>
      </w:ins>
      <w:r>
        <w:rPr>
          <w:rFonts w:ascii="Times New Roman" w:hAnsi="Times New Roman" w:cs="Times New Roman" w:hint="eastAsia"/>
          <w:sz w:val="24"/>
        </w:rPr>
        <w:t xml:space="preserve">than that of base for </w:t>
      </w:r>
      <w:ins w:id="723" w:author="She Qianhong (Asst Prof)" w:date="2025-07-23T00:33:00Z" w16du:dateUtc="2025-07-22T16:33:00Z">
        <w:r w:rsidR="00532C79">
          <w:rPr>
            <w:rFonts w:ascii="Times New Roman" w:hAnsi="Times New Roman" w:cs="Times New Roman"/>
            <w:sz w:val="24"/>
          </w:rPr>
          <w:t>NaCl</w:t>
        </w:r>
      </w:ins>
      <w:r>
        <w:rPr>
          <w:rFonts w:ascii="Times New Roman" w:hAnsi="Times New Roman" w:cs="Times New Roman" w:hint="eastAsia"/>
          <w:sz w:val="24"/>
        </w:rPr>
        <w:t xml:space="preserve">, while </w:t>
      </w:r>
      <w:r w:rsidRPr="00E15629">
        <w:rPr>
          <w:rFonts w:ascii="Times New Roman" w:hAnsi="Times New Roman" w:cs="Times New Roman" w:hint="eastAsia"/>
          <w:sz w:val="24"/>
        </w:rPr>
        <w:t>the trend is reversed for</w:t>
      </w:r>
      <w:ins w:id="724" w:author="She Qianhong (Asst Prof)" w:date="2025-07-23T00:34:00Z" w16du:dateUtc="2025-07-22T16:34:00Z">
        <w:r w:rsidR="00BB1F80">
          <w:rPr>
            <w:rFonts w:ascii="Times New Roman" w:hAnsi="Times New Roman" w:cs="Times New Roman"/>
            <w:sz w:val="24"/>
          </w:rPr>
          <w:t xml:space="preserve"> SWB</w:t>
        </w:r>
      </w:ins>
      <w:r>
        <w:rPr>
          <w:rFonts w:ascii="Times New Roman" w:hAnsi="Times New Roman" w:cs="Times New Roman" w:hint="eastAsia"/>
          <w:sz w:val="24"/>
        </w:rPr>
        <w:t xml:space="preserve">. The </w:t>
      </w:r>
      <w:ins w:id="725" w:author="She Qianhong (Asst Prof)" w:date="2025-07-23T00:34:00Z" w16du:dateUtc="2025-07-22T16:34:00Z">
        <w:r w:rsidR="00C64974">
          <w:rPr>
            <w:rFonts w:ascii="Times New Roman" w:hAnsi="Times New Roman" w:cs="Times New Roman"/>
            <w:sz w:val="24"/>
          </w:rPr>
          <w:t xml:space="preserve">decayed acid-base production performance and </w:t>
        </w:r>
      </w:ins>
      <w:r>
        <w:rPr>
          <w:rFonts w:ascii="Times New Roman" w:hAnsi="Times New Roman" w:cs="Times New Roman" w:hint="eastAsia"/>
          <w:sz w:val="24"/>
        </w:rPr>
        <w:t xml:space="preserve">different trends </w:t>
      </w:r>
      <w:ins w:id="726" w:author="She Qianhong (Asst Prof)" w:date="2025-07-23T00:34:00Z" w16du:dateUtc="2025-07-22T16:34:00Z">
        <w:r w:rsidR="00C64974">
          <w:rPr>
            <w:rFonts w:ascii="Times New Roman" w:hAnsi="Times New Roman" w:cs="Times New Roman"/>
            <w:sz w:val="24"/>
          </w:rPr>
          <w:t xml:space="preserve">during testing </w:t>
        </w:r>
      </w:ins>
      <w:ins w:id="727" w:author="She Qianhong (Asst Prof)" w:date="2025-07-23T00:35:00Z" w16du:dateUtc="2025-07-22T16:35:00Z">
        <w:r w:rsidR="00C64974">
          <w:rPr>
            <w:rFonts w:ascii="Times New Roman" w:hAnsi="Times New Roman" w:cs="Times New Roman"/>
            <w:sz w:val="24"/>
          </w:rPr>
          <w:t xml:space="preserve">with NaCl and </w:t>
        </w:r>
        <w:r w:rsidR="0024560A">
          <w:rPr>
            <w:rFonts w:ascii="Times New Roman" w:hAnsi="Times New Roman" w:cs="Times New Roman"/>
            <w:sz w:val="24"/>
          </w:rPr>
          <w:t xml:space="preserve">SWB </w:t>
        </w:r>
      </w:ins>
      <w:ins w:id="728" w:author="She Qianhong (Asst Prof)" w:date="2025-07-23T00:42:00Z" w16du:dateUtc="2025-07-22T16:42:00Z">
        <w:r w:rsidR="00E952D7">
          <w:rPr>
            <w:rFonts w:ascii="Times New Roman" w:hAnsi="Times New Roman" w:cs="Times New Roman"/>
            <w:sz w:val="24"/>
          </w:rPr>
          <w:t xml:space="preserve">are due to </w:t>
        </w:r>
      </w:ins>
      <w:ins w:id="729" w:author="She Qianhong (Asst Prof)" w:date="2025-07-23T00:39:00Z" w16du:dateUtc="2025-07-22T16:39:00Z">
        <w:r w:rsidR="00FE3D10">
          <w:rPr>
            <w:rFonts w:ascii="Times New Roman" w:hAnsi="Times New Roman" w:cs="Times New Roman"/>
            <w:sz w:val="24"/>
          </w:rPr>
          <w:t xml:space="preserve">multiple </w:t>
        </w:r>
        <w:r w:rsidR="000972D9">
          <w:rPr>
            <w:rFonts w:ascii="Times New Roman" w:hAnsi="Times New Roman" w:cs="Times New Roman"/>
            <w:sz w:val="24"/>
          </w:rPr>
          <w:t>reasons</w:t>
        </w:r>
      </w:ins>
      <w:r>
        <w:rPr>
          <w:rFonts w:ascii="Times New Roman" w:hAnsi="Times New Roman" w:cs="Times New Roman" w:hint="eastAsia"/>
          <w:sz w:val="24"/>
        </w:rPr>
        <w:t xml:space="preserve"> </w:t>
      </w:r>
      <w:ins w:id="730" w:author="She Qianhong (Asst Prof)" w:date="2025-07-23T00:42:00Z" w16du:dateUtc="2025-07-22T16:42:00Z">
        <w:r w:rsidR="00E952D7">
          <w:rPr>
            <w:rFonts w:ascii="Times New Roman" w:hAnsi="Times New Roman" w:cs="Times New Roman"/>
            <w:sz w:val="24"/>
          </w:rPr>
          <w:t xml:space="preserve">associated with </w:t>
        </w:r>
      </w:ins>
      <w:r>
        <w:rPr>
          <w:rFonts w:ascii="Times New Roman" w:hAnsi="Times New Roman" w:cs="Times New Roman" w:hint="eastAsia"/>
          <w:sz w:val="24"/>
        </w:rPr>
        <w:t xml:space="preserve">scaling. </w:t>
      </w:r>
      <w:r w:rsidR="00485456">
        <w:rPr>
          <w:rFonts w:ascii="Times New Roman" w:hAnsi="Times New Roman" w:cs="Times New Roman" w:hint="eastAsia"/>
          <w:sz w:val="24"/>
        </w:rPr>
        <w:t xml:space="preserve">During BMED using NaCl, no scaling </w:t>
      </w:r>
      <w:r w:rsidR="00485456">
        <w:rPr>
          <w:rFonts w:ascii="Times New Roman" w:hAnsi="Times New Roman" w:cs="Times New Roman"/>
          <w:sz w:val="24"/>
        </w:rPr>
        <w:t>occurred</w:t>
      </w:r>
      <w:r w:rsidR="00485456">
        <w:rPr>
          <w:rFonts w:ascii="Times New Roman" w:hAnsi="Times New Roman" w:cs="Times New Roman" w:hint="eastAsia"/>
          <w:sz w:val="24"/>
        </w:rPr>
        <w:t>. Due to the mobility difference,</w:t>
      </w:r>
      <w:r w:rsidR="00485456">
        <w:rPr>
          <w:rFonts w:ascii="Times New Roman" w:hAnsi="Times New Roman" w:cs="Times New Roman"/>
          <w:sz w:val="24"/>
        </w:rPr>
        <w:fldChar w:fldCharType="begin"/>
      </w:r>
      <w:r w:rsidR="00143A90">
        <w:rPr>
          <w:rFonts w:ascii="Times New Roman" w:hAnsi="Times New Roman" w:cs="Times New Roman"/>
          <w:sz w:val="24"/>
        </w:rPr>
        <w:instrText xml:space="preserve"> ADDIN EN.CITE &lt;EndNote&gt;&lt;Cite&gt;&lt;Author&gt;Strathmann&lt;/Author&gt;&lt;Year&gt;2004&lt;/Year&gt;&lt;RecNum&gt;319&lt;/RecNum&gt;&lt;DisplayText&gt;&lt;style face="superscript"&gt;50&lt;/style&gt;&lt;/DisplayText&gt;&lt;record&gt;&lt;rec-number&gt;319&lt;/rec-number&gt;&lt;foreign-keys&gt;&lt;key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00485456">
        <w:rPr>
          <w:rFonts w:ascii="Times New Roman" w:hAnsi="Times New Roman" w:cs="Times New Roman"/>
          <w:sz w:val="24"/>
        </w:rPr>
        <w:fldChar w:fldCharType="separate"/>
      </w:r>
      <w:r w:rsidR="00143A90" w:rsidRPr="00143A90">
        <w:rPr>
          <w:rFonts w:ascii="Times New Roman" w:hAnsi="Times New Roman" w:cs="Times New Roman"/>
          <w:noProof/>
          <w:sz w:val="24"/>
          <w:vertAlign w:val="superscript"/>
        </w:rPr>
        <w:t>50</w:t>
      </w:r>
      <w:r w:rsidR="00485456">
        <w:rPr>
          <w:rFonts w:ascii="Times New Roman" w:hAnsi="Times New Roman" w:cs="Times New Roman"/>
          <w:sz w:val="24"/>
        </w:rPr>
        <w:fldChar w:fldCharType="end"/>
      </w:r>
      <w:r w:rsidR="00485456">
        <w:rPr>
          <w:rFonts w:ascii="Times New Roman" w:hAnsi="Times New Roman" w:cs="Times New Roman" w:hint="eastAsia"/>
          <w:sz w:val="24"/>
        </w:rPr>
        <w:t xml:space="preserve"> H</w:t>
      </w:r>
      <w:r w:rsidR="00485456" w:rsidRPr="0021129B">
        <w:rPr>
          <w:rFonts w:ascii="Times New Roman" w:hAnsi="Times New Roman" w:cs="Times New Roman" w:hint="eastAsia"/>
          <w:sz w:val="24"/>
          <w:vertAlign w:val="superscript"/>
        </w:rPr>
        <w:t>+</w:t>
      </w:r>
      <w:r w:rsidR="00485456">
        <w:rPr>
          <w:rFonts w:ascii="Times New Roman" w:hAnsi="Times New Roman" w:cs="Times New Roman" w:hint="eastAsia"/>
          <w:sz w:val="24"/>
        </w:rPr>
        <w:t xml:space="preserve"> leakage was higher than OH</w:t>
      </w:r>
      <w:r w:rsidR="00485456" w:rsidRPr="0021129B">
        <w:rPr>
          <w:rFonts w:ascii="Times New Roman" w:hAnsi="Times New Roman" w:cs="Times New Roman" w:hint="eastAsia"/>
          <w:sz w:val="24"/>
          <w:vertAlign w:val="superscript"/>
        </w:rPr>
        <w:t>-</w:t>
      </w:r>
      <w:r w:rsidR="00485456">
        <w:rPr>
          <w:rFonts w:ascii="Times New Roman" w:hAnsi="Times New Roman" w:cs="Times New Roman" w:hint="eastAsia"/>
          <w:sz w:val="24"/>
        </w:rPr>
        <w:t xml:space="preserve"> leakage, thereby resulting in the higher concentration of base (</w:t>
      </w:r>
      <w:r w:rsidR="00485456">
        <w:rPr>
          <w:rFonts w:ascii="Times New Roman" w:hAnsi="Times New Roman" w:cs="Times New Roman"/>
          <w:sz w:val="24"/>
        </w:rPr>
        <w:t xml:space="preserve">~324 </w:t>
      </w:r>
      <w:r w:rsidR="00485456" w:rsidRPr="006E24DA">
        <w:rPr>
          <w:rFonts w:ascii="Times New Roman" w:hAnsi="Times New Roman" w:cs="Times New Roman"/>
          <w:sz w:val="24"/>
        </w:rPr>
        <w:t>mM</w:t>
      </w:r>
      <w:r w:rsidR="00485456">
        <w:rPr>
          <w:rFonts w:ascii="Times New Roman" w:hAnsi="Times New Roman" w:cs="Times New Roman" w:hint="eastAsia"/>
          <w:sz w:val="24"/>
        </w:rPr>
        <w:t xml:space="preserve"> base &gt; </w:t>
      </w:r>
      <w:r w:rsidR="00485456">
        <w:rPr>
          <w:rFonts w:ascii="Times New Roman" w:hAnsi="Times New Roman" w:cs="Times New Roman"/>
          <w:sz w:val="24"/>
        </w:rPr>
        <w:t>~</w:t>
      </w:r>
      <w:r w:rsidR="00485456" w:rsidRPr="006E24DA">
        <w:rPr>
          <w:rFonts w:ascii="Times New Roman" w:hAnsi="Times New Roman" w:cs="Times New Roman"/>
          <w:sz w:val="24"/>
        </w:rPr>
        <w:t>210 mM</w:t>
      </w:r>
      <w:r w:rsidR="00485456">
        <w:rPr>
          <w:rFonts w:ascii="Times New Roman" w:hAnsi="Times New Roman" w:cs="Times New Roman" w:hint="eastAsia"/>
          <w:sz w:val="24"/>
        </w:rPr>
        <w:t xml:space="preserve"> acid).</w:t>
      </w:r>
      <w:ins w:id="731" w:author="#NI YUQIN#" w:date="2025-07-28T15:33:00Z" w16du:dateUtc="2025-07-28T07:33:00Z">
        <w:r w:rsidR="0021048C">
          <w:rPr>
            <w:rFonts w:ascii="Times New Roman" w:hAnsi="Times New Roman" w:cs="Times New Roman" w:hint="eastAsia"/>
            <w:sz w:val="24"/>
          </w:rPr>
          <w:t xml:space="preserve"> </w:t>
        </w:r>
      </w:ins>
      <w:ins w:id="732" w:author="#NI YUQIN#" w:date="2025-07-28T15:49:00Z" w16du:dateUtc="2025-07-28T07:49:00Z">
        <w:r w:rsidR="00734D35">
          <w:rPr>
            <w:rFonts w:ascii="Times New Roman" w:hAnsi="Times New Roman" w:cs="Times New Roman" w:hint="eastAsia"/>
            <w:sz w:val="24"/>
          </w:rPr>
          <w:t xml:space="preserve">On the contrary, </w:t>
        </w:r>
      </w:ins>
      <w:r w:rsidR="00357AC2">
        <w:rPr>
          <w:rFonts w:ascii="Times New Roman" w:hAnsi="Times New Roman" w:cs="Times New Roman" w:hint="eastAsia"/>
          <w:sz w:val="24"/>
        </w:rPr>
        <w:t>scaling during BMED using SWB consumed generated OH</w:t>
      </w:r>
      <w:r w:rsidR="00357AC2" w:rsidRPr="00781E72">
        <w:rPr>
          <w:rFonts w:ascii="Times New Roman" w:hAnsi="Times New Roman" w:cs="Times New Roman" w:hint="eastAsia"/>
          <w:sz w:val="24"/>
          <w:vertAlign w:val="superscript"/>
        </w:rPr>
        <w:t>-</w:t>
      </w:r>
      <w:r w:rsidR="00357AC2">
        <w:rPr>
          <w:rFonts w:ascii="Times New Roman" w:hAnsi="Times New Roman" w:cs="Times New Roman" w:hint="eastAsia"/>
          <w:sz w:val="24"/>
        </w:rPr>
        <w:t>, which decreased the concentration of base. Thus, the concentration of acid (</w:t>
      </w:r>
      <w:r w:rsidR="00357AC2">
        <w:rPr>
          <w:rFonts w:ascii="Times New Roman" w:hAnsi="Times New Roman" w:cs="Times New Roman"/>
          <w:sz w:val="24"/>
        </w:rPr>
        <w:t>~</w:t>
      </w:r>
      <w:r w:rsidR="00357AC2" w:rsidRPr="006E24DA">
        <w:rPr>
          <w:rFonts w:ascii="Times New Roman" w:hAnsi="Times New Roman" w:cs="Times New Roman"/>
          <w:sz w:val="24"/>
        </w:rPr>
        <w:t>170</w:t>
      </w:r>
      <w:r w:rsidR="00357AC2">
        <w:rPr>
          <w:rFonts w:ascii="Times New Roman" w:hAnsi="Times New Roman" w:cs="Times New Roman"/>
          <w:sz w:val="24"/>
        </w:rPr>
        <w:t xml:space="preserve"> </w:t>
      </w:r>
      <w:r w:rsidR="00357AC2" w:rsidRPr="006E24DA">
        <w:rPr>
          <w:rFonts w:ascii="Times New Roman" w:hAnsi="Times New Roman" w:cs="Times New Roman"/>
          <w:sz w:val="24"/>
        </w:rPr>
        <w:t>mM</w:t>
      </w:r>
      <w:r w:rsidR="00357AC2">
        <w:rPr>
          <w:rFonts w:ascii="Times New Roman" w:hAnsi="Times New Roman" w:cs="Times New Roman" w:hint="eastAsia"/>
          <w:sz w:val="24"/>
        </w:rPr>
        <w:t>) was higher than that of base for SWB (</w:t>
      </w:r>
      <w:r w:rsidR="00357AC2">
        <w:rPr>
          <w:rFonts w:ascii="Times New Roman" w:hAnsi="Times New Roman" w:cs="Times New Roman"/>
          <w:sz w:val="24"/>
        </w:rPr>
        <w:t>~</w:t>
      </w:r>
      <w:r w:rsidR="00357AC2" w:rsidRPr="006E24DA">
        <w:rPr>
          <w:rFonts w:ascii="Times New Roman" w:hAnsi="Times New Roman" w:cs="Times New Roman"/>
          <w:sz w:val="24"/>
        </w:rPr>
        <w:t>115 mM</w:t>
      </w:r>
      <w:r w:rsidR="00357AC2">
        <w:rPr>
          <w:rFonts w:ascii="Times New Roman" w:hAnsi="Times New Roman" w:cs="Times New Roman" w:hint="eastAsia"/>
          <w:sz w:val="24"/>
        </w:rPr>
        <w:t>).</w:t>
      </w:r>
      <w:ins w:id="733" w:author="#NI YUQIN#" w:date="2025-07-28T16:03:00Z" w16du:dateUtc="2025-07-28T08:03:00Z">
        <w:r w:rsidR="00357AC2">
          <w:rPr>
            <w:rFonts w:ascii="Times New Roman" w:hAnsi="Times New Roman" w:cs="Times New Roman" w:hint="eastAsia"/>
            <w:sz w:val="24"/>
          </w:rPr>
          <w:t xml:space="preserve"> </w:t>
        </w:r>
      </w:ins>
      <w:ins w:id="734" w:author="#NI YUQIN#" w:date="2025-07-28T15:14:00Z" w16du:dateUtc="2025-07-28T07:14:00Z">
        <w:r w:rsidR="000206B4">
          <w:rPr>
            <w:rFonts w:ascii="Times New Roman" w:hAnsi="Times New Roman" w:cs="Times New Roman" w:hint="eastAsia"/>
            <w:sz w:val="24"/>
          </w:rPr>
          <w:t xml:space="preserve">Although </w:t>
        </w:r>
        <w:r w:rsidR="000206B4">
          <w:rPr>
            <w:rFonts w:ascii="Times New Roman" w:hAnsi="Times New Roman" w:cs="Times New Roman"/>
            <w:sz w:val="24"/>
          </w:rPr>
          <w:t xml:space="preserve">no </w:t>
        </w:r>
      </w:ins>
      <w:ins w:id="735" w:author="#NI YUQIN#" w:date="2025-07-28T16:05:00Z" w16du:dateUtc="2025-07-28T08:05:00Z">
        <w:r w:rsidR="00243733">
          <w:rPr>
            <w:rFonts w:ascii="Times New Roman" w:hAnsi="Times New Roman" w:cs="Times New Roman" w:hint="eastAsia"/>
            <w:sz w:val="24"/>
          </w:rPr>
          <w:t xml:space="preserve">visible </w:t>
        </w:r>
      </w:ins>
      <w:ins w:id="736" w:author="#NI YUQIN#" w:date="2025-07-28T15:14:00Z" w16du:dateUtc="2025-07-28T07:14:00Z">
        <w:r w:rsidR="000206B4">
          <w:rPr>
            <w:rFonts w:ascii="Times New Roman" w:hAnsi="Times New Roman" w:cs="Times New Roman"/>
            <w:sz w:val="24"/>
          </w:rPr>
          <w:t xml:space="preserve">scaling was </w:t>
        </w:r>
      </w:ins>
      <w:ins w:id="737" w:author="#NI YUQIN#" w:date="2025-07-28T16:05:00Z" w16du:dateUtc="2025-07-28T08:05:00Z">
        <w:r w:rsidR="00243733">
          <w:rPr>
            <w:rFonts w:ascii="Times New Roman" w:hAnsi="Times New Roman" w:cs="Times New Roman" w:hint="eastAsia"/>
            <w:sz w:val="24"/>
          </w:rPr>
          <w:t>observed</w:t>
        </w:r>
      </w:ins>
      <w:ins w:id="738" w:author="#NI YUQIN#" w:date="2025-07-28T15:14:00Z" w16du:dateUtc="2025-07-28T07:14:00Z">
        <w:r w:rsidR="000206B4">
          <w:rPr>
            <w:rFonts w:ascii="Times New Roman" w:hAnsi="Times New Roman" w:cs="Times New Roman"/>
            <w:sz w:val="24"/>
          </w:rPr>
          <w:t xml:space="preserve"> on the AEM and the acid chamber</w:t>
        </w:r>
      </w:ins>
      <w:ins w:id="739" w:author="#NI YUQIN#" w:date="2025-07-28T15:16:00Z" w16du:dateUtc="2025-07-28T07:16:00Z">
        <w:r w:rsidR="00AE7E42">
          <w:rPr>
            <w:rFonts w:ascii="Times New Roman" w:hAnsi="Times New Roman" w:cs="Times New Roman" w:hint="eastAsia"/>
            <w:sz w:val="24"/>
          </w:rPr>
          <w:t xml:space="preserve"> (</w:t>
        </w:r>
        <w:r w:rsidR="00AE7E42" w:rsidRPr="0027480D">
          <w:rPr>
            <w:rFonts w:ascii="Times New Roman" w:hAnsi="Times New Roman" w:cs="Times New Roman"/>
            <w:b/>
            <w:bCs/>
            <w:sz w:val="24"/>
            <w:rPrChange w:id="740" w:author="#NI YUQIN#" w:date="2025-07-28T15:16:00Z" w16du:dateUtc="2025-07-28T07:16:00Z">
              <w:rPr>
                <w:rFonts w:ascii="Times New Roman" w:hAnsi="Times New Roman" w:cs="Times New Roman"/>
                <w:sz w:val="24"/>
              </w:rPr>
            </w:rPrChange>
          </w:rPr>
          <w:t xml:space="preserve">Figure </w:t>
        </w:r>
        <w:r w:rsidR="00F86525" w:rsidRPr="0027480D">
          <w:rPr>
            <w:rFonts w:ascii="Times New Roman" w:hAnsi="Times New Roman" w:cs="Times New Roman"/>
            <w:b/>
            <w:bCs/>
            <w:sz w:val="24"/>
            <w:rPrChange w:id="741" w:author="#NI YUQIN#" w:date="2025-07-28T15:16:00Z" w16du:dateUtc="2025-07-28T07:16:00Z">
              <w:rPr>
                <w:rFonts w:ascii="Times New Roman" w:hAnsi="Times New Roman" w:cs="Times New Roman"/>
                <w:sz w:val="24"/>
              </w:rPr>
            </w:rPrChange>
          </w:rPr>
          <w:t xml:space="preserve">1 a and Figure </w:t>
        </w:r>
        <w:r w:rsidR="0027480D" w:rsidRPr="0027480D">
          <w:rPr>
            <w:rFonts w:ascii="Times New Roman" w:hAnsi="Times New Roman" w:cs="Times New Roman"/>
            <w:b/>
            <w:bCs/>
            <w:sz w:val="24"/>
            <w:rPrChange w:id="742" w:author="#NI YUQIN#" w:date="2025-07-28T15:16:00Z" w16du:dateUtc="2025-07-28T07:16:00Z">
              <w:rPr>
                <w:rFonts w:ascii="Times New Roman" w:hAnsi="Times New Roman" w:cs="Times New Roman"/>
                <w:sz w:val="24"/>
              </w:rPr>
            </w:rPrChange>
          </w:rPr>
          <w:t>S5</w:t>
        </w:r>
      </w:ins>
      <w:ins w:id="743" w:author="#NI YUQIN#" w:date="2025-07-28T15:17:00Z" w16du:dateUtc="2025-07-28T07:17:00Z">
        <w:r w:rsidR="0027480D">
          <w:rPr>
            <w:rFonts w:ascii="Times New Roman" w:hAnsi="Times New Roman" w:cs="Times New Roman" w:hint="eastAsia"/>
            <w:b/>
            <w:bCs/>
            <w:sz w:val="24"/>
          </w:rPr>
          <w:t xml:space="preserve"> b2</w:t>
        </w:r>
      </w:ins>
      <w:ins w:id="744" w:author="#NI YUQIN#" w:date="2025-07-28T15:16:00Z" w16du:dateUtc="2025-07-28T07:16:00Z">
        <w:r w:rsidR="0027480D">
          <w:rPr>
            <w:rFonts w:ascii="Times New Roman" w:hAnsi="Times New Roman" w:cs="Times New Roman" w:hint="eastAsia"/>
            <w:sz w:val="24"/>
          </w:rPr>
          <w:t>)</w:t>
        </w:r>
      </w:ins>
      <w:ins w:id="745" w:author="#NI YUQIN#" w:date="2025-07-28T15:14:00Z" w16du:dateUtc="2025-07-28T07:14:00Z">
        <w:r w:rsidR="000206B4">
          <w:rPr>
            <w:rFonts w:ascii="Times New Roman" w:hAnsi="Times New Roman" w:cs="Times New Roman" w:hint="eastAsia"/>
            <w:sz w:val="24"/>
          </w:rPr>
          <w:t xml:space="preserve">, </w:t>
        </w:r>
        <w:r w:rsidR="00B67BA5">
          <w:rPr>
            <w:rFonts w:ascii="Times New Roman" w:hAnsi="Times New Roman" w:cs="Times New Roman" w:hint="eastAsia"/>
            <w:sz w:val="24"/>
          </w:rPr>
          <w:t xml:space="preserve">the concentration of acid </w:t>
        </w:r>
      </w:ins>
      <w:ins w:id="746" w:author="#NI YUQIN#" w:date="2025-07-28T16:06:00Z" w16du:dateUtc="2025-07-28T08:06:00Z">
        <w:r w:rsidR="00243733">
          <w:rPr>
            <w:rFonts w:ascii="Times New Roman" w:hAnsi="Times New Roman" w:cs="Times New Roman" w:hint="eastAsia"/>
            <w:sz w:val="24"/>
          </w:rPr>
          <w:t>during</w:t>
        </w:r>
      </w:ins>
      <w:ins w:id="747" w:author="#NI YUQIN#" w:date="2025-07-28T15:14:00Z" w16du:dateUtc="2025-07-28T07:14:00Z">
        <w:r w:rsidR="00B67BA5">
          <w:rPr>
            <w:rFonts w:ascii="Times New Roman" w:hAnsi="Times New Roman" w:cs="Times New Roman" w:hint="eastAsia"/>
            <w:sz w:val="24"/>
          </w:rPr>
          <w:t xml:space="preserve"> SWB </w:t>
        </w:r>
      </w:ins>
      <w:ins w:id="748" w:author="#NI YUQIN#" w:date="2025-07-28T16:06:00Z" w16du:dateUtc="2025-07-28T08:06:00Z">
        <w:r w:rsidR="00243733">
          <w:rPr>
            <w:rFonts w:ascii="Times New Roman" w:hAnsi="Times New Roman" w:cs="Times New Roman" w:hint="eastAsia"/>
            <w:sz w:val="24"/>
          </w:rPr>
          <w:t>treatment was</w:t>
        </w:r>
      </w:ins>
      <w:ins w:id="749" w:author="#NI YUQIN#" w:date="2025-07-28T15:14:00Z" w16du:dateUtc="2025-07-28T07:14:00Z">
        <w:r w:rsidR="00B67BA5">
          <w:rPr>
            <w:rFonts w:ascii="Times New Roman" w:hAnsi="Times New Roman" w:cs="Times New Roman" w:hint="eastAsia"/>
            <w:sz w:val="24"/>
          </w:rPr>
          <w:t xml:space="preserve"> s</w:t>
        </w:r>
      </w:ins>
      <w:ins w:id="750" w:author="#NI YUQIN#" w:date="2025-07-28T15:15:00Z" w16du:dateUtc="2025-07-28T07:15:00Z">
        <w:r w:rsidR="00B67BA5">
          <w:rPr>
            <w:rFonts w:ascii="Times New Roman" w:hAnsi="Times New Roman" w:cs="Times New Roman" w:hint="eastAsia"/>
            <w:sz w:val="24"/>
          </w:rPr>
          <w:t xml:space="preserve">lightly lower than </w:t>
        </w:r>
      </w:ins>
      <w:ins w:id="751" w:author="#NI YUQIN#" w:date="2025-08-03T19:01:00Z" w16du:dateUtc="2025-08-03T11:01:00Z">
        <w:r w:rsidR="002C67FE">
          <w:rPr>
            <w:rFonts w:ascii="Times New Roman" w:hAnsi="Times New Roman" w:cs="Times New Roman" w:hint="eastAsia"/>
            <w:sz w:val="24"/>
          </w:rPr>
          <w:t>baseline</w:t>
        </w:r>
      </w:ins>
      <w:ins w:id="752" w:author="#NI YUQIN#" w:date="2025-07-28T15:15:00Z" w16du:dateUtc="2025-07-28T07:15:00Z">
        <w:r w:rsidR="00B67BA5">
          <w:rPr>
            <w:rFonts w:ascii="Times New Roman" w:hAnsi="Times New Roman" w:cs="Times New Roman" w:hint="eastAsia"/>
            <w:sz w:val="24"/>
          </w:rPr>
          <w:t>.</w:t>
        </w:r>
      </w:ins>
      <w:ins w:id="753" w:author="#NI YUQIN#" w:date="2025-07-28T15:17:00Z" w16du:dateUtc="2025-07-28T07:17:00Z">
        <w:r w:rsidR="0027480D">
          <w:rPr>
            <w:rFonts w:ascii="Times New Roman" w:hAnsi="Times New Roman" w:cs="Times New Roman" w:hint="eastAsia"/>
            <w:sz w:val="24"/>
          </w:rPr>
          <w:t xml:space="preserve"> This</w:t>
        </w:r>
      </w:ins>
      <w:ins w:id="754" w:author="#NI YUQIN#" w:date="2025-07-28T16:06:00Z" w16du:dateUtc="2025-07-28T08:06:00Z">
        <w:r w:rsidR="002F0E44">
          <w:rPr>
            <w:rFonts w:ascii="Times New Roman" w:hAnsi="Times New Roman" w:cs="Times New Roman" w:hint="eastAsia"/>
            <w:sz w:val="24"/>
          </w:rPr>
          <w:t xml:space="preserve"> reduction</w:t>
        </w:r>
      </w:ins>
      <w:ins w:id="755" w:author="#NI YUQIN#" w:date="2025-07-28T15:17:00Z" w16du:dateUtc="2025-07-28T07:17:00Z">
        <w:r w:rsidR="0027480D">
          <w:rPr>
            <w:rFonts w:ascii="Times New Roman" w:hAnsi="Times New Roman" w:cs="Times New Roman" w:hint="eastAsia"/>
            <w:sz w:val="24"/>
          </w:rPr>
          <w:t xml:space="preserve"> </w:t>
        </w:r>
      </w:ins>
      <w:ins w:id="756" w:author="#NI YUQIN#" w:date="2025-07-28T16:06:00Z" w16du:dateUtc="2025-07-28T08:06:00Z">
        <w:r w:rsidR="002F0E44">
          <w:rPr>
            <w:rFonts w:ascii="Times New Roman" w:hAnsi="Times New Roman" w:cs="Times New Roman" w:hint="eastAsia"/>
            <w:sz w:val="24"/>
          </w:rPr>
          <w:t>attributed to both</w:t>
        </w:r>
      </w:ins>
      <w:ins w:id="757" w:author="#NI YUQIN#" w:date="2025-07-28T15:17:00Z" w16du:dateUtc="2025-07-28T07:17:00Z">
        <w:r w:rsidR="0027480D">
          <w:rPr>
            <w:rFonts w:ascii="Times New Roman" w:hAnsi="Times New Roman" w:cs="Times New Roman" w:hint="eastAsia"/>
            <w:sz w:val="24"/>
          </w:rPr>
          <w:t xml:space="preserve"> declined H</w:t>
        </w:r>
        <w:r w:rsidR="0027480D" w:rsidRPr="006C3E7E">
          <w:rPr>
            <w:rFonts w:ascii="Times New Roman" w:hAnsi="Times New Roman" w:cs="Times New Roman"/>
            <w:sz w:val="24"/>
            <w:vertAlign w:val="superscript"/>
            <w:rPrChange w:id="758" w:author="#NI YUQIN#" w:date="2025-07-28T15:20:00Z" w16du:dateUtc="2025-07-28T07:20:00Z">
              <w:rPr>
                <w:rFonts w:ascii="Times New Roman" w:hAnsi="Times New Roman" w:cs="Times New Roman"/>
                <w:sz w:val="24"/>
              </w:rPr>
            </w:rPrChange>
          </w:rPr>
          <w:t>+</w:t>
        </w:r>
        <w:r w:rsidR="0027480D">
          <w:rPr>
            <w:rFonts w:ascii="Times New Roman" w:hAnsi="Times New Roman" w:cs="Times New Roman" w:hint="eastAsia"/>
            <w:sz w:val="24"/>
          </w:rPr>
          <w:t xml:space="preserve"> production and the leakage of OH</w:t>
        </w:r>
        <w:r w:rsidR="0027480D" w:rsidRPr="006C3E7E">
          <w:rPr>
            <w:rFonts w:ascii="Times New Roman" w:hAnsi="Times New Roman" w:cs="Times New Roman"/>
            <w:sz w:val="24"/>
            <w:vertAlign w:val="superscript"/>
            <w:rPrChange w:id="759" w:author="#NI YUQIN#" w:date="2025-07-28T15:20:00Z" w16du:dateUtc="2025-07-28T07:20:00Z">
              <w:rPr>
                <w:rFonts w:ascii="Times New Roman" w:hAnsi="Times New Roman" w:cs="Times New Roman"/>
                <w:sz w:val="24"/>
              </w:rPr>
            </w:rPrChange>
          </w:rPr>
          <w:t>-</w:t>
        </w:r>
        <w:r w:rsidR="0027480D">
          <w:rPr>
            <w:rFonts w:ascii="Times New Roman" w:hAnsi="Times New Roman" w:cs="Times New Roman" w:hint="eastAsia"/>
            <w:sz w:val="24"/>
          </w:rPr>
          <w:t xml:space="preserve"> from SC to AC. </w:t>
        </w:r>
        <w:r w:rsidR="008057EE">
          <w:rPr>
            <w:rFonts w:ascii="Times New Roman" w:hAnsi="Times New Roman" w:cs="Times New Roman" w:hint="eastAsia"/>
            <w:sz w:val="24"/>
          </w:rPr>
          <w:t>S</w:t>
        </w:r>
        <w:r w:rsidR="008057EE" w:rsidRPr="006E24DA">
          <w:rPr>
            <w:rFonts w:ascii="Times New Roman" w:hAnsi="Times New Roman" w:cs="Times New Roman"/>
            <w:sz w:val="24"/>
          </w:rPr>
          <w:t>caling on BPM</w:t>
        </w:r>
        <w:r w:rsidR="008057EE">
          <w:rPr>
            <w:rFonts w:ascii="Times New Roman" w:hAnsi="Times New Roman" w:cs="Times New Roman" w:hint="eastAsia"/>
            <w:sz w:val="24"/>
          </w:rPr>
          <w:t>s</w:t>
        </w:r>
        <w:r w:rsidR="008057EE" w:rsidRPr="006E24DA">
          <w:rPr>
            <w:rFonts w:ascii="Times New Roman" w:hAnsi="Times New Roman" w:cs="Times New Roman"/>
            <w:sz w:val="24"/>
          </w:rPr>
          <w:t xml:space="preserve"> </w:t>
        </w:r>
      </w:ins>
      <w:ins w:id="760" w:author="#NI YUQIN#" w:date="2025-07-28T15:18:00Z" w16du:dateUtc="2025-07-28T07:18:00Z">
        <w:r w:rsidR="008057EE">
          <w:rPr>
            <w:rFonts w:ascii="Times New Roman" w:hAnsi="Times New Roman" w:cs="Times New Roman" w:hint="eastAsia"/>
            <w:sz w:val="24"/>
          </w:rPr>
          <w:t>(</w:t>
        </w:r>
        <w:r w:rsidR="008057EE" w:rsidRPr="008057EE">
          <w:rPr>
            <w:rFonts w:ascii="Times New Roman" w:hAnsi="Times New Roman" w:cs="Times New Roman"/>
            <w:b/>
            <w:bCs/>
            <w:sz w:val="24"/>
            <w:rPrChange w:id="761" w:author="#NI YUQIN#" w:date="2025-07-28T15:18:00Z" w16du:dateUtc="2025-07-28T07:18:00Z">
              <w:rPr>
                <w:rFonts w:ascii="Times New Roman" w:hAnsi="Times New Roman" w:cs="Times New Roman"/>
                <w:sz w:val="24"/>
              </w:rPr>
            </w:rPrChange>
          </w:rPr>
          <w:t>Figure 1 d</w:t>
        </w:r>
        <w:r w:rsidR="008057EE">
          <w:rPr>
            <w:rFonts w:ascii="Times New Roman" w:hAnsi="Times New Roman" w:cs="Times New Roman" w:hint="eastAsia"/>
            <w:sz w:val="24"/>
          </w:rPr>
          <w:t xml:space="preserve">) </w:t>
        </w:r>
      </w:ins>
      <w:ins w:id="762" w:author="#NI YUQIN#" w:date="2025-07-28T15:17:00Z" w16du:dateUtc="2025-07-28T07:17:00Z">
        <w:r w:rsidR="008057EE" w:rsidRPr="006E24DA">
          <w:rPr>
            <w:rFonts w:ascii="Times New Roman" w:hAnsi="Times New Roman" w:cs="Times New Roman"/>
            <w:sz w:val="24"/>
          </w:rPr>
          <w:t>reduce</w:t>
        </w:r>
        <w:r w:rsidR="008057EE">
          <w:rPr>
            <w:rFonts w:ascii="Times New Roman" w:hAnsi="Times New Roman" w:cs="Times New Roman" w:hint="eastAsia"/>
            <w:sz w:val="24"/>
          </w:rPr>
          <w:t>d</w:t>
        </w:r>
        <w:r w:rsidR="008057EE" w:rsidRPr="006E24DA">
          <w:rPr>
            <w:rFonts w:ascii="Times New Roman" w:hAnsi="Times New Roman" w:cs="Times New Roman"/>
            <w:sz w:val="24"/>
          </w:rPr>
          <w:t xml:space="preserve"> the transport of water to the bipolar junction</w:t>
        </w:r>
        <w:r w:rsidR="008057EE">
          <w:rPr>
            <w:rFonts w:ascii="Times New Roman" w:hAnsi="Times New Roman" w:cs="Times New Roman" w:hint="eastAsia"/>
            <w:sz w:val="24"/>
          </w:rPr>
          <w:t>, which</w:t>
        </w:r>
        <w:r w:rsidR="008057EE" w:rsidRPr="006E24DA">
          <w:rPr>
            <w:rFonts w:ascii="Times New Roman" w:hAnsi="Times New Roman" w:cs="Times New Roman"/>
            <w:sz w:val="24"/>
          </w:rPr>
          <w:t xml:space="preserve"> </w:t>
        </w:r>
        <w:r w:rsidR="008057EE">
          <w:rPr>
            <w:rFonts w:ascii="Times New Roman" w:hAnsi="Times New Roman" w:cs="Times New Roman" w:hint="eastAsia"/>
            <w:sz w:val="24"/>
          </w:rPr>
          <w:t>can decrease</w:t>
        </w:r>
        <w:r w:rsidR="008057EE" w:rsidRPr="006E24DA">
          <w:rPr>
            <w:rFonts w:ascii="Times New Roman" w:hAnsi="Times New Roman" w:cs="Times New Roman"/>
            <w:sz w:val="24"/>
          </w:rPr>
          <w:t xml:space="preserve"> water dissociation</w:t>
        </w:r>
        <w:r w:rsidR="008057EE">
          <w:rPr>
            <w:rFonts w:ascii="Times New Roman" w:hAnsi="Times New Roman" w:cs="Times New Roman" w:hint="eastAsia"/>
            <w:sz w:val="24"/>
          </w:rPr>
          <w:t>.</w:t>
        </w:r>
        <w:r w:rsidR="008057EE"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dW0+MjQ1PC9SZWNOdW0+PERpc3BsYXlUZXh0PjxzdHlsZSBmYWNlPSJzdXBlcnNjcmlwdCI+NTE8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ins>
      <w:r w:rsidR="00143A90">
        <w:rPr>
          <w:rFonts w:ascii="Times New Roman" w:hAnsi="Times New Roman" w:cs="Times New Roman"/>
          <w:sz w:val="24"/>
        </w:rPr>
        <w:instrText xml:space="preserve"> ADDIN EN.CITE </w:instrText>
      </w:r>
      <w:r w:rsidR="00143A90">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dW0+MjQ1PC9SZWNOdW0+PERpc3BsYXlUZXh0PjxzdHlsZSBmYWNlPSJzdXBlcnNjcmlwdCI+NTE8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143A90">
        <w:rPr>
          <w:rFonts w:ascii="Times New Roman" w:hAnsi="Times New Roman" w:cs="Times New Roman"/>
          <w:sz w:val="24"/>
        </w:rPr>
        <w:instrText xml:space="preserve"> ADDIN EN.CITE.DATA </w:instrText>
      </w:r>
      <w:r w:rsidR="00143A90">
        <w:rPr>
          <w:rFonts w:ascii="Times New Roman" w:hAnsi="Times New Roman" w:cs="Times New Roman"/>
          <w:sz w:val="24"/>
        </w:rPr>
      </w:r>
      <w:r w:rsidR="00143A90">
        <w:rPr>
          <w:rFonts w:ascii="Times New Roman" w:hAnsi="Times New Roman" w:cs="Times New Roman"/>
          <w:sz w:val="24"/>
        </w:rPr>
        <w:fldChar w:fldCharType="end"/>
      </w:r>
      <w:ins w:id="763" w:author="#NI YUQIN#" w:date="2025-07-28T15:17:00Z" w16du:dateUtc="2025-07-28T07:17:00Z">
        <w:r w:rsidR="008057EE" w:rsidRPr="006E24DA">
          <w:rPr>
            <w:rFonts w:ascii="Times New Roman" w:hAnsi="Times New Roman" w:cs="Times New Roman"/>
            <w:sz w:val="24"/>
          </w:rPr>
        </w:r>
        <w:r w:rsidR="008057EE" w:rsidRPr="006E24DA">
          <w:rPr>
            <w:rFonts w:ascii="Times New Roman" w:hAnsi="Times New Roman" w:cs="Times New Roman"/>
            <w:sz w:val="24"/>
          </w:rPr>
          <w:fldChar w:fldCharType="separate"/>
        </w:r>
      </w:ins>
      <w:r w:rsidR="00143A90" w:rsidRPr="00143A90">
        <w:rPr>
          <w:rFonts w:ascii="Times New Roman" w:hAnsi="Times New Roman" w:cs="Times New Roman"/>
          <w:noProof/>
          <w:sz w:val="24"/>
          <w:vertAlign w:val="superscript"/>
        </w:rPr>
        <w:t>51</w:t>
      </w:r>
      <w:ins w:id="764" w:author="#NI YUQIN#" w:date="2025-07-28T15:17:00Z" w16du:dateUtc="2025-07-28T07:17:00Z">
        <w:r w:rsidR="008057EE" w:rsidRPr="006E24DA">
          <w:rPr>
            <w:rFonts w:ascii="Times New Roman" w:hAnsi="Times New Roman" w:cs="Times New Roman"/>
            <w:sz w:val="24"/>
          </w:rPr>
          <w:fldChar w:fldCharType="end"/>
        </w:r>
      </w:ins>
      <w:ins w:id="765" w:author="#NI YUQIN#" w:date="2025-07-28T15:18:00Z" w16du:dateUtc="2025-07-28T07:18:00Z">
        <w:r w:rsidR="008057EE">
          <w:rPr>
            <w:rFonts w:ascii="Times New Roman" w:hAnsi="Times New Roman" w:cs="Times New Roman" w:hint="eastAsia"/>
            <w:sz w:val="24"/>
          </w:rPr>
          <w:t xml:space="preserve"> A</w:t>
        </w:r>
      </w:ins>
      <w:ins w:id="766" w:author="#NI YUQIN#" w:date="2025-07-28T16:07:00Z" w16du:dateUtc="2025-07-28T08:07:00Z">
        <w:r w:rsidR="004B702A">
          <w:rPr>
            <w:rFonts w:ascii="Times New Roman" w:hAnsi="Times New Roman" w:cs="Times New Roman" w:hint="eastAsia"/>
            <w:sz w:val="24"/>
          </w:rPr>
          <w:t xml:space="preserve"> decrease in</w:t>
        </w:r>
      </w:ins>
      <w:ins w:id="767" w:author="#NI YUQIN#" w:date="2025-07-28T15:18:00Z" w16du:dateUtc="2025-07-28T07:18:00Z">
        <w:r w:rsidR="008057EE">
          <w:rPr>
            <w:rFonts w:ascii="Times New Roman" w:hAnsi="Times New Roman" w:cs="Times New Roman" w:hint="eastAsia"/>
            <w:sz w:val="24"/>
          </w:rPr>
          <w:t xml:space="preserve"> water </w:t>
        </w:r>
        <w:r w:rsidR="00B7782B">
          <w:rPr>
            <w:rFonts w:ascii="Times New Roman" w:hAnsi="Times New Roman" w:cs="Times New Roman"/>
            <w:sz w:val="24"/>
          </w:rPr>
          <w:t>dissociation</w:t>
        </w:r>
        <w:r w:rsidR="008057EE">
          <w:rPr>
            <w:rFonts w:ascii="Times New Roman" w:hAnsi="Times New Roman" w:cs="Times New Roman" w:hint="eastAsia"/>
            <w:sz w:val="24"/>
          </w:rPr>
          <w:t xml:space="preserve"> </w:t>
        </w:r>
      </w:ins>
      <w:ins w:id="768" w:author="#NI YUQIN#" w:date="2025-07-28T16:07:00Z" w16du:dateUtc="2025-07-28T08:07:00Z">
        <w:r w:rsidR="004B702A">
          <w:rPr>
            <w:rFonts w:ascii="Times New Roman" w:hAnsi="Times New Roman" w:cs="Times New Roman" w:hint="eastAsia"/>
            <w:sz w:val="24"/>
          </w:rPr>
          <w:t>led directly to a decline in</w:t>
        </w:r>
        <w:r w:rsidR="00B12AC6">
          <w:rPr>
            <w:rFonts w:ascii="Times New Roman" w:hAnsi="Times New Roman" w:cs="Times New Roman" w:hint="eastAsia"/>
            <w:sz w:val="24"/>
          </w:rPr>
          <w:t xml:space="preserve"> acid production</w:t>
        </w:r>
      </w:ins>
      <w:ins w:id="769" w:author="#NI YUQIN#" w:date="2025-07-28T15:21:00Z" w16du:dateUtc="2025-07-28T07:21:00Z">
        <w:r w:rsidR="006C3E7E">
          <w:rPr>
            <w:rFonts w:ascii="Times New Roman" w:hAnsi="Times New Roman" w:cs="Times New Roman" w:hint="eastAsia"/>
            <w:sz w:val="24"/>
          </w:rPr>
          <w:t xml:space="preserve">. Moreover, the </w:t>
        </w:r>
        <w:r w:rsidR="00056C09">
          <w:rPr>
            <w:rFonts w:ascii="Times New Roman" w:hAnsi="Times New Roman" w:cs="Times New Roman" w:hint="eastAsia"/>
            <w:sz w:val="24"/>
          </w:rPr>
          <w:t>high</w:t>
        </w:r>
      </w:ins>
      <w:ins w:id="770" w:author="#NI YUQIN#" w:date="2025-07-28T15:22:00Z" w16du:dateUtc="2025-07-28T07:22:00Z">
        <w:r w:rsidR="00F97207">
          <w:rPr>
            <w:rFonts w:ascii="Times New Roman" w:hAnsi="Times New Roman" w:cs="Times New Roman" w:hint="eastAsia"/>
            <w:sz w:val="24"/>
          </w:rPr>
          <w:t xml:space="preserve"> OH</w:t>
        </w:r>
        <w:r w:rsidR="00F97207" w:rsidRPr="00F97207">
          <w:rPr>
            <w:rFonts w:ascii="Times New Roman" w:hAnsi="Times New Roman" w:cs="Times New Roman"/>
            <w:sz w:val="24"/>
            <w:vertAlign w:val="superscript"/>
            <w:rPrChange w:id="771" w:author="#NI YUQIN#" w:date="2025-07-28T15:22:00Z" w16du:dateUtc="2025-07-28T07:22:00Z">
              <w:rPr>
                <w:rFonts w:ascii="Times New Roman" w:hAnsi="Times New Roman" w:cs="Times New Roman"/>
                <w:sz w:val="24"/>
              </w:rPr>
            </w:rPrChange>
          </w:rPr>
          <w:t>-</w:t>
        </w:r>
      </w:ins>
      <w:ins w:id="772" w:author="#NI YUQIN#" w:date="2025-07-28T15:21:00Z" w16du:dateUtc="2025-07-28T07:21:00Z">
        <w:r w:rsidR="00056C09">
          <w:rPr>
            <w:rFonts w:ascii="Times New Roman" w:hAnsi="Times New Roman" w:cs="Times New Roman" w:hint="eastAsia"/>
            <w:sz w:val="24"/>
          </w:rPr>
          <w:t xml:space="preserve"> in SC </w:t>
        </w:r>
      </w:ins>
      <w:ins w:id="773" w:author="#NI YUQIN#" w:date="2025-07-28T15:22:00Z" w16du:dateUtc="2025-07-28T07:22:00Z">
        <w:r w:rsidR="00F97207">
          <w:rPr>
            <w:rFonts w:ascii="Times New Roman" w:hAnsi="Times New Roman" w:cs="Times New Roman" w:hint="eastAsia"/>
            <w:sz w:val="24"/>
          </w:rPr>
          <w:t>(</w:t>
        </w:r>
        <w:r w:rsidR="00F97207" w:rsidRPr="006472CB">
          <w:rPr>
            <w:rFonts w:ascii="Times New Roman" w:hAnsi="Times New Roman" w:cs="Times New Roman"/>
            <w:b/>
            <w:bCs/>
            <w:sz w:val="24"/>
            <w:rPrChange w:id="774" w:author="#NI YUQIN#" w:date="2025-07-28T15:31:00Z" w16du:dateUtc="2025-07-28T07:31:00Z">
              <w:rPr>
                <w:rFonts w:ascii="Times New Roman" w:hAnsi="Times New Roman" w:cs="Times New Roman"/>
                <w:sz w:val="24"/>
              </w:rPr>
            </w:rPrChange>
          </w:rPr>
          <w:t xml:space="preserve">Figure 2 </w:t>
        </w:r>
      </w:ins>
      <w:ins w:id="775" w:author="#NI YUQIN#" w:date="2025-08-01T12:03:00Z" w16du:dateUtc="2025-08-01T04:03:00Z">
        <w:r w:rsidR="00BE63B9">
          <w:rPr>
            <w:rFonts w:ascii="Times New Roman" w:hAnsi="Times New Roman" w:cs="Times New Roman" w:hint="eastAsia"/>
            <w:b/>
            <w:bCs/>
            <w:sz w:val="24"/>
          </w:rPr>
          <w:t>d</w:t>
        </w:r>
      </w:ins>
      <w:ins w:id="776" w:author="#NI YUQIN#" w:date="2025-07-28T15:22:00Z" w16du:dateUtc="2025-07-28T07:22:00Z">
        <w:r w:rsidR="00A902CF">
          <w:rPr>
            <w:rFonts w:ascii="Times New Roman" w:hAnsi="Times New Roman" w:cs="Times New Roman" w:hint="eastAsia"/>
            <w:sz w:val="24"/>
          </w:rPr>
          <w:t>)</w:t>
        </w:r>
      </w:ins>
      <w:ins w:id="777" w:author="#NI YUQIN#" w:date="2025-07-28T15:30:00Z" w16du:dateUtc="2025-07-28T07:30:00Z">
        <w:r w:rsidR="00A262C2">
          <w:rPr>
            <w:rFonts w:ascii="Times New Roman" w:hAnsi="Times New Roman" w:cs="Times New Roman" w:hint="eastAsia"/>
            <w:sz w:val="24"/>
          </w:rPr>
          <w:t xml:space="preserve"> indicated that it might leak to the AC to </w:t>
        </w:r>
      </w:ins>
      <w:ins w:id="778" w:author="#NI YUQIN#" w:date="2025-08-03T19:02:00Z" w16du:dateUtc="2025-08-03T11:02:00Z">
        <w:r w:rsidR="00C3527C">
          <w:rPr>
            <w:rFonts w:ascii="Times New Roman" w:hAnsi="Times New Roman" w:cs="Times New Roman"/>
            <w:sz w:val="24"/>
          </w:rPr>
          <w:t>neutralize</w:t>
        </w:r>
        <w:r w:rsidR="00C3527C">
          <w:rPr>
            <w:rFonts w:ascii="Times New Roman" w:hAnsi="Times New Roman" w:cs="Times New Roman" w:hint="eastAsia"/>
            <w:sz w:val="24"/>
          </w:rPr>
          <w:t xml:space="preserve"> H</w:t>
        </w:r>
        <w:r w:rsidR="00C3527C" w:rsidRPr="00C3527C">
          <w:rPr>
            <w:rFonts w:ascii="Times New Roman" w:hAnsi="Times New Roman" w:cs="Times New Roman"/>
            <w:sz w:val="24"/>
            <w:vertAlign w:val="superscript"/>
            <w:rPrChange w:id="779" w:author="#NI YUQIN#" w:date="2025-08-03T19:02:00Z" w16du:dateUtc="2025-08-03T11:02:00Z">
              <w:rPr>
                <w:rFonts w:ascii="Times New Roman" w:hAnsi="Times New Roman" w:cs="Times New Roman"/>
                <w:sz w:val="24"/>
              </w:rPr>
            </w:rPrChange>
          </w:rPr>
          <w:t>+</w:t>
        </w:r>
      </w:ins>
      <w:ins w:id="780" w:author="#NI YUQIN#" w:date="2025-07-28T15:30:00Z" w16du:dateUtc="2025-07-28T07:30:00Z">
        <w:r w:rsidR="00A262C2">
          <w:rPr>
            <w:rFonts w:ascii="Times New Roman" w:hAnsi="Times New Roman" w:cs="Times New Roman" w:hint="eastAsia"/>
            <w:sz w:val="24"/>
          </w:rPr>
          <w:t>.</w:t>
        </w:r>
      </w:ins>
      <w:ins w:id="781" w:author="#NI YUQIN#" w:date="2025-07-28T15:31:00Z" w16du:dateUtc="2025-07-28T07:31:00Z">
        <w:r w:rsidR="006C6D4B">
          <w:rPr>
            <w:rFonts w:ascii="Times New Roman" w:hAnsi="Times New Roman" w:cs="Times New Roman" w:hint="eastAsia"/>
            <w:sz w:val="24"/>
          </w:rPr>
          <w:t xml:space="preserve"> The effect</w:t>
        </w:r>
      </w:ins>
      <w:ins w:id="782" w:author="#NI YUQIN#" w:date="2025-07-28T15:32:00Z" w16du:dateUtc="2025-07-28T07:32:00Z">
        <w:r w:rsidR="006C6D4B">
          <w:rPr>
            <w:rFonts w:ascii="Times New Roman" w:hAnsi="Times New Roman" w:cs="Times New Roman" w:hint="eastAsia"/>
            <w:sz w:val="24"/>
          </w:rPr>
          <w:t xml:space="preserve"> of scaling </w:t>
        </w:r>
        <w:r w:rsidR="00485456">
          <w:rPr>
            <w:rFonts w:ascii="Times New Roman" w:hAnsi="Times New Roman" w:cs="Times New Roman" w:hint="eastAsia"/>
            <w:sz w:val="24"/>
          </w:rPr>
          <w:t>on base production was more severe.</w:t>
        </w:r>
      </w:ins>
      <w:ins w:id="783" w:author="#NI YUQIN#" w:date="2025-07-28T16:04:00Z" w16du:dateUtc="2025-07-28T08:04:00Z">
        <w:r w:rsidR="002C556A">
          <w:rPr>
            <w:rFonts w:ascii="Times New Roman" w:hAnsi="Times New Roman" w:cs="Times New Roman" w:hint="eastAsia"/>
            <w:sz w:val="24"/>
          </w:rPr>
          <w:t xml:space="preserve"> </w:t>
        </w:r>
      </w:ins>
      <w:r w:rsidRPr="00B855BF">
        <w:rPr>
          <w:rFonts w:ascii="Times New Roman" w:hAnsi="Times New Roman" w:cs="Times New Roman"/>
          <w:sz w:val="24"/>
        </w:rPr>
        <w:t xml:space="preserve">In addition to consuming </w:t>
      </w:r>
      <w:r>
        <w:rPr>
          <w:rFonts w:ascii="Times New Roman" w:hAnsi="Times New Roman" w:cs="Times New Roman" w:hint="eastAsia"/>
          <w:sz w:val="24"/>
        </w:rPr>
        <w:t>OH</w:t>
      </w:r>
      <w:r w:rsidRPr="00781E72">
        <w:rPr>
          <w:rFonts w:ascii="Times New Roman" w:hAnsi="Times New Roman" w:cs="Times New Roman" w:hint="eastAsia"/>
          <w:sz w:val="24"/>
          <w:vertAlign w:val="superscript"/>
        </w:rPr>
        <w:t>-</w:t>
      </w:r>
      <w:r w:rsidRPr="00B855BF">
        <w:rPr>
          <w:rFonts w:ascii="Times New Roman" w:hAnsi="Times New Roman" w:cs="Times New Roman"/>
          <w:sz w:val="24"/>
        </w:rPr>
        <w:t>, scaling also reduce</w:t>
      </w:r>
      <w:r>
        <w:rPr>
          <w:rFonts w:ascii="Times New Roman" w:hAnsi="Times New Roman" w:cs="Times New Roman" w:hint="eastAsia"/>
          <w:sz w:val="24"/>
        </w:rPr>
        <w:t>d</w:t>
      </w:r>
      <w:r w:rsidRPr="00B855BF">
        <w:rPr>
          <w:rFonts w:ascii="Times New Roman" w:hAnsi="Times New Roman" w:cs="Times New Roman"/>
          <w:sz w:val="24"/>
        </w:rPr>
        <w:t xml:space="preserve"> </w:t>
      </w:r>
      <w:r>
        <w:rPr>
          <w:rFonts w:ascii="Times New Roman" w:hAnsi="Times New Roman" w:cs="Times New Roman" w:hint="eastAsia"/>
          <w:sz w:val="24"/>
        </w:rPr>
        <w:t>base</w:t>
      </w:r>
      <w:r w:rsidRPr="00B855BF">
        <w:rPr>
          <w:rFonts w:ascii="Times New Roman" w:hAnsi="Times New Roman" w:cs="Times New Roman"/>
          <w:sz w:val="24"/>
        </w:rPr>
        <w:t xml:space="preserve"> production by </w:t>
      </w:r>
      <w:r>
        <w:rPr>
          <w:rFonts w:ascii="Times New Roman" w:hAnsi="Times New Roman" w:cs="Times New Roman" w:hint="eastAsia"/>
          <w:sz w:val="24"/>
        </w:rPr>
        <w:t>decreasing</w:t>
      </w:r>
      <w:r w:rsidRPr="00B855BF">
        <w:rPr>
          <w:rFonts w:ascii="Times New Roman" w:hAnsi="Times New Roman" w:cs="Times New Roman"/>
          <w:sz w:val="24"/>
        </w:rPr>
        <w:t xml:space="preserve"> water dissociation at the </w:t>
      </w:r>
      <w:r>
        <w:rPr>
          <w:rFonts w:ascii="Times New Roman" w:hAnsi="Times New Roman" w:cs="Times New Roman" w:hint="eastAsia"/>
          <w:sz w:val="24"/>
        </w:rPr>
        <w:t>BPMs</w:t>
      </w:r>
      <w:r w:rsidRPr="00B855BF">
        <w:rPr>
          <w:rFonts w:ascii="Times New Roman" w:hAnsi="Times New Roman" w:cs="Times New Roman"/>
          <w:sz w:val="24"/>
        </w:rPr>
        <w:t xml:space="preserve"> and cation transport across the </w:t>
      </w:r>
      <w:r>
        <w:rPr>
          <w:rFonts w:ascii="Times New Roman" w:hAnsi="Times New Roman" w:cs="Times New Roman" w:hint="eastAsia"/>
          <w:sz w:val="24"/>
        </w:rPr>
        <w:t>CEMs</w:t>
      </w:r>
      <w:r w:rsidRPr="00B855BF">
        <w:rPr>
          <w:rFonts w:ascii="Times New Roman" w:hAnsi="Times New Roman" w:cs="Times New Roman"/>
          <w:sz w:val="24"/>
        </w:rPr>
        <w:t>.</w:t>
      </w:r>
      <w:r>
        <w:rPr>
          <w:rFonts w:ascii="Times New Roman" w:hAnsi="Times New Roman" w:cs="Times New Roman" w:hint="eastAsia"/>
          <w:sz w:val="24"/>
        </w:rPr>
        <w:t xml:space="preserve"> </w:t>
      </w:r>
      <w:ins w:id="784" w:author="#NI YUQIN#" w:date="2025-07-28T16:04:00Z" w16du:dateUtc="2025-07-28T08:04:00Z">
        <w:r w:rsidR="002C556A">
          <w:rPr>
            <w:rFonts w:ascii="Times New Roman" w:hAnsi="Times New Roman" w:cs="Times New Roman" w:hint="eastAsia"/>
            <w:sz w:val="24"/>
          </w:rPr>
          <w:t>S</w:t>
        </w:r>
      </w:ins>
      <w:r>
        <w:rPr>
          <w:rFonts w:ascii="Times New Roman" w:hAnsi="Times New Roman" w:cs="Times New Roman" w:hint="eastAsia"/>
          <w:sz w:val="24"/>
        </w:rPr>
        <w:t xml:space="preserve">caling on CEMs reduced the </w:t>
      </w:r>
      <w:r>
        <w:rPr>
          <w:rFonts w:ascii="Times New Roman" w:hAnsi="Times New Roman" w:cs="Times New Roman"/>
          <w:sz w:val="24"/>
        </w:rPr>
        <w:t>transport of cation</w:t>
      </w:r>
      <w:ins w:id="785" w:author="She Qianhong (Asst Prof)" w:date="2025-07-22T22:54:00Z" w16du:dateUtc="2025-07-22T14:54:00Z">
        <w:r w:rsidR="00571643">
          <w:rPr>
            <w:rFonts w:ascii="Times New Roman" w:hAnsi="Times New Roman" w:cs="Times New Roman"/>
            <w:sz w:val="24"/>
          </w:rPr>
          <w:t>s</w:t>
        </w:r>
      </w:ins>
      <w:r>
        <w:rPr>
          <w:rFonts w:ascii="Times New Roman" w:hAnsi="Times New Roman" w:cs="Times New Roman" w:hint="eastAsia"/>
          <w:sz w:val="24"/>
        </w:rPr>
        <w:t xml:space="preserve">. The conductivity of SC solution also agreed the </w:t>
      </w:r>
      <w:r>
        <w:rPr>
          <w:rFonts w:ascii="Times New Roman" w:hAnsi="Times New Roman" w:cs="Times New Roman"/>
          <w:sz w:val="24"/>
        </w:rPr>
        <w:t>difference</w:t>
      </w:r>
      <w:r>
        <w:rPr>
          <w:rFonts w:ascii="Times New Roman" w:hAnsi="Times New Roman" w:cs="Times New Roman" w:hint="eastAsia"/>
          <w:sz w:val="24"/>
        </w:rPr>
        <w:t xml:space="preserve"> between the final concentration for NaCl and SWB. As shown in </w:t>
      </w:r>
      <w:r w:rsidRPr="00FA17F5">
        <w:rPr>
          <w:rFonts w:ascii="Times New Roman" w:hAnsi="Times New Roman" w:cs="Times New Roman" w:hint="eastAsia"/>
          <w:b/>
          <w:bCs/>
          <w:sz w:val="24"/>
        </w:rPr>
        <w:t>Figure</w:t>
      </w:r>
      <w:r w:rsidR="00E02542">
        <w:rPr>
          <w:rFonts w:ascii="Times New Roman" w:hAnsi="Times New Roman" w:cs="Times New Roman" w:hint="eastAsia"/>
          <w:b/>
          <w:bCs/>
          <w:sz w:val="24"/>
        </w:rPr>
        <w:t xml:space="preserve"> </w:t>
      </w:r>
      <w:ins w:id="786" w:author="#NI YUQIN#" w:date="2025-07-28T15:08:00Z" w16du:dateUtc="2025-07-28T07:08:00Z">
        <w:r w:rsidR="005E5BAF">
          <w:rPr>
            <w:rFonts w:ascii="Times New Roman" w:hAnsi="Times New Roman" w:cs="Times New Roman" w:hint="eastAsia"/>
            <w:b/>
            <w:bCs/>
            <w:sz w:val="24"/>
          </w:rPr>
          <w:t>S1</w:t>
        </w:r>
      </w:ins>
      <w:ins w:id="787" w:author="#NI YUQIN#" w:date="2025-08-01T12:03:00Z" w16du:dateUtc="2025-08-01T04:03:00Z">
        <w:r w:rsidR="00BE63B9">
          <w:rPr>
            <w:rFonts w:ascii="Times New Roman" w:hAnsi="Times New Roman" w:cs="Times New Roman" w:hint="eastAsia"/>
            <w:b/>
            <w:bCs/>
            <w:sz w:val="24"/>
          </w:rPr>
          <w:t xml:space="preserve">2 </w:t>
        </w:r>
      </w:ins>
      <w:ins w:id="788" w:author="#NI YUQIN#" w:date="2025-07-28T15:08:00Z" w16du:dateUtc="2025-07-28T07:08:00Z">
        <w:r w:rsidR="005E5BAF">
          <w:rPr>
            <w:rFonts w:ascii="Times New Roman" w:hAnsi="Times New Roman" w:cs="Times New Roman" w:hint="eastAsia"/>
            <w:b/>
            <w:bCs/>
            <w:sz w:val="24"/>
          </w:rPr>
          <w:t>a</w:t>
        </w:r>
      </w:ins>
      <w:r>
        <w:rPr>
          <w:rFonts w:ascii="Times New Roman" w:hAnsi="Times New Roman" w:cs="Times New Roman" w:hint="eastAsia"/>
          <w:sz w:val="24"/>
        </w:rPr>
        <w:t xml:space="preserve">, </w:t>
      </w:r>
      <w:r w:rsidRPr="006E24DA">
        <w:rPr>
          <w:rFonts w:ascii="Times New Roman" w:hAnsi="Times New Roman" w:cs="Times New Roman"/>
          <w:sz w:val="24"/>
        </w:rPr>
        <w:lastRenderedPageBreak/>
        <w:t xml:space="preserve">conductivity decreased by 16.65 % and 19.02% in 9 hours </w:t>
      </w:r>
      <w:r>
        <w:rPr>
          <w:rFonts w:ascii="Times New Roman" w:hAnsi="Times New Roman" w:cs="Times New Roman" w:hint="eastAsia"/>
          <w:sz w:val="24"/>
        </w:rPr>
        <w:t xml:space="preserve">for SWB and NaCl, </w:t>
      </w:r>
      <w:r w:rsidRPr="006E24DA">
        <w:rPr>
          <w:rFonts w:ascii="Times New Roman" w:hAnsi="Times New Roman" w:cs="Times New Roman"/>
          <w:sz w:val="24"/>
        </w:rPr>
        <w:t>respectively</w:t>
      </w:r>
      <w:r>
        <w:rPr>
          <w:rFonts w:ascii="Times New Roman" w:hAnsi="Times New Roman" w:cs="Times New Roman" w:hint="eastAsia"/>
          <w:sz w:val="24"/>
        </w:rPr>
        <w:t xml:space="preserve">. This can be attributed to the decrease in the effective membrane area on </w:t>
      </w:r>
      <w:r>
        <w:rPr>
          <w:rFonts w:ascii="Times New Roman" w:hAnsi="Times New Roman" w:cs="Times New Roman"/>
          <w:sz w:val="24"/>
        </w:rPr>
        <w:t>the CEM</w:t>
      </w:r>
      <w:r>
        <w:rPr>
          <w:rFonts w:ascii="Times New Roman" w:hAnsi="Times New Roman" w:cs="Times New Roman" w:hint="eastAsia"/>
          <w:sz w:val="24"/>
        </w:rPr>
        <w:t xml:space="preserve"> surface as </w:t>
      </w:r>
      <w:r>
        <w:rPr>
          <w:rFonts w:ascii="Times New Roman" w:hAnsi="Times New Roman" w:cs="Times New Roman"/>
          <w:sz w:val="24"/>
        </w:rPr>
        <w:t>discussed</w:t>
      </w:r>
      <w:r>
        <w:rPr>
          <w:rFonts w:ascii="Times New Roman" w:hAnsi="Times New Roman" w:cs="Times New Roman" w:hint="eastAsia"/>
          <w:sz w:val="24"/>
        </w:rPr>
        <w:t xml:space="preserve"> above. </w:t>
      </w:r>
      <w:r>
        <w:rPr>
          <w:rFonts w:ascii="Times New Roman" w:hAnsi="Times New Roman" w:cs="Times New Roman"/>
          <w:sz w:val="24"/>
        </w:rPr>
        <w:t>When</w:t>
      </w:r>
      <w:r>
        <w:rPr>
          <w:rFonts w:ascii="Times New Roman" w:hAnsi="Times New Roman" w:cs="Times New Roman" w:hint="eastAsia"/>
          <w:sz w:val="24"/>
        </w:rPr>
        <w:t xml:space="preserve"> scaling </w:t>
      </w:r>
      <w:r>
        <w:rPr>
          <w:rFonts w:ascii="Times New Roman" w:hAnsi="Times New Roman" w:cs="Times New Roman"/>
          <w:sz w:val="24"/>
        </w:rPr>
        <w:t>forme</w:t>
      </w:r>
      <w:r>
        <w:rPr>
          <w:rFonts w:ascii="Times New Roman" w:hAnsi="Times New Roman" w:cs="Times New Roman" w:hint="eastAsia"/>
          <w:sz w:val="24"/>
        </w:rPr>
        <w:t>d on the CEM surface, the transport of ions from SC was partially blocked by scaling, and water splitting occurred to form the 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and OH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ions to carry current, </w:t>
      </w:r>
      <w:ins w:id="789" w:author="She Qianhong (Asst Prof)" w:date="2025-07-22T22:56:00Z" w16du:dateUtc="2025-07-22T14:56:00Z">
        <w:r w:rsidR="00015223">
          <w:rPr>
            <w:rFonts w:ascii="Times New Roman" w:hAnsi="Times New Roman" w:cs="Times New Roman"/>
            <w:sz w:val="24"/>
          </w:rPr>
          <w:t xml:space="preserve">compensating the </w:t>
        </w:r>
      </w:ins>
      <w:r>
        <w:rPr>
          <w:rFonts w:ascii="Times New Roman" w:hAnsi="Times New Roman" w:cs="Times New Roman" w:hint="eastAsia"/>
          <w:sz w:val="24"/>
        </w:rPr>
        <w:t>decreased transport of ions from SC to BC.</w:t>
      </w:r>
    </w:p>
    <w:p w14:paraId="2334E39A" w14:textId="48D901A0" w:rsidR="00A72680" w:rsidRPr="00706A1D" w:rsidRDefault="004D008B" w:rsidP="006D5AC6">
      <w:pPr>
        <w:spacing w:line="480" w:lineRule="auto"/>
        <w:rPr>
          <w:rFonts w:ascii="Times New Roman" w:hAnsi="Times New Roman" w:cs="Times New Roman"/>
          <w:sz w:val="24"/>
        </w:rPr>
      </w:pPr>
      <w:ins w:id="790" w:author="#NI YUQIN#" w:date="2025-08-03T16:39:00Z" w16du:dateUtc="2025-08-03T08:39:00Z">
        <w:r>
          <w:rPr>
            <w:rFonts w:ascii="Times New Roman" w:hAnsi="Times New Roman" w:cs="Times New Roman" w:hint="eastAsia"/>
            <w:sz w:val="24"/>
          </w:rPr>
          <w:t xml:space="preserve">The purity of acid and base </w:t>
        </w:r>
        <w:r>
          <w:rPr>
            <w:rFonts w:ascii="Times New Roman" w:hAnsi="Times New Roman" w:cs="Times New Roman"/>
            <w:sz w:val="24"/>
          </w:rPr>
          <w:t>gradually</w:t>
        </w:r>
        <w:r>
          <w:rPr>
            <w:rFonts w:ascii="Times New Roman" w:hAnsi="Times New Roman" w:cs="Times New Roman" w:hint="eastAsia"/>
            <w:sz w:val="24"/>
          </w:rPr>
          <w:t xml:space="preserve"> increased</w:t>
        </w:r>
      </w:ins>
      <w:ins w:id="791" w:author="#NI YUQIN#" w:date="2025-08-03T16:41:00Z" w16du:dateUtc="2025-08-03T08:41:00Z">
        <w:r w:rsidR="00CB696B">
          <w:rPr>
            <w:rFonts w:ascii="Times New Roman" w:hAnsi="Times New Roman" w:cs="Times New Roman" w:hint="eastAsia"/>
            <w:sz w:val="24"/>
          </w:rPr>
          <w:t xml:space="preserve"> during the BMED process (</w:t>
        </w:r>
        <w:r w:rsidR="00CB696B" w:rsidRPr="00CB696B">
          <w:rPr>
            <w:rFonts w:ascii="Times New Roman" w:hAnsi="Times New Roman" w:cs="Times New Roman"/>
            <w:b/>
            <w:bCs/>
            <w:sz w:val="24"/>
            <w:rPrChange w:id="792" w:author="#NI YUQIN#" w:date="2025-08-03T16:41:00Z" w16du:dateUtc="2025-08-03T08:41:00Z">
              <w:rPr>
                <w:rFonts w:ascii="Times New Roman" w:hAnsi="Times New Roman" w:cs="Times New Roman"/>
                <w:sz w:val="24"/>
              </w:rPr>
            </w:rPrChange>
          </w:rPr>
          <w:t>Figure 5 c, d</w:t>
        </w:r>
        <w:r w:rsidR="00CB696B">
          <w:rPr>
            <w:rFonts w:ascii="Times New Roman" w:hAnsi="Times New Roman" w:cs="Times New Roman" w:hint="eastAsia"/>
            <w:sz w:val="24"/>
          </w:rPr>
          <w:t xml:space="preserve">). In the early stage of </w:t>
        </w:r>
        <w:r w:rsidR="0039172F">
          <w:rPr>
            <w:rFonts w:ascii="Times New Roman" w:hAnsi="Times New Roman" w:cs="Times New Roman" w:hint="eastAsia"/>
            <w:sz w:val="24"/>
          </w:rPr>
          <w:t xml:space="preserve">BMED process, the </w:t>
        </w:r>
      </w:ins>
      <w:ins w:id="793" w:author="#NI YUQIN#" w:date="2025-08-03T16:42:00Z" w16du:dateUtc="2025-08-03T08:42:00Z">
        <w:r w:rsidR="0039172F">
          <w:rPr>
            <w:rFonts w:ascii="Times New Roman" w:hAnsi="Times New Roman" w:cs="Times New Roman" w:hint="eastAsia"/>
            <w:sz w:val="24"/>
          </w:rPr>
          <w:t xml:space="preserve">leakage of </w:t>
        </w:r>
        <w:r w:rsidR="0067407B">
          <w:rPr>
            <w:rFonts w:ascii="Times New Roman" w:hAnsi="Times New Roman" w:cs="Times New Roman" w:hint="eastAsia"/>
            <w:sz w:val="24"/>
          </w:rPr>
          <w:t>cations</w:t>
        </w:r>
      </w:ins>
      <w:ins w:id="794" w:author="#NI YUQIN#" w:date="2025-08-03T16:46:00Z" w16du:dateUtc="2025-08-03T08:46:00Z">
        <w:r w:rsidR="009734BD">
          <w:rPr>
            <w:rFonts w:ascii="Times New Roman" w:hAnsi="Times New Roman" w:cs="Times New Roman" w:hint="eastAsia"/>
            <w:sz w:val="24"/>
          </w:rPr>
          <w:t xml:space="preserve"> and anions </w:t>
        </w:r>
      </w:ins>
      <w:ins w:id="795" w:author="#NI YUQIN#" w:date="2025-08-03T16:42:00Z" w16du:dateUtc="2025-08-03T08:42:00Z">
        <w:r w:rsidR="0067407B">
          <w:rPr>
            <w:rFonts w:ascii="Times New Roman" w:hAnsi="Times New Roman" w:cs="Times New Roman" w:hint="eastAsia"/>
            <w:sz w:val="24"/>
          </w:rPr>
          <w:t>from the SC</w:t>
        </w:r>
      </w:ins>
      <w:ins w:id="796" w:author="#NI YUQIN#" w:date="2025-08-03T16:43:00Z" w16du:dateUtc="2025-08-03T08:43:00Z">
        <w:r w:rsidR="00EA5333">
          <w:rPr>
            <w:rFonts w:ascii="Times New Roman" w:hAnsi="Times New Roman" w:cs="Times New Roman" w:hint="eastAsia"/>
            <w:sz w:val="24"/>
          </w:rPr>
          <w:t xml:space="preserve"> resulted in the low purity</w:t>
        </w:r>
        <w:r w:rsidR="002846CB">
          <w:rPr>
            <w:rFonts w:ascii="Times New Roman" w:hAnsi="Times New Roman" w:cs="Times New Roman" w:hint="eastAsia"/>
            <w:sz w:val="24"/>
          </w:rPr>
          <w:t xml:space="preserve"> of acid</w:t>
        </w:r>
      </w:ins>
      <w:ins w:id="797" w:author="#NI YUQIN#" w:date="2025-08-03T16:45:00Z" w16du:dateUtc="2025-08-03T08:45:00Z">
        <w:r w:rsidR="008E09A9">
          <w:rPr>
            <w:rFonts w:ascii="Times New Roman" w:hAnsi="Times New Roman" w:cs="Times New Roman" w:hint="eastAsia"/>
            <w:sz w:val="24"/>
          </w:rPr>
          <w:t xml:space="preserve"> (</w:t>
        </w:r>
        <w:r w:rsidR="008E09A9" w:rsidRPr="008E09A9">
          <w:rPr>
            <w:rFonts w:ascii="Times New Roman" w:hAnsi="Times New Roman" w:cs="Times New Roman"/>
            <w:b/>
            <w:bCs/>
            <w:sz w:val="24"/>
            <w:rPrChange w:id="798" w:author="#NI YUQIN#" w:date="2025-08-03T16:45:00Z" w16du:dateUtc="2025-08-03T08:45:00Z">
              <w:rPr>
                <w:rFonts w:ascii="Times New Roman" w:hAnsi="Times New Roman" w:cs="Times New Roman"/>
                <w:sz w:val="24"/>
              </w:rPr>
            </w:rPrChange>
          </w:rPr>
          <w:t>Figure 5 c</w:t>
        </w:r>
        <w:r w:rsidR="008E09A9">
          <w:rPr>
            <w:rFonts w:ascii="Times New Roman" w:hAnsi="Times New Roman" w:cs="Times New Roman" w:hint="eastAsia"/>
            <w:sz w:val="24"/>
          </w:rPr>
          <w:t>)</w:t>
        </w:r>
      </w:ins>
      <w:ins w:id="799" w:author="#NI YUQIN#" w:date="2025-08-03T16:46:00Z" w16du:dateUtc="2025-08-03T08:46:00Z">
        <w:r w:rsidR="009734BD">
          <w:rPr>
            <w:rFonts w:ascii="Times New Roman" w:hAnsi="Times New Roman" w:cs="Times New Roman" w:hint="eastAsia"/>
            <w:sz w:val="24"/>
          </w:rPr>
          <w:t xml:space="preserve"> and base </w:t>
        </w:r>
      </w:ins>
      <w:ins w:id="800" w:author="#NI YUQIN#" w:date="2025-08-03T16:45:00Z" w16du:dateUtc="2025-08-03T08:45:00Z">
        <w:r w:rsidR="008E09A9">
          <w:rPr>
            <w:rFonts w:ascii="Times New Roman" w:hAnsi="Times New Roman" w:cs="Times New Roman" w:hint="eastAsia"/>
            <w:sz w:val="24"/>
          </w:rPr>
          <w:t>(</w:t>
        </w:r>
        <w:r w:rsidR="008E09A9" w:rsidRPr="008E09A9">
          <w:rPr>
            <w:rFonts w:ascii="Times New Roman" w:hAnsi="Times New Roman" w:cs="Times New Roman"/>
            <w:b/>
            <w:bCs/>
            <w:sz w:val="24"/>
            <w:rPrChange w:id="801" w:author="#NI YUQIN#" w:date="2025-08-03T16:45:00Z" w16du:dateUtc="2025-08-03T08:45:00Z">
              <w:rPr>
                <w:rFonts w:ascii="Times New Roman" w:hAnsi="Times New Roman" w:cs="Times New Roman"/>
                <w:sz w:val="24"/>
              </w:rPr>
            </w:rPrChange>
          </w:rPr>
          <w:t>Figure 5 d</w:t>
        </w:r>
        <w:r w:rsidR="008E09A9">
          <w:rPr>
            <w:rFonts w:ascii="Times New Roman" w:hAnsi="Times New Roman" w:cs="Times New Roman" w:hint="eastAsia"/>
            <w:sz w:val="24"/>
          </w:rPr>
          <w:t>)</w:t>
        </w:r>
      </w:ins>
      <w:ins w:id="802" w:author="#NI YUQIN#" w:date="2025-08-03T16:43:00Z" w16du:dateUtc="2025-08-03T08:43:00Z">
        <w:r w:rsidR="00FF6DBC">
          <w:rPr>
            <w:rFonts w:ascii="Times New Roman" w:hAnsi="Times New Roman" w:cs="Times New Roman" w:hint="eastAsia"/>
            <w:sz w:val="24"/>
          </w:rPr>
          <w:t xml:space="preserve">. As </w:t>
        </w:r>
      </w:ins>
      <w:ins w:id="803" w:author="#NI YUQIN#" w:date="2025-08-03T16:45:00Z" w16du:dateUtc="2025-08-03T08:45:00Z">
        <w:r w:rsidR="008E09A9">
          <w:rPr>
            <w:rFonts w:ascii="Times New Roman" w:hAnsi="Times New Roman" w:cs="Times New Roman"/>
            <w:sz w:val="24"/>
          </w:rPr>
          <w:t>operation</w:t>
        </w:r>
      </w:ins>
      <w:ins w:id="804" w:author="#NI YUQIN#" w:date="2025-08-03T16:43:00Z" w16du:dateUtc="2025-08-03T08:43:00Z">
        <w:r w:rsidR="00FF6DBC">
          <w:rPr>
            <w:rFonts w:ascii="Times New Roman" w:hAnsi="Times New Roman" w:cs="Times New Roman" w:hint="eastAsia"/>
            <w:sz w:val="24"/>
          </w:rPr>
          <w:t xml:space="preserve"> </w:t>
        </w:r>
      </w:ins>
      <w:ins w:id="805" w:author="#NI YUQIN#" w:date="2025-08-03T16:44:00Z" w16du:dateUtc="2025-08-03T08:44:00Z">
        <w:r w:rsidR="002846CB">
          <w:rPr>
            <w:rFonts w:ascii="Times New Roman" w:hAnsi="Times New Roman" w:cs="Times New Roman" w:hint="eastAsia"/>
            <w:sz w:val="24"/>
          </w:rPr>
          <w:t>proceeded, H</w:t>
        </w:r>
        <w:r w:rsidR="002846CB" w:rsidRPr="009734BD">
          <w:rPr>
            <w:rFonts w:ascii="Times New Roman" w:hAnsi="Times New Roman" w:cs="Times New Roman"/>
            <w:sz w:val="24"/>
            <w:vertAlign w:val="superscript"/>
            <w:rPrChange w:id="806" w:author="#NI YUQIN#" w:date="2025-08-03T16:46:00Z" w16du:dateUtc="2025-08-03T08:46:00Z">
              <w:rPr>
                <w:rFonts w:ascii="Times New Roman" w:hAnsi="Times New Roman" w:cs="Times New Roman"/>
                <w:sz w:val="24"/>
              </w:rPr>
            </w:rPrChange>
          </w:rPr>
          <w:t>+</w:t>
        </w:r>
        <w:r w:rsidR="002846CB">
          <w:rPr>
            <w:rFonts w:ascii="Times New Roman" w:hAnsi="Times New Roman" w:cs="Times New Roman" w:hint="eastAsia"/>
            <w:sz w:val="24"/>
          </w:rPr>
          <w:t xml:space="preserve"> and OH</w:t>
        </w:r>
        <w:r w:rsidR="002846CB" w:rsidRPr="009734BD">
          <w:rPr>
            <w:rFonts w:ascii="Times New Roman" w:hAnsi="Times New Roman" w:cs="Times New Roman"/>
            <w:sz w:val="24"/>
            <w:vertAlign w:val="superscript"/>
            <w:rPrChange w:id="807" w:author="#NI YUQIN#" w:date="2025-08-03T16:47:00Z" w16du:dateUtc="2025-08-03T08:47:00Z">
              <w:rPr>
                <w:rFonts w:ascii="Times New Roman" w:hAnsi="Times New Roman" w:cs="Times New Roman"/>
                <w:sz w:val="24"/>
              </w:rPr>
            </w:rPrChange>
          </w:rPr>
          <w:t>-</w:t>
        </w:r>
        <w:r w:rsidR="002846CB">
          <w:rPr>
            <w:rFonts w:ascii="Times New Roman" w:hAnsi="Times New Roman" w:cs="Times New Roman" w:hint="eastAsia"/>
            <w:sz w:val="24"/>
          </w:rPr>
          <w:t xml:space="preserve"> accumulated in the AC and BC respectively</w:t>
        </w:r>
      </w:ins>
      <w:ins w:id="808" w:author="#NI YUQIN#" w:date="2025-08-03T16:47:00Z" w16du:dateUtc="2025-08-03T08:47:00Z">
        <w:r w:rsidR="009734BD">
          <w:rPr>
            <w:rFonts w:ascii="Times New Roman" w:hAnsi="Times New Roman" w:cs="Times New Roman" w:hint="eastAsia"/>
            <w:sz w:val="24"/>
          </w:rPr>
          <w:t xml:space="preserve"> and </w:t>
        </w:r>
        <w:r w:rsidR="00AD7E3D">
          <w:rPr>
            <w:rFonts w:ascii="Times New Roman" w:hAnsi="Times New Roman" w:cs="Times New Roman" w:hint="eastAsia"/>
            <w:sz w:val="24"/>
          </w:rPr>
          <w:t xml:space="preserve">the </w:t>
        </w:r>
      </w:ins>
      <w:ins w:id="809" w:author="#NI YUQIN#" w:date="2025-08-03T16:48:00Z" w16du:dateUtc="2025-08-03T08:48:00Z">
        <w:r w:rsidR="00AD7E3D">
          <w:rPr>
            <w:rFonts w:ascii="Times New Roman" w:hAnsi="Times New Roman" w:cs="Times New Roman" w:hint="eastAsia"/>
            <w:sz w:val="24"/>
          </w:rPr>
          <w:t xml:space="preserve">proportion of </w:t>
        </w:r>
        <w:r w:rsidR="00AD7E3D">
          <w:rPr>
            <w:rFonts w:ascii="Times New Roman" w:hAnsi="Times New Roman" w:cs="Times New Roman"/>
            <w:sz w:val="24"/>
          </w:rPr>
          <w:t>impurities</w:t>
        </w:r>
        <w:r w:rsidR="00AD7E3D">
          <w:rPr>
            <w:rFonts w:ascii="Times New Roman" w:hAnsi="Times New Roman" w:cs="Times New Roman" w:hint="eastAsia"/>
            <w:sz w:val="24"/>
          </w:rPr>
          <w:t xml:space="preserve"> in the total </w:t>
        </w:r>
        <w:r w:rsidR="009E3BF8">
          <w:rPr>
            <w:rFonts w:ascii="Times New Roman" w:hAnsi="Times New Roman" w:cs="Times New Roman" w:hint="eastAsia"/>
            <w:sz w:val="24"/>
          </w:rPr>
          <w:t>equivalent decreased</w:t>
        </w:r>
      </w:ins>
      <w:ins w:id="810" w:author="#NI YUQIN#" w:date="2025-08-03T16:44:00Z" w16du:dateUtc="2025-08-03T08:44:00Z">
        <w:r w:rsidR="006F4D24">
          <w:rPr>
            <w:rFonts w:ascii="Times New Roman" w:hAnsi="Times New Roman" w:cs="Times New Roman" w:hint="eastAsia"/>
            <w:sz w:val="24"/>
          </w:rPr>
          <w:t>,</w:t>
        </w:r>
      </w:ins>
      <w:ins w:id="811" w:author="#NI YUQIN#" w:date="2025-08-03T16:48:00Z" w16du:dateUtc="2025-08-03T08:48:00Z">
        <w:r w:rsidR="009E3BF8">
          <w:rPr>
            <w:rFonts w:ascii="Times New Roman" w:hAnsi="Times New Roman" w:cs="Times New Roman" w:hint="eastAsia"/>
            <w:sz w:val="24"/>
          </w:rPr>
          <w:t xml:space="preserve"> </w:t>
        </w:r>
        <w:r w:rsidR="009E3BF8">
          <w:rPr>
            <w:rFonts w:ascii="Times New Roman" w:hAnsi="Times New Roman" w:cs="Times New Roman"/>
            <w:sz w:val="24"/>
          </w:rPr>
          <w:t>which</w:t>
        </w:r>
        <w:r w:rsidR="009E3BF8">
          <w:rPr>
            <w:rFonts w:ascii="Times New Roman" w:hAnsi="Times New Roman" w:cs="Times New Roman" w:hint="eastAsia"/>
            <w:sz w:val="24"/>
          </w:rPr>
          <w:t xml:space="preserve"> increased</w:t>
        </w:r>
      </w:ins>
      <w:ins w:id="812" w:author="#NI YUQIN#" w:date="2025-08-03T16:44:00Z" w16du:dateUtc="2025-08-03T08:44:00Z">
        <w:r w:rsidR="006F4D24">
          <w:rPr>
            <w:rFonts w:ascii="Times New Roman" w:hAnsi="Times New Roman" w:cs="Times New Roman" w:hint="eastAsia"/>
            <w:sz w:val="24"/>
          </w:rPr>
          <w:t xml:space="preserve"> </w:t>
        </w:r>
        <w:r w:rsidR="006F4D24">
          <w:rPr>
            <w:rFonts w:ascii="Times New Roman" w:hAnsi="Times New Roman" w:cs="Times New Roman"/>
            <w:sz w:val="24"/>
          </w:rPr>
          <w:t>the</w:t>
        </w:r>
        <w:r w:rsidR="006F4D24">
          <w:rPr>
            <w:rFonts w:ascii="Times New Roman" w:hAnsi="Times New Roman" w:cs="Times New Roman" w:hint="eastAsia"/>
            <w:sz w:val="24"/>
          </w:rPr>
          <w:t xml:space="preserve"> purity significantly. </w:t>
        </w:r>
      </w:ins>
      <w:ins w:id="813" w:author="#NI YUQIN#" w:date="2025-08-03T16:51:00Z" w16du:dateUtc="2025-08-03T08:51:00Z">
        <w:r w:rsidR="00A5750E">
          <w:rPr>
            <w:rFonts w:ascii="Times New Roman" w:hAnsi="Times New Roman" w:cs="Times New Roman" w:hint="eastAsia"/>
            <w:sz w:val="24"/>
          </w:rPr>
          <w:t>More</w:t>
        </w:r>
      </w:ins>
      <w:ins w:id="814" w:author="#NI YUQIN#" w:date="2025-08-03T16:52:00Z" w16du:dateUtc="2025-08-03T08:52:00Z">
        <w:r w:rsidR="00A5750E">
          <w:rPr>
            <w:rFonts w:ascii="Times New Roman" w:hAnsi="Times New Roman" w:cs="Times New Roman" w:hint="eastAsia"/>
            <w:sz w:val="24"/>
          </w:rPr>
          <w:t>over, t</w:t>
        </w:r>
      </w:ins>
      <w:ins w:id="815" w:author="#NI YUQIN#" w:date="2025-08-03T16:51:00Z" w16du:dateUtc="2025-08-03T08:51:00Z">
        <w:r w:rsidR="00D70A00">
          <w:rPr>
            <w:rFonts w:ascii="Times New Roman" w:hAnsi="Times New Roman" w:cs="Times New Roman" w:hint="eastAsia"/>
            <w:sz w:val="24"/>
          </w:rPr>
          <w:t>he</w:t>
        </w:r>
        <w:r w:rsidR="00E37FB3">
          <w:rPr>
            <w:rFonts w:ascii="Times New Roman" w:hAnsi="Times New Roman" w:cs="Times New Roman" w:hint="eastAsia"/>
            <w:sz w:val="24"/>
          </w:rPr>
          <w:t xml:space="preserve"> purit</w:t>
        </w:r>
        <w:r w:rsidR="00A5750E">
          <w:rPr>
            <w:rFonts w:ascii="Times New Roman" w:hAnsi="Times New Roman" w:cs="Times New Roman" w:hint="eastAsia"/>
            <w:sz w:val="24"/>
          </w:rPr>
          <w:t>y of acid and base</w:t>
        </w:r>
      </w:ins>
      <w:ins w:id="816" w:author="#NI YUQIN#" w:date="2025-08-03T16:52:00Z" w16du:dateUtc="2025-08-03T08:52:00Z">
        <w:r w:rsidR="00A5750E">
          <w:rPr>
            <w:rFonts w:ascii="Times New Roman" w:hAnsi="Times New Roman" w:cs="Times New Roman" w:hint="eastAsia"/>
            <w:sz w:val="24"/>
          </w:rPr>
          <w:t xml:space="preserve"> when treating NaCl was higher than that when treating SWB. </w:t>
        </w:r>
      </w:ins>
      <w:ins w:id="817" w:author="#NI YUQIN#" w:date="2025-08-03T17:00:00Z" w16du:dateUtc="2025-08-03T09:00:00Z">
        <w:r w:rsidR="00411E74">
          <w:rPr>
            <w:rFonts w:ascii="Times New Roman" w:hAnsi="Times New Roman" w:cs="Times New Roman" w:hint="eastAsia"/>
            <w:sz w:val="24"/>
          </w:rPr>
          <w:t>Unlike</w:t>
        </w:r>
      </w:ins>
      <w:ins w:id="818" w:author="#NI YUQIN#" w:date="2025-08-03T16:52:00Z" w16du:dateUtc="2025-08-03T08:52:00Z">
        <w:r w:rsidR="00C21810">
          <w:rPr>
            <w:rFonts w:ascii="Times New Roman" w:hAnsi="Times New Roman" w:cs="Times New Roman" w:hint="eastAsia"/>
            <w:sz w:val="24"/>
          </w:rPr>
          <w:t xml:space="preserve"> NaCl feed solution</w:t>
        </w:r>
      </w:ins>
      <w:ins w:id="819" w:author="#NI YUQIN#" w:date="2025-08-03T16:53:00Z" w16du:dateUtc="2025-08-03T08:53:00Z">
        <w:r w:rsidR="00C21810">
          <w:rPr>
            <w:rFonts w:ascii="Times New Roman" w:hAnsi="Times New Roman" w:cs="Times New Roman" w:hint="eastAsia"/>
            <w:sz w:val="24"/>
          </w:rPr>
          <w:t xml:space="preserve"> </w:t>
        </w:r>
      </w:ins>
      <w:ins w:id="820" w:author="#NI YUQIN#" w:date="2025-08-03T17:00:00Z" w16du:dateUtc="2025-08-03T09:00:00Z">
        <w:r w:rsidR="00411E74">
          <w:rPr>
            <w:rFonts w:ascii="Times New Roman" w:hAnsi="Times New Roman" w:cs="Times New Roman" w:hint="eastAsia"/>
            <w:sz w:val="24"/>
          </w:rPr>
          <w:t xml:space="preserve">that </w:t>
        </w:r>
      </w:ins>
      <w:ins w:id="821" w:author="#NI YUQIN#" w:date="2025-08-03T16:53:00Z" w16du:dateUtc="2025-08-03T08:53:00Z">
        <w:r w:rsidR="00D46C86">
          <w:rPr>
            <w:rFonts w:ascii="Times New Roman" w:hAnsi="Times New Roman" w:cs="Times New Roman" w:hint="eastAsia"/>
            <w:sz w:val="24"/>
          </w:rPr>
          <w:t>contained only</w:t>
        </w:r>
        <w:r w:rsidR="00A30D6E">
          <w:rPr>
            <w:rFonts w:ascii="Times New Roman" w:hAnsi="Times New Roman" w:cs="Times New Roman" w:hint="eastAsia"/>
            <w:sz w:val="24"/>
          </w:rPr>
          <w:t xml:space="preserve"> Na</w:t>
        </w:r>
        <w:r w:rsidR="00A30D6E" w:rsidRPr="003F4781">
          <w:rPr>
            <w:rFonts w:ascii="Times New Roman" w:hAnsi="Times New Roman" w:cs="Times New Roman"/>
            <w:sz w:val="24"/>
            <w:vertAlign w:val="superscript"/>
            <w:rPrChange w:id="822" w:author="#NI YUQIN#" w:date="2025-08-03T17:02:00Z" w16du:dateUtc="2025-08-03T09:02:00Z">
              <w:rPr>
                <w:rFonts w:ascii="Times New Roman" w:hAnsi="Times New Roman" w:cs="Times New Roman"/>
                <w:sz w:val="24"/>
              </w:rPr>
            </w:rPrChange>
          </w:rPr>
          <w:t>+</w:t>
        </w:r>
        <w:r w:rsidR="00A30D6E">
          <w:rPr>
            <w:rFonts w:ascii="Times New Roman" w:hAnsi="Times New Roman" w:cs="Times New Roman" w:hint="eastAsia"/>
            <w:sz w:val="24"/>
          </w:rPr>
          <w:t xml:space="preserve"> and Cl</w:t>
        </w:r>
        <w:r w:rsidR="00A30D6E" w:rsidRPr="003F4781">
          <w:rPr>
            <w:rFonts w:ascii="Times New Roman" w:hAnsi="Times New Roman" w:cs="Times New Roman"/>
            <w:sz w:val="24"/>
            <w:vertAlign w:val="superscript"/>
            <w:rPrChange w:id="823" w:author="#NI YUQIN#" w:date="2025-08-03T17:02:00Z" w16du:dateUtc="2025-08-03T09:02:00Z">
              <w:rPr>
                <w:rFonts w:ascii="Times New Roman" w:hAnsi="Times New Roman" w:cs="Times New Roman"/>
                <w:sz w:val="24"/>
              </w:rPr>
            </w:rPrChange>
          </w:rPr>
          <w:t>-</w:t>
        </w:r>
        <w:r w:rsidR="00A30D6E">
          <w:rPr>
            <w:rFonts w:ascii="Times New Roman" w:hAnsi="Times New Roman" w:cs="Times New Roman" w:hint="eastAsia"/>
            <w:sz w:val="24"/>
          </w:rPr>
          <w:t xml:space="preserve">, </w:t>
        </w:r>
      </w:ins>
      <w:ins w:id="824" w:author="#NI YUQIN#" w:date="2025-08-03T17:00:00Z" w16du:dateUtc="2025-08-03T09:00:00Z">
        <w:r w:rsidR="00411E74">
          <w:rPr>
            <w:rFonts w:ascii="Times New Roman" w:hAnsi="Times New Roman" w:cs="Times New Roman" w:hint="eastAsia"/>
            <w:sz w:val="24"/>
          </w:rPr>
          <w:t xml:space="preserve">SWB contained divalent cations and anions that </w:t>
        </w:r>
      </w:ins>
      <w:ins w:id="825" w:author="#NI YUQIN#" w:date="2025-08-03T17:01:00Z" w16du:dateUtc="2025-08-03T09:01:00Z">
        <w:r w:rsidR="00A747B2">
          <w:rPr>
            <w:rFonts w:ascii="Times New Roman" w:hAnsi="Times New Roman" w:cs="Times New Roman" w:hint="eastAsia"/>
            <w:sz w:val="24"/>
          </w:rPr>
          <w:t>leaked to</w:t>
        </w:r>
        <w:r w:rsidR="003F4781">
          <w:rPr>
            <w:rFonts w:ascii="Times New Roman" w:hAnsi="Times New Roman" w:cs="Times New Roman" w:hint="eastAsia"/>
            <w:sz w:val="24"/>
          </w:rPr>
          <w:t xml:space="preserve"> acid and base to </w:t>
        </w:r>
      </w:ins>
      <w:ins w:id="826" w:author="#NI YUQIN#" w:date="2025-08-03T19:03:00Z" w16du:dateUtc="2025-08-03T11:03:00Z">
        <w:r w:rsidR="00C3527C">
          <w:rPr>
            <w:rFonts w:ascii="Times New Roman" w:hAnsi="Times New Roman" w:cs="Times New Roman" w:hint="eastAsia"/>
            <w:sz w:val="24"/>
          </w:rPr>
          <w:t>decrease</w:t>
        </w:r>
      </w:ins>
      <w:ins w:id="827" w:author="#NI YUQIN#" w:date="2025-08-03T17:01:00Z" w16du:dateUtc="2025-08-03T09:01:00Z">
        <w:r w:rsidR="003F4781">
          <w:rPr>
            <w:rFonts w:ascii="Times New Roman" w:hAnsi="Times New Roman" w:cs="Times New Roman" w:hint="eastAsia"/>
            <w:sz w:val="24"/>
          </w:rPr>
          <w:t xml:space="preserve"> puri</w:t>
        </w:r>
      </w:ins>
      <w:ins w:id="828" w:author="#NI YUQIN#" w:date="2025-08-03T17:02:00Z" w16du:dateUtc="2025-08-03T09:02:00Z">
        <w:r w:rsidR="003F4781">
          <w:rPr>
            <w:rFonts w:ascii="Times New Roman" w:hAnsi="Times New Roman" w:cs="Times New Roman" w:hint="eastAsia"/>
            <w:sz w:val="24"/>
          </w:rPr>
          <w:t xml:space="preserve">ties. Scaling </w:t>
        </w:r>
        <w:r w:rsidR="00706A1D">
          <w:rPr>
            <w:rFonts w:ascii="Times New Roman" w:hAnsi="Times New Roman" w:cs="Times New Roman" w:hint="eastAsia"/>
            <w:sz w:val="24"/>
          </w:rPr>
          <w:t xml:space="preserve">in the BMED stack might reduce the </w:t>
        </w:r>
        <w:r w:rsidR="00706A1D">
          <w:rPr>
            <w:rFonts w:ascii="Times New Roman" w:hAnsi="Times New Roman" w:cs="Times New Roman"/>
            <w:sz w:val="24"/>
          </w:rPr>
          <w:t>selectivity</w:t>
        </w:r>
        <w:r w:rsidR="00706A1D">
          <w:rPr>
            <w:rFonts w:ascii="Times New Roman" w:hAnsi="Times New Roman" w:cs="Times New Roman" w:hint="eastAsia"/>
            <w:sz w:val="24"/>
          </w:rPr>
          <w:t xml:space="preserve"> of co</w:t>
        </w:r>
      </w:ins>
      <w:ins w:id="829" w:author="#NI YUQIN#" w:date="2025-08-03T17:03:00Z" w16du:dateUtc="2025-08-03T09:03:00Z">
        <w:r w:rsidR="00706A1D">
          <w:rPr>
            <w:rFonts w:ascii="Times New Roman" w:hAnsi="Times New Roman" w:cs="Times New Roman" w:hint="eastAsia"/>
            <w:sz w:val="24"/>
          </w:rPr>
          <w:t>-</w:t>
        </w:r>
      </w:ins>
      <w:ins w:id="830" w:author="#NI YUQIN#" w:date="2025-08-03T17:02:00Z" w16du:dateUtc="2025-08-03T09:02:00Z">
        <w:r w:rsidR="00706A1D">
          <w:rPr>
            <w:rFonts w:ascii="Times New Roman" w:hAnsi="Times New Roman" w:cs="Times New Roman" w:hint="eastAsia"/>
            <w:sz w:val="24"/>
          </w:rPr>
          <w:t>ions and counter</w:t>
        </w:r>
      </w:ins>
      <w:ins w:id="831" w:author="#NI YUQIN#" w:date="2025-08-03T17:03:00Z" w16du:dateUtc="2025-08-03T09:03:00Z">
        <w:r w:rsidR="00706A1D">
          <w:rPr>
            <w:rFonts w:ascii="Times New Roman" w:hAnsi="Times New Roman" w:cs="Times New Roman" w:hint="eastAsia"/>
            <w:sz w:val="24"/>
          </w:rPr>
          <w:t>-ions (</w:t>
        </w:r>
        <w:r w:rsidR="00706A1D" w:rsidRPr="00C3527C">
          <w:rPr>
            <w:rFonts w:ascii="Times New Roman" w:hAnsi="Times New Roman" w:cs="Times New Roman"/>
            <w:b/>
            <w:bCs/>
            <w:sz w:val="24"/>
            <w:rPrChange w:id="832" w:author="#NI YUQIN#" w:date="2025-08-03T19:03:00Z" w16du:dateUtc="2025-08-03T11:03:00Z">
              <w:rPr>
                <w:rFonts w:ascii="Times New Roman" w:hAnsi="Times New Roman" w:cs="Times New Roman"/>
                <w:sz w:val="24"/>
              </w:rPr>
            </w:rPrChange>
          </w:rPr>
          <w:t>Figure 3 c</w:t>
        </w:r>
        <w:r w:rsidR="00706A1D">
          <w:rPr>
            <w:rFonts w:ascii="Times New Roman" w:hAnsi="Times New Roman" w:cs="Times New Roman" w:hint="eastAsia"/>
            <w:sz w:val="24"/>
          </w:rPr>
          <w:t xml:space="preserve">) that will increase the leakage of </w:t>
        </w:r>
        <w:r w:rsidR="00706A1D">
          <w:rPr>
            <w:rFonts w:ascii="Times New Roman" w:hAnsi="Times New Roman" w:cs="Times New Roman"/>
            <w:sz w:val="24"/>
          </w:rPr>
          <w:t>impurities</w:t>
        </w:r>
      </w:ins>
      <w:ins w:id="833" w:author="#NI YUQIN#" w:date="2025-08-03T19:03:00Z" w16du:dateUtc="2025-08-03T11:03:00Z">
        <w:r w:rsidR="00C3527C">
          <w:rPr>
            <w:rFonts w:ascii="Times New Roman" w:hAnsi="Times New Roman" w:cs="Times New Roman" w:hint="eastAsia"/>
            <w:sz w:val="24"/>
          </w:rPr>
          <w:t xml:space="preserve"> as well</w:t>
        </w:r>
      </w:ins>
      <w:ins w:id="834" w:author="#NI YUQIN#" w:date="2025-08-03T17:03:00Z" w16du:dateUtc="2025-08-03T09:03:00Z">
        <w:r w:rsidR="00706A1D">
          <w:rPr>
            <w:rFonts w:ascii="Times New Roman" w:hAnsi="Times New Roman" w:cs="Times New Roman" w:hint="eastAsia"/>
            <w:sz w:val="24"/>
          </w:rPr>
          <w:t>.</w:t>
        </w:r>
      </w:ins>
    </w:p>
    <w:p w14:paraId="44B8BF57" w14:textId="260C48AE" w:rsidR="006D5AC6" w:rsidRDefault="006D5AC6" w:rsidP="006D5AC6">
      <w:pPr>
        <w:spacing w:line="480" w:lineRule="auto"/>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caling also increased the system resistance (</w:t>
      </w:r>
      <w:r w:rsidRPr="00C063E5">
        <w:rPr>
          <w:rFonts w:ascii="Times New Roman" w:hAnsi="Times New Roman" w:cs="Times New Roman" w:hint="eastAsia"/>
          <w:b/>
          <w:bCs/>
          <w:sz w:val="24"/>
        </w:rPr>
        <w:t xml:space="preserve">Figure </w:t>
      </w:r>
      <w:ins w:id="835" w:author="#NI YUQIN#" w:date="2025-07-28T16:08:00Z" w16du:dateUtc="2025-07-28T08:08:00Z">
        <w:r w:rsidR="001F6486">
          <w:rPr>
            <w:rFonts w:ascii="Times New Roman" w:hAnsi="Times New Roman" w:cs="Times New Roman" w:hint="eastAsia"/>
            <w:b/>
            <w:bCs/>
            <w:sz w:val="24"/>
          </w:rPr>
          <w:t>5</w:t>
        </w:r>
      </w:ins>
      <w:ins w:id="836" w:author="#NI YUQIN#" w:date="2025-08-01T12:04:00Z" w16du:dateUtc="2025-08-01T04:04:00Z">
        <w:r w:rsidR="00C62FF6">
          <w:rPr>
            <w:rFonts w:ascii="Times New Roman" w:hAnsi="Times New Roman" w:cs="Times New Roman" w:hint="eastAsia"/>
            <w:b/>
            <w:bCs/>
            <w:sz w:val="24"/>
          </w:rPr>
          <w:t xml:space="preserve"> </w:t>
        </w:r>
      </w:ins>
      <w:ins w:id="837" w:author="#NI YUQIN#" w:date="2025-08-03T19:04:00Z" w16du:dateUtc="2025-08-03T11:04:00Z">
        <w:r w:rsidR="00E201F7">
          <w:rPr>
            <w:rFonts w:ascii="Times New Roman" w:hAnsi="Times New Roman" w:cs="Times New Roman" w:hint="eastAsia"/>
            <w:b/>
            <w:bCs/>
            <w:sz w:val="24"/>
          </w:rPr>
          <w:t>e</w:t>
        </w:r>
      </w:ins>
      <w:r>
        <w:rPr>
          <w:rFonts w:ascii="Times New Roman" w:hAnsi="Times New Roman" w:cs="Times New Roman" w:hint="eastAsia"/>
          <w:sz w:val="24"/>
        </w:rPr>
        <w:t xml:space="preserve">). As shown in </w:t>
      </w:r>
      <w:r w:rsidRPr="00275649">
        <w:rPr>
          <w:rFonts w:ascii="Times New Roman" w:hAnsi="Times New Roman" w:cs="Times New Roman" w:hint="eastAsia"/>
          <w:b/>
          <w:bCs/>
          <w:sz w:val="24"/>
        </w:rPr>
        <w:t>Figure</w:t>
      </w:r>
      <w:r w:rsidR="00C063E5">
        <w:rPr>
          <w:rFonts w:ascii="Times New Roman" w:hAnsi="Times New Roman" w:cs="Times New Roman" w:hint="eastAsia"/>
          <w:b/>
          <w:bCs/>
          <w:sz w:val="24"/>
        </w:rPr>
        <w:t xml:space="preserve"> </w:t>
      </w:r>
      <w:ins w:id="838" w:author="#NI YUQIN#" w:date="2025-07-28T16:09:00Z" w16du:dateUtc="2025-07-28T08:09:00Z">
        <w:r w:rsidR="001F6486">
          <w:rPr>
            <w:rFonts w:ascii="Times New Roman" w:hAnsi="Times New Roman" w:cs="Times New Roman" w:hint="eastAsia"/>
            <w:b/>
            <w:bCs/>
            <w:sz w:val="24"/>
          </w:rPr>
          <w:t>5</w:t>
        </w:r>
      </w:ins>
      <w:ins w:id="839" w:author="#NI YUQIN#" w:date="2025-08-01T12:04:00Z" w16du:dateUtc="2025-08-01T04:04:00Z">
        <w:r w:rsidR="00C62FF6">
          <w:rPr>
            <w:rFonts w:ascii="Times New Roman" w:hAnsi="Times New Roman" w:cs="Times New Roman" w:hint="eastAsia"/>
            <w:b/>
            <w:bCs/>
            <w:sz w:val="24"/>
          </w:rPr>
          <w:t xml:space="preserve"> </w:t>
        </w:r>
      </w:ins>
      <w:ins w:id="840" w:author="#NI YUQIN#" w:date="2025-08-03T19:04:00Z" w16du:dateUtc="2025-08-03T11:04:00Z">
        <w:r w:rsidR="00E201F7">
          <w:rPr>
            <w:rFonts w:ascii="Times New Roman" w:hAnsi="Times New Roman" w:cs="Times New Roman" w:hint="eastAsia"/>
            <w:b/>
            <w:bCs/>
            <w:sz w:val="24"/>
          </w:rPr>
          <w:t>e</w:t>
        </w:r>
      </w:ins>
      <w:ins w:id="841" w:author="#NI YUQIN#" w:date="2025-07-28T16:09:00Z" w16du:dateUtc="2025-07-28T08:09:00Z">
        <w:r w:rsidR="001F6486" w:rsidRPr="00275649">
          <w:rPr>
            <w:rFonts w:ascii="Times New Roman" w:hAnsi="Times New Roman" w:cs="Times New Roman" w:hint="eastAsia"/>
            <w:b/>
            <w:bCs/>
            <w:sz w:val="24"/>
          </w:rPr>
          <w:t xml:space="preserve"> </w:t>
        </w:r>
      </w:ins>
      <w:r>
        <w:rPr>
          <w:rFonts w:ascii="Times New Roman" w:hAnsi="Times New Roman" w:cs="Times New Roman" w:hint="eastAsia"/>
          <w:sz w:val="24"/>
        </w:rPr>
        <w:t xml:space="preserve">and </w:t>
      </w:r>
      <w:r>
        <w:rPr>
          <w:rFonts w:ascii="Times New Roman" w:hAnsi="Times New Roman" w:cs="Times New Roman"/>
          <w:b/>
          <w:bCs/>
          <w:sz w:val="24"/>
        </w:rPr>
        <w:t xml:space="preserve">Figure </w:t>
      </w:r>
      <w:r w:rsidRPr="00275649">
        <w:rPr>
          <w:rFonts w:ascii="Times New Roman" w:hAnsi="Times New Roman" w:cs="Times New Roman" w:hint="eastAsia"/>
          <w:b/>
          <w:bCs/>
          <w:sz w:val="24"/>
        </w:rPr>
        <w:t>S</w:t>
      </w:r>
      <w:r w:rsidR="00D9574F">
        <w:rPr>
          <w:rFonts w:ascii="Times New Roman" w:hAnsi="Times New Roman" w:cs="Times New Roman" w:hint="eastAsia"/>
          <w:b/>
          <w:bCs/>
          <w:sz w:val="24"/>
        </w:rPr>
        <w:t>10</w:t>
      </w:r>
      <w:r>
        <w:rPr>
          <w:rFonts w:ascii="Times New Roman" w:hAnsi="Times New Roman" w:cs="Times New Roman" w:hint="eastAsia"/>
          <w:sz w:val="24"/>
        </w:rPr>
        <w:t xml:space="preserve">, the stack resistance and voltage for SWB was higher than that for NaCl throughout the BMED tests. They </w:t>
      </w:r>
      <w:r w:rsidRPr="006E24DA">
        <w:rPr>
          <w:rFonts w:ascii="Times New Roman" w:hAnsi="Times New Roman" w:cs="Times New Roman"/>
          <w:sz w:val="24"/>
        </w:rPr>
        <w:t xml:space="preserve">were extremely high at the beginning of </w:t>
      </w:r>
      <w:r>
        <w:rPr>
          <w:rFonts w:ascii="Times New Roman" w:hAnsi="Times New Roman" w:cs="Times New Roman" w:hint="eastAsia"/>
          <w:sz w:val="24"/>
        </w:rPr>
        <w:t xml:space="preserve">each </w:t>
      </w:r>
      <w:r w:rsidRPr="006E24DA">
        <w:rPr>
          <w:rFonts w:ascii="Times New Roman" w:hAnsi="Times New Roman" w:cs="Times New Roman"/>
          <w:sz w:val="24"/>
        </w:rPr>
        <w:t>test</w:t>
      </w:r>
      <w:r>
        <w:rPr>
          <w:rFonts w:ascii="Times New Roman" w:hAnsi="Times New Roman" w:cs="Times New Roman"/>
          <w:sz w:val="24"/>
        </w:rPr>
        <w:t xml:space="preserve"> and</w:t>
      </w:r>
      <w:r>
        <w:rPr>
          <w:rFonts w:ascii="Times New Roman" w:hAnsi="Times New Roman" w:cs="Times New Roman" w:hint="eastAsia"/>
          <w:sz w:val="24"/>
        </w:rPr>
        <w:t xml:space="preserve"> subsequently decreased to a plateau for both NaCl and SWB. The high values at the </w:t>
      </w:r>
      <w:r>
        <w:rPr>
          <w:rFonts w:ascii="Times New Roman" w:hAnsi="Times New Roman" w:cs="Times New Roman"/>
          <w:sz w:val="24"/>
        </w:rPr>
        <w:t>beginning</w:t>
      </w:r>
      <w:r>
        <w:rPr>
          <w:rFonts w:ascii="Times New Roman" w:hAnsi="Times New Roman" w:cs="Times New Roman" w:hint="eastAsia"/>
          <w:sz w:val="24"/>
        </w:rPr>
        <w:t xml:space="preserve"> can be attributed to the low </w:t>
      </w:r>
      <w:r w:rsidR="00266177">
        <w:rPr>
          <w:rFonts w:ascii="Times New Roman" w:hAnsi="Times New Roman" w:cs="Times New Roman" w:hint="eastAsia"/>
          <w:sz w:val="24"/>
        </w:rPr>
        <w:t>conductivit</w:t>
      </w:r>
      <w:ins w:id="842" w:author="She Qianhong (Asst Prof)" w:date="2025-07-22T22:43:00Z" w16du:dateUtc="2025-07-22T14:43:00Z">
        <w:r w:rsidR="008A1A80">
          <w:rPr>
            <w:rFonts w:ascii="Times New Roman" w:hAnsi="Times New Roman" w:cs="Times New Roman"/>
            <w:sz w:val="24"/>
          </w:rPr>
          <w:t>ies</w:t>
        </w:r>
      </w:ins>
      <w:r w:rsidRPr="006E24DA">
        <w:rPr>
          <w:rFonts w:ascii="Times New Roman" w:hAnsi="Times New Roman" w:cs="Times New Roman"/>
          <w:sz w:val="24"/>
        </w:rPr>
        <w:t xml:space="preserve"> </w:t>
      </w:r>
      <w:ins w:id="843" w:author="She Qianhong (Asst Prof)" w:date="2025-07-22T22:43:00Z" w16du:dateUtc="2025-07-22T14:43:00Z">
        <w:r w:rsidR="008A1A80">
          <w:rPr>
            <w:rFonts w:ascii="Times New Roman" w:hAnsi="Times New Roman" w:cs="Times New Roman"/>
            <w:sz w:val="24"/>
          </w:rPr>
          <w:t>of initial solutions</w:t>
        </w:r>
        <w:r w:rsidR="008A1A80">
          <w:rPr>
            <w:rFonts w:ascii="Times New Roman" w:hAnsi="Times New Roman" w:cs="Times New Roman" w:hint="eastAsia"/>
            <w:sz w:val="24"/>
          </w:rPr>
          <w:t xml:space="preserve"> </w:t>
        </w:r>
      </w:ins>
      <w:r w:rsidRPr="006E24DA">
        <w:rPr>
          <w:rFonts w:ascii="Times New Roman" w:hAnsi="Times New Roman" w:cs="Times New Roman"/>
          <w:sz w:val="24"/>
        </w:rPr>
        <w:t>in AC and BC</w:t>
      </w:r>
      <w:r w:rsidR="00266177">
        <w:rPr>
          <w:rFonts w:ascii="Times New Roman" w:hAnsi="Times New Roman" w:cs="Times New Roman" w:hint="eastAsia"/>
          <w:sz w:val="24"/>
        </w:rPr>
        <w:t xml:space="preserve"> (</w:t>
      </w:r>
      <w:r w:rsidR="00266177" w:rsidRPr="002B0BE3">
        <w:rPr>
          <w:rFonts w:ascii="Times New Roman" w:hAnsi="Times New Roman" w:cs="Times New Roman" w:hint="eastAsia"/>
          <w:b/>
          <w:bCs/>
          <w:sz w:val="24"/>
        </w:rPr>
        <w:t xml:space="preserve">Figure </w:t>
      </w:r>
      <w:ins w:id="844" w:author="#NI YUQIN#" w:date="2025-07-28T16:09:00Z" w16du:dateUtc="2025-07-28T08:09:00Z">
        <w:r w:rsidR="00EC20AA" w:rsidRPr="002B0BE3">
          <w:rPr>
            <w:rFonts w:ascii="Times New Roman" w:hAnsi="Times New Roman" w:cs="Times New Roman" w:hint="eastAsia"/>
            <w:b/>
            <w:bCs/>
            <w:sz w:val="24"/>
          </w:rPr>
          <w:t>S</w:t>
        </w:r>
        <w:r w:rsidR="00EC20AA">
          <w:rPr>
            <w:rFonts w:ascii="Times New Roman" w:hAnsi="Times New Roman" w:cs="Times New Roman" w:hint="eastAsia"/>
            <w:b/>
            <w:bCs/>
            <w:sz w:val="24"/>
          </w:rPr>
          <w:t>1</w:t>
        </w:r>
      </w:ins>
      <w:ins w:id="845" w:author="#NI YUQIN#" w:date="2025-08-01T12:04:00Z" w16du:dateUtc="2025-08-01T04:04:00Z">
        <w:r w:rsidR="00C62FF6">
          <w:rPr>
            <w:rFonts w:ascii="Times New Roman" w:hAnsi="Times New Roman" w:cs="Times New Roman" w:hint="eastAsia"/>
            <w:b/>
            <w:bCs/>
            <w:sz w:val="24"/>
          </w:rPr>
          <w:t>2</w:t>
        </w:r>
      </w:ins>
      <w:ins w:id="846" w:author="#NI YUQIN#" w:date="2025-07-28T16:09:00Z" w16du:dateUtc="2025-07-28T08:09:00Z">
        <w:r w:rsidR="00EC20AA">
          <w:rPr>
            <w:rFonts w:ascii="Times New Roman" w:hAnsi="Times New Roman" w:cs="Times New Roman" w:hint="eastAsia"/>
            <w:b/>
            <w:bCs/>
            <w:sz w:val="24"/>
          </w:rPr>
          <w:t xml:space="preserve"> </w:t>
        </w:r>
        <w:r w:rsidR="00EC20AA" w:rsidRPr="002B0BE3">
          <w:rPr>
            <w:rFonts w:ascii="Times New Roman" w:hAnsi="Times New Roman" w:cs="Times New Roman" w:hint="eastAsia"/>
            <w:b/>
            <w:bCs/>
            <w:sz w:val="24"/>
          </w:rPr>
          <w:t>b</w:t>
        </w:r>
      </w:ins>
      <w:r w:rsidR="002B0BE3">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which resulted in </w:t>
      </w:r>
      <w:r>
        <w:rPr>
          <w:rFonts w:ascii="Times New Roman" w:hAnsi="Times New Roman" w:cs="Times New Roman"/>
          <w:sz w:val="24"/>
        </w:rPr>
        <w:t>extremely</w:t>
      </w:r>
      <w:r w:rsidRPr="006E24DA">
        <w:rPr>
          <w:rFonts w:ascii="Times New Roman" w:hAnsi="Times New Roman" w:cs="Times New Roman"/>
          <w:sz w:val="24"/>
        </w:rPr>
        <w:t xml:space="preserve"> high chamber resistance (</w:t>
      </w:r>
      <w:r>
        <w:rPr>
          <w:rFonts w:ascii="Times New Roman" w:hAnsi="Times New Roman" w:cs="Times New Roman"/>
          <w:b/>
          <w:bCs/>
          <w:sz w:val="24"/>
        </w:rPr>
        <w:t xml:space="preserve">Figure </w:t>
      </w:r>
      <w:ins w:id="847" w:author="#NI YUQIN#" w:date="2025-07-28T16:09:00Z" w16du:dateUtc="2025-07-28T08:09:00Z">
        <w:r w:rsidR="00EC20AA">
          <w:rPr>
            <w:rFonts w:ascii="Times New Roman" w:hAnsi="Times New Roman" w:cs="Times New Roman" w:hint="eastAsia"/>
            <w:b/>
            <w:bCs/>
            <w:sz w:val="24"/>
          </w:rPr>
          <w:t>5</w:t>
        </w:r>
      </w:ins>
      <w:ins w:id="848" w:author="#NI YUQIN#" w:date="2025-08-01T12:04:00Z" w16du:dateUtc="2025-08-01T04:04:00Z">
        <w:r w:rsidR="00C62FF6">
          <w:rPr>
            <w:rFonts w:ascii="Times New Roman" w:hAnsi="Times New Roman" w:cs="Times New Roman" w:hint="eastAsia"/>
            <w:b/>
            <w:bCs/>
            <w:sz w:val="24"/>
          </w:rPr>
          <w:t xml:space="preserve"> </w:t>
        </w:r>
      </w:ins>
      <w:ins w:id="849" w:author="#NI YUQIN#" w:date="2025-08-03T19:05:00Z" w16du:dateUtc="2025-08-03T11:05:00Z">
        <w:r w:rsidR="00E201F7">
          <w:rPr>
            <w:rFonts w:ascii="Times New Roman" w:hAnsi="Times New Roman" w:cs="Times New Roman" w:hint="eastAsia"/>
            <w:b/>
            <w:bCs/>
            <w:sz w:val="24"/>
          </w:rPr>
          <w:t>e</w:t>
        </w:r>
      </w:ins>
      <w:r w:rsidRPr="006E24DA">
        <w:rPr>
          <w:rFonts w:ascii="Times New Roman" w:hAnsi="Times New Roman" w:cs="Times New Roman"/>
          <w:sz w:val="24"/>
        </w:rPr>
        <w:t>). As BMED</w:t>
      </w:r>
      <w:ins w:id="850" w:author="She Qianhong (Asst Prof)" w:date="2025-07-22T22:43:00Z" w16du:dateUtc="2025-07-22T14:43:00Z">
        <w:r w:rsidR="00EA0B39">
          <w:rPr>
            <w:rFonts w:ascii="Times New Roman" w:hAnsi="Times New Roman" w:cs="Times New Roman"/>
            <w:sz w:val="24"/>
          </w:rPr>
          <w:t xml:space="preserve"> progressed</w:t>
        </w:r>
      </w:ins>
      <w:r w:rsidRPr="006E24DA">
        <w:rPr>
          <w:rFonts w:ascii="Times New Roman" w:hAnsi="Times New Roman" w:cs="Times New Roman"/>
          <w:sz w:val="24"/>
        </w:rPr>
        <w:t>, the increase in acid and base conductivit</w:t>
      </w:r>
      <w:r w:rsidR="00EA0B39">
        <w:rPr>
          <w:rFonts w:ascii="Times New Roman" w:hAnsi="Times New Roman" w:cs="Times New Roman"/>
          <w:sz w:val="24"/>
        </w:rPr>
        <w:t>ies</w:t>
      </w:r>
      <w:r w:rsidRPr="006E24DA">
        <w:rPr>
          <w:rFonts w:ascii="Times New Roman" w:hAnsi="Times New Roman" w:cs="Times New Roman"/>
          <w:sz w:val="24"/>
        </w:rPr>
        <w:t xml:space="preserve"> </w:t>
      </w:r>
      <w:r>
        <w:rPr>
          <w:rFonts w:ascii="Times New Roman" w:hAnsi="Times New Roman" w:cs="Times New Roman" w:hint="eastAsia"/>
          <w:sz w:val="24"/>
        </w:rPr>
        <w:t>(</w:t>
      </w:r>
      <w:r w:rsidRPr="00275649">
        <w:rPr>
          <w:rFonts w:ascii="Times New Roman" w:hAnsi="Times New Roman" w:cs="Times New Roman" w:hint="eastAsia"/>
          <w:b/>
          <w:bCs/>
          <w:sz w:val="24"/>
        </w:rPr>
        <w:t xml:space="preserve">Figure </w:t>
      </w:r>
      <w:ins w:id="851" w:author="#NI YUQIN#" w:date="2025-07-28T16:10:00Z" w16du:dateUtc="2025-07-28T08:10:00Z">
        <w:r w:rsidR="00EC20AA" w:rsidRPr="00275649">
          <w:rPr>
            <w:rFonts w:ascii="Times New Roman" w:hAnsi="Times New Roman" w:cs="Times New Roman"/>
            <w:b/>
            <w:bCs/>
            <w:sz w:val="24"/>
          </w:rPr>
          <w:t>S</w:t>
        </w:r>
        <w:r w:rsidR="00EC20AA">
          <w:rPr>
            <w:rFonts w:ascii="Times New Roman" w:hAnsi="Times New Roman" w:cs="Times New Roman" w:hint="eastAsia"/>
            <w:b/>
            <w:bCs/>
            <w:sz w:val="24"/>
          </w:rPr>
          <w:t>1</w:t>
        </w:r>
      </w:ins>
      <w:ins w:id="852" w:author="#NI YUQIN#" w:date="2025-08-01T12:04:00Z" w16du:dateUtc="2025-08-01T04:04:00Z">
        <w:r w:rsidR="00C62FF6">
          <w:rPr>
            <w:rFonts w:ascii="Times New Roman" w:hAnsi="Times New Roman" w:cs="Times New Roman" w:hint="eastAsia"/>
            <w:b/>
            <w:bCs/>
            <w:sz w:val="24"/>
          </w:rPr>
          <w:t>2</w:t>
        </w:r>
      </w:ins>
      <w:ins w:id="853" w:author="#NI YUQIN#" w:date="2025-07-28T16:10:00Z" w16du:dateUtc="2025-07-28T08:10:00Z">
        <w:r w:rsidR="00EC20AA">
          <w:rPr>
            <w:rFonts w:ascii="Times New Roman" w:hAnsi="Times New Roman" w:cs="Times New Roman" w:hint="eastAsia"/>
            <w:b/>
            <w:bCs/>
            <w:sz w:val="24"/>
          </w:rPr>
          <w:t xml:space="preserve"> b</w:t>
        </w:r>
      </w:ins>
      <w:r>
        <w:rPr>
          <w:rFonts w:ascii="Times New Roman" w:hAnsi="Times New Roman" w:cs="Times New Roman" w:hint="eastAsia"/>
          <w:sz w:val="24"/>
        </w:rPr>
        <w:t xml:space="preserve">) </w:t>
      </w:r>
      <w:r w:rsidRPr="006E24DA">
        <w:rPr>
          <w:rFonts w:ascii="Times New Roman" w:hAnsi="Times New Roman" w:cs="Times New Roman"/>
          <w:sz w:val="24"/>
        </w:rPr>
        <w:t xml:space="preserve">resulted in a sharp decrease in chamber resistance. Although chamber resistance </w:t>
      </w:r>
      <w:r>
        <w:rPr>
          <w:rFonts w:ascii="Times New Roman" w:hAnsi="Times New Roman" w:cs="Times New Roman" w:hint="eastAsia"/>
          <w:sz w:val="24"/>
        </w:rPr>
        <w:t xml:space="preserve">decreased at the same rate over time for both NaCl </w:t>
      </w:r>
      <w:r>
        <w:rPr>
          <w:rFonts w:ascii="Times New Roman" w:hAnsi="Times New Roman" w:cs="Times New Roman" w:hint="eastAsia"/>
          <w:sz w:val="24"/>
        </w:rPr>
        <w:lastRenderedPageBreak/>
        <w:t>and SWB</w:t>
      </w:r>
      <w:r w:rsidRPr="006E24DA">
        <w:rPr>
          <w:rFonts w:ascii="Times New Roman" w:hAnsi="Times New Roman" w:cs="Times New Roman"/>
          <w:sz w:val="24"/>
        </w:rPr>
        <w:t xml:space="preserve">, </w:t>
      </w:r>
      <w:r w:rsidRPr="00A8710B">
        <w:rPr>
          <w:rFonts w:ascii="Times New Roman" w:hAnsi="Times New Roman" w:cs="Times New Roman" w:hint="eastAsia"/>
          <w:sz w:val="24"/>
        </w:rPr>
        <w:t>the membrane resistance exhibited different rates of increase</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The membrane resistance for SWB </w:t>
      </w:r>
      <w:r w:rsidRPr="006E24DA">
        <w:rPr>
          <w:rFonts w:ascii="Times New Roman" w:hAnsi="Times New Roman" w:cs="Times New Roman"/>
          <w:sz w:val="24"/>
        </w:rPr>
        <w:t xml:space="preserve">increased </w:t>
      </w:r>
      <w:r>
        <w:rPr>
          <w:rFonts w:ascii="Times New Roman" w:hAnsi="Times New Roman" w:cs="Times New Roman" w:hint="eastAsia"/>
          <w:sz w:val="24"/>
        </w:rPr>
        <w:t>to</w:t>
      </w:r>
      <w:r w:rsidRPr="006E24DA">
        <w:rPr>
          <w:rFonts w:ascii="Times New Roman" w:hAnsi="Times New Roman" w:cs="Times New Roman"/>
          <w:sz w:val="24"/>
        </w:rPr>
        <w:t xml:space="preserve"> 226.71 Ω</w:t>
      </w:r>
      <w:r>
        <w:rPr>
          <w:rFonts w:ascii="Times New Roman" w:hAnsi="Times New Roman" w:cs="Times New Roman" w:hint="eastAsia"/>
          <w:sz w:val="24"/>
        </w:rPr>
        <w:t xml:space="preserve"> at the end</w:t>
      </w:r>
      <w:r w:rsidRPr="006E24DA">
        <w:rPr>
          <w:rFonts w:ascii="Times New Roman" w:hAnsi="Times New Roman" w:cs="Times New Roman"/>
          <w:sz w:val="24"/>
        </w:rPr>
        <w:t>, which</w:t>
      </w:r>
      <w:ins w:id="854" w:author="#NI YUQIN#" w:date="2025-07-28T16:12:00Z" w16du:dateUtc="2025-07-28T08:12:00Z">
        <w:r w:rsidR="008A5686">
          <w:rPr>
            <w:rFonts w:ascii="Times New Roman" w:hAnsi="Times New Roman" w:cs="Times New Roman" w:hint="eastAsia"/>
            <w:sz w:val="24"/>
          </w:rPr>
          <w:t xml:space="preserve"> was </w:t>
        </w:r>
        <w:r w:rsidR="00930DBB">
          <w:rPr>
            <w:rFonts w:ascii="Times New Roman" w:hAnsi="Times New Roman" w:cs="Times New Roman" w:hint="eastAsia"/>
            <w:sz w:val="24"/>
          </w:rPr>
          <w:t xml:space="preserve">six times higher </w:t>
        </w:r>
      </w:ins>
      <w:r w:rsidRPr="006E24DA">
        <w:rPr>
          <w:rFonts w:ascii="Times New Roman" w:hAnsi="Times New Roman" w:cs="Times New Roman"/>
          <w:sz w:val="24"/>
        </w:rPr>
        <w:t>than that treating NaCl (~32.36 Ω) (</w:t>
      </w:r>
      <w:r>
        <w:rPr>
          <w:rFonts w:ascii="Times New Roman" w:hAnsi="Times New Roman" w:cs="Times New Roman"/>
          <w:b/>
          <w:bCs/>
          <w:sz w:val="24"/>
        </w:rPr>
        <w:t xml:space="preserve">Figure </w:t>
      </w:r>
      <w:r w:rsidR="00C62FF6">
        <w:rPr>
          <w:rFonts w:ascii="Times New Roman" w:hAnsi="Times New Roman" w:cs="Times New Roman" w:hint="eastAsia"/>
          <w:b/>
          <w:bCs/>
          <w:sz w:val="24"/>
        </w:rPr>
        <w:t>5</w:t>
      </w:r>
      <w:ins w:id="855" w:author="#NI YUQIN#" w:date="2025-08-01T12:05:00Z" w16du:dateUtc="2025-08-01T04:05:00Z">
        <w:r w:rsidR="00C62FF6">
          <w:rPr>
            <w:rFonts w:ascii="Times New Roman" w:hAnsi="Times New Roman" w:cs="Times New Roman" w:hint="eastAsia"/>
            <w:b/>
            <w:bCs/>
            <w:sz w:val="24"/>
          </w:rPr>
          <w:t xml:space="preserve"> </w:t>
        </w:r>
      </w:ins>
      <w:ins w:id="856" w:author="#NI YUQIN#" w:date="2025-08-03T19:05:00Z" w16du:dateUtc="2025-08-03T11:05:00Z">
        <w:r w:rsidR="00E201F7">
          <w:rPr>
            <w:rFonts w:ascii="Times New Roman" w:hAnsi="Times New Roman" w:cs="Times New Roman" w:hint="eastAsia"/>
            <w:b/>
            <w:bCs/>
            <w:sz w:val="24"/>
          </w:rPr>
          <w:t>e</w:t>
        </w:r>
      </w:ins>
      <w:r w:rsidRPr="006E24DA">
        <w:rPr>
          <w:rFonts w:ascii="Times New Roman" w:hAnsi="Times New Roman" w:cs="Times New Roman"/>
          <w:sz w:val="24"/>
        </w:rPr>
        <w:t xml:space="preserve">). </w:t>
      </w:r>
      <w:r>
        <w:rPr>
          <w:rFonts w:ascii="Times New Roman" w:hAnsi="Times New Roman" w:cs="Times New Roman" w:hint="eastAsia"/>
          <w:sz w:val="24"/>
        </w:rPr>
        <w:t xml:space="preserve">The large gap between them </w:t>
      </w:r>
      <w:r>
        <w:rPr>
          <w:rFonts w:ascii="Times New Roman" w:hAnsi="Times New Roman" w:cs="Times New Roman"/>
          <w:sz w:val="24"/>
        </w:rPr>
        <w:t>can</w:t>
      </w:r>
      <w:r>
        <w:rPr>
          <w:rFonts w:ascii="Times New Roman" w:hAnsi="Times New Roman" w:cs="Times New Roman" w:hint="eastAsia"/>
          <w:sz w:val="24"/>
        </w:rPr>
        <w:t xml:space="preserve"> be attributed to the accumulation of precipitates on </w:t>
      </w:r>
      <w:r>
        <w:rPr>
          <w:rFonts w:ascii="Times New Roman" w:hAnsi="Times New Roman" w:cs="Times New Roman"/>
          <w:sz w:val="24"/>
        </w:rPr>
        <w:t>the membrane</w:t>
      </w:r>
      <w:r>
        <w:rPr>
          <w:rFonts w:ascii="Times New Roman" w:hAnsi="Times New Roman" w:cs="Times New Roman" w:hint="eastAsia"/>
          <w:sz w:val="24"/>
        </w:rPr>
        <w:t xml:space="preserve"> surface.</w:t>
      </w:r>
    </w:p>
    <w:p w14:paraId="7E9144F1" w14:textId="51B5E4D5" w:rsidR="006D5AC6" w:rsidRPr="006E24DA" w:rsidRDefault="006D5AC6" w:rsidP="006D5AC6">
      <w:pPr>
        <w:spacing w:line="480" w:lineRule="auto"/>
        <w:rPr>
          <w:rFonts w:ascii="Times New Roman" w:hAnsi="Times New Roman" w:cs="Times New Roman"/>
          <w:sz w:val="24"/>
        </w:rPr>
      </w:pPr>
      <w:r>
        <w:rPr>
          <w:rFonts w:ascii="Times New Roman" w:hAnsi="Times New Roman" w:cs="Times New Roman" w:hint="eastAsia"/>
          <w:sz w:val="24"/>
        </w:rPr>
        <w:t xml:space="preserve">Accordingly, </w:t>
      </w:r>
      <w:ins w:id="857" w:author="#NI YUQIN#" w:date="2025-08-03T17:03:00Z" w16du:dateUtc="2025-08-03T09:03:00Z">
        <w:r w:rsidR="00D6080C">
          <w:rPr>
            <w:rFonts w:ascii="Times New Roman" w:hAnsi="Times New Roman" w:cs="Times New Roman" w:hint="eastAsia"/>
            <w:sz w:val="24"/>
          </w:rPr>
          <w:t xml:space="preserve">current efficiency </w:t>
        </w:r>
      </w:ins>
      <w:ins w:id="858" w:author="#NI YUQIN#" w:date="2025-08-03T17:11:00Z" w16du:dateUtc="2025-08-03T09:11:00Z">
        <w:r w:rsidR="00E733A9">
          <w:rPr>
            <w:rFonts w:ascii="Times New Roman" w:hAnsi="Times New Roman" w:cs="Times New Roman" w:hint="eastAsia"/>
            <w:sz w:val="24"/>
          </w:rPr>
          <w:t>(</w:t>
        </w:r>
        <w:r w:rsidR="00E733A9" w:rsidRPr="00E733A9">
          <w:rPr>
            <w:rFonts w:ascii="Times New Roman" w:hAnsi="Times New Roman" w:cs="Times New Roman"/>
            <w:b/>
            <w:bCs/>
            <w:sz w:val="24"/>
            <w:rPrChange w:id="859" w:author="#NI YUQIN#" w:date="2025-08-03T17:11:00Z" w16du:dateUtc="2025-08-03T09:11:00Z">
              <w:rPr>
                <w:rFonts w:ascii="Times New Roman" w:hAnsi="Times New Roman" w:cs="Times New Roman"/>
                <w:sz w:val="24"/>
              </w:rPr>
            </w:rPrChange>
          </w:rPr>
          <w:t>Figure 5 f</w:t>
        </w:r>
        <w:r w:rsidR="00E733A9">
          <w:rPr>
            <w:rFonts w:ascii="Times New Roman" w:hAnsi="Times New Roman" w:cs="Times New Roman" w:hint="eastAsia"/>
            <w:sz w:val="24"/>
          </w:rPr>
          <w:t xml:space="preserve">) </w:t>
        </w:r>
      </w:ins>
      <w:ins w:id="860" w:author="#NI YUQIN#" w:date="2025-08-03T17:04:00Z" w16du:dateUtc="2025-08-03T09:04:00Z">
        <w:r w:rsidR="009A7D7A">
          <w:rPr>
            <w:rFonts w:ascii="Times New Roman" w:hAnsi="Times New Roman" w:cs="Times New Roman" w:hint="eastAsia"/>
            <w:sz w:val="24"/>
          </w:rPr>
          <w:t xml:space="preserve">and energy consumption </w:t>
        </w:r>
      </w:ins>
      <w:ins w:id="861" w:author="#NI YUQIN#" w:date="2025-08-03T17:11:00Z" w16du:dateUtc="2025-08-03T09:11:00Z">
        <w:r w:rsidR="00E733A9">
          <w:rPr>
            <w:rFonts w:ascii="Times New Roman" w:hAnsi="Times New Roman" w:cs="Times New Roman" w:hint="eastAsia"/>
            <w:sz w:val="24"/>
          </w:rPr>
          <w:t>(</w:t>
        </w:r>
        <w:r w:rsidR="00E733A9" w:rsidRPr="00E733A9">
          <w:rPr>
            <w:rFonts w:ascii="Times New Roman" w:hAnsi="Times New Roman" w:cs="Times New Roman"/>
            <w:b/>
            <w:bCs/>
            <w:sz w:val="24"/>
            <w:rPrChange w:id="862" w:author="#NI YUQIN#" w:date="2025-08-03T17:11:00Z" w16du:dateUtc="2025-08-03T09:11:00Z">
              <w:rPr>
                <w:rFonts w:ascii="Times New Roman" w:hAnsi="Times New Roman" w:cs="Times New Roman"/>
                <w:sz w:val="24"/>
              </w:rPr>
            </w:rPrChange>
          </w:rPr>
          <w:t>Figure S11</w:t>
        </w:r>
        <w:r w:rsidR="00E733A9">
          <w:rPr>
            <w:rFonts w:ascii="Times New Roman" w:hAnsi="Times New Roman" w:cs="Times New Roman" w:hint="eastAsia"/>
            <w:sz w:val="24"/>
          </w:rPr>
          <w:t xml:space="preserve">) </w:t>
        </w:r>
      </w:ins>
      <w:ins w:id="863" w:author="#NI YUQIN#" w:date="2025-08-03T17:04:00Z" w16du:dateUtc="2025-08-03T09:04:00Z">
        <w:r w:rsidR="009A7D7A">
          <w:rPr>
            <w:rFonts w:ascii="Times New Roman" w:hAnsi="Times New Roman" w:cs="Times New Roman" w:hint="eastAsia"/>
            <w:sz w:val="24"/>
          </w:rPr>
          <w:t xml:space="preserve">were influenced by the scaling significantly. </w:t>
        </w:r>
      </w:ins>
      <w:ins w:id="864" w:author="#NI YUQIN#" w:date="2025-08-03T17:05:00Z" w16du:dateUtc="2025-08-03T09:05:00Z">
        <w:r w:rsidR="00AE58B1">
          <w:rPr>
            <w:rFonts w:ascii="Times New Roman" w:hAnsi="Times New Roman" w:cs="Times New Roman" w:hint="eastAsia"/>
            <w:sz w:val="24"/>
          </w:rPr>
          <w:t xml:space="preserve">With the presence of scaling, </w:t>
        </w:r>
      </w:ins>
      <w:ins w:id="865" w:author="#NI YUQIN#" w:date="2025-08-03T17:07:00Z" w16du:dateUtc="2025-08-03T09:07:00Z">
        <w:r w:rsidR="006D032F">
          <w:rPr>
            <w:rFonts w:ascii="Times New Roman" w:hAnsi="Times New Roman" w:cs="Times New Roman" w:hint="eastAsia"/>
            <w:sz w:val="24"/>
          </w:rPr>
          <w:t xml:space="preserve">a higher fraction of the </w:t>
        </w:r>
        <w:r w:rsidR="006D032F">
          <w:rPr>
            <w:rFonts w:ascii="Times New Roman" w:hAnsi="Times New Roman" w:cs="Times New Roman"/>
            <w:sz w:val="24"/>
          </w:rPr>
          <w:t>applied</w:t>
        </w:r>
        <w:r w:rsidR="006D032F">
          <w:rPr>
            <w:rFonts w:ascii="Times New Roman" w:hAnsi="Times New Roman" w:cs="Times New Roman" w:hint="eastAsia"/>
            <w:sz w:val="24"/>
          </w:rPr>
          <w:t xml:space="preserve"> current was consumed </w:t>
        </w:r>
      </w:ins>
      <w:ins w:id="866" w:author="#NI YUQIN#" w:date="2025-08-03T17:08:00Z" w16du:dateUtc="2025-08-03T09:08:00Z">
        <w:r w:rsidR="00B531BD">
          <w:rPr>
            <w:rFonts w:ascii="Times New Roman" w:hAnsi="Times New Roman" w:cs="Times New Roman" w:hint="eastAsia"/>
            <w:sz w:val="24"/>
          </w:rPr>
          <w:t xml:space="preserve">by </w:t>
        </w:r>
        <w:r w:rsidR="00B531BD">
          <w:rPr>
            <w:rFonts w:ascii="Times New Roman" w:hAnsi="Times New Roman" w:cs="Times New Roman"/>
            <w:sz w:val="24"/>
          </w:rPr>
          <w:t>side</w:t>
        </w:r>
      </w:ins>
      <w:ins w:id="867" w:author="#NI YUQIN#" w:date="2025-08-03T17:07:00Z" w16du:dateUtc="2025-08-03T09:07:00Z">
        <w:r w:rsidR="006D032F">
          <w:rPr>
            <w:rFonts w:ascii="Times New Roman" w:hAnsi="Times New Roman" w:cs="Times New Roman" w:hint="eastAsia"/>
            <w:sz w:val="24"/>
          </w:rPr>
          <w:t xml:space="preserve"> reactions (e.g., water splitting)</w:t>
        </w:r>
        <w:r w:rsidR="00B531BD">
          <w:rPr>
            <w:rFonts w:ascii="Times New Roman" w:hAnsi="Times New Roman" w:cs="Times New Roman" w:hint="eastAsia"/>
            <w:sz w:val="24"/>
          </w:rPr>
          <w:t xml:space="preserve"> instead of transporting target ions</w:t>
        </w:r>
      </w:ins>
      <w:ins w:id="868" w:author="#NI YUQIN#" w:date="2025-08-03T17:09:00Z" w16du:dateUtc="2025-08-03T09:09:00Z">
        <w:r w:rsidR="00850FF7">
          <w:rPr>
            <w:rFonts w:ascii="Times New Roman" w:hAnsi="Times New Roman" w:cs="Times New Roman" w:hint="eastAsia"/>
            <w:sz w:val="24"/>
          </w:rPr>
          <w:t xml:space="preserve">, which </w:t>
        </w:r>
        <w:r w:rsidR="005D1706">
          <w:rPr>
            <w:rFonts w:ascii="Times New Roman" w:hAnsi="Times New Roman" w:cs="Times New Roman" w:hint="eastAsia"/>
            <w:sz w:val="24"/>
          </w:rPr>
          <w:t xml:space="preserve">result in the decreased current efficiency for acid production. </w:t>
        </w:r>
      </w:ins>
      <w:ins w:id="869" w:author="#NI YUQIN#" w:date="2025-08-03T17:10:00Z" w16du:dateUtc="2025-08-03T09:10:00Z">
        <w:r w:rsidR="00E733A9" w:rsidRPr="00E733A9">
          <w:rPr>
            <w:rFonts w:ascii="Times New Roman" w:hAnsi="Times New Roman" w:cs="Times New Roman" w:hint="eastAsia"/>
            <w:sz w:val="24"/>
          </w:rPr>
          <w:t xml:space="preserve">In addition, the </w:t>
        </w:r>
        <w:r w:rsidR="00E733A9">
          <w:rPr>
            <w:rFonts w:ascii="Times New Roman" w:hAnsi="Times New Roman" w:cs="Times New Roman" w:hint="eastAsia"/>
            <w:sz w:val="24"/>
          </w:rPr>
          <w:t>current efficiency</w:t>
        </w:r>
        <w:r w:rsidR="00E733A9" w:rsidRPr="00E733A9">
          <w:rPr>
            <w:rFonts w:ascii="Times New Roman" w:hAnsi="Times New Roman" w:cs="Times New Roman" w:hint="eastAsia"/>
            <w:sz w:val="24"/>
          </w:rPr>
          <w:t xml:space="preserve"> of base </w:t>
        </w:r>
      </w:ins>
      <w:ins w:id="870" w:author="#NI YUQIN#" w:date="2025-08-03T17:11:00Z" w16du:dateUtc="2025-08-03T09:11:00Z">
        <w:r w:rsidR="00E733A9">
          <w:rPr>
            <w:rFonts w:ascii="Times New Roman" w:hAnsi="Times New Roman" w:cs="Times New Roman" w:hint="eastAsia"/>
            <w:sz w:val="24"/>
          </w:rPr>
          <w:t>was</w:t>
        </w:r>
      </w:ins>
      <w:ins w:id="871" w:author="#NI YUQIN#" w:date="2025-08-03T17:10:00Z" w16du:dateUtc="2025-08-03T09:10:00Z">
        <w:r w:rsidR="00E733A9" w:rsidRPr="00E733A9">
          <w:rPr>
            <w:rFonts w:ascii="Times New Roman" w:hAnsi="Times New Roman" w:cs="Times New Roman" w:hint="eastAsia"/>
            <w:sz w:val="24"/>
          </w:rPr>
          <w:t xml:space="preserve"> more seriously reduced because the </w:t>
        </w:r>
      </w:ins>
      <w:ins w:id="872" w:author="#NI YUQIN#" w:date="2025-08-03T17:11:00Z" w16du:dateUtc="2025-08-03T09:11:00Z">
        <w:r w:rsidR="00E733A9" w:rsidRPr="00E733A9">
          <w:rPr>
            <w:rFonts w:ascii="Times New Roman" w:hAnsi="Times New Roman" w:cs="Times New Roman"/>
            <w:sz w:val="24"/>
          </w:rPr>
          <w:t>produce</w:t>
        </w:r>
        <w:r w:rsidR="00E733A9">
          <w:rPr>
            <w:rFonts w:ascii="Times New Roman" w:hAnsi="Times New Roman" w:cs="Times New Roman"/>
            <w:sz w:val="24"/>
          </w:rPr>
          <w:t>d</w:t>
        </w:r>
        <w:r w:rsidR="00E733A9">
          <w:rPr>
            <w:rFonts w:ascii="Times New Roman" w:hAnsi="Times New Roman" w:cs="Times New Roman" w:hint="eastAsia"/>
            <w:sz w:val="24"/>
          </w:rPr>
          <w:t xml:space="preserve"> base</w:t>
        </w:r>
      </w:ins>
      <w:ins w:id="873" w:author="#NI YUQIN#" w:date="2025-08-03T17:10:00Z" w16du:dateUtc="2025-08-03T09:10:00Z">
        <w:r w:rsidR="00E733A9" w:rsidRPr="00E733A9">
          <w:rPr>
            <w:rFonts w:ascii="Times New Roman" w:hAnsi="Times New Roman" w:cs="Times New Roman" w:hint="eastAsia"/>
            <w:sz w:val="24"/>
          </w:rPr>
          <w:t xml:space="preserve"> </w:t>
        </w:r>
      </w:ins>
      <w:ins w:id="874" w:author="#NI YUQIN#" w:date="2025-08-03T17:11:00Z" w16du:dateUtc="2025-08-03T09:11:00Z">
        <w:r w:rsidR="00E733A9">
          <w:rPr>
            <w:rFonts w:ascii="Times New Roman" w:hAnsi="Times New Roman" w:cs="Times New Roman" w:hint="eastAsia"/>
            <w:sz w:val="24"/>
          </w:rPr>
          <w:t>was</w:t>
        </w:r>
      </w:ins>
      <w:ins w:id="875" w:author="#NI YUQIN#" w:date="2025-08-03T17:10:00Z" w16du:dateUtc="2025-08-03T09:10:00Z">
        <w:r w:rsidR="00E733A9" w:rsidRPr="00E733A9">
          <w:rPr>
            <w:rFonts w:ascii="Times New Roman" w:hAnsi="Times New Roman" w:cs="Times New Roman" w:hint="eastAsia"/>
            <w:sz w:val="24"/>
          </w:rPr>
          <w:t xml:space="preserve"> consumed.</w:t>
        </w:r>
      </w:ins>
      <w:ins w:id="876" w:author="#NI YUQIN#" w:date="2025-08-03T17:12:00Z" w16du:dateUtc="2025-08-03T09:12:00Z">
        <w:r w:rsidR="00525244">
          <w:rPr>
            <w:rFonts w:ascii="Times New Roman" w:hAnsi="Times New Roman" w:cs="Times New Roman" w:hint="eastAsia"/>
            <w:sz w:val="24"/>
          </w:rPr>
          <w:t xml:space="preserve"> E</w:t>
        </w:r>
      </w:ins>
      <w:r>
        <w:rPr>
          <w:rFonts w:ascii="Times New Roman" w:hAnsi="Times New Roman" w:cs="Times New Roman"/>
          <w:sz w:val="24"/>
        </w:rPr>
        <w:t>nergy</w:t>
      </w:r>
      <w:r>
        <w:rPr>
          <w:rFonts w:ascii="Times New Roman" w:hAnsi="Times New Roman" w:cs="Times New Roman" w:hint="eastAsia"/>
          <w:sz w:val="24"/>
        </w:rPr>
        <w:t xml:space="preserve"> consumption increased with </w:t>
      </w:r>
      <w:r w:rsidRPr="00742BE2">
        <w:rPr>
          <w:rFonts w:ascii="Times New Roman" w:hAnsi="Times New Roman" w:cs="Times New Roman" w:hint="eastAsia"/>
          <w:sz w:val="24"/>
        </w:rPr>
        <w:t xml:space="preserve">the </w:t>
      </w:r>
      <w:r>
        <w:rPr>
          <w:rFonts w:ascii="Times New Roman" w:hAnsi="Times New Roman" w:cs="Times New Roman" w:hint="eastAsia"/>
          <w:sz w:val="24"/>
        </w:rPr>
        <w:t xml:space="preserve">decreased </w:t>
      </w:r>
      <w:r w:rsidRPr="00742BE2">
        <w:rPr>
          <w:rFonts w:ascii="Times New Roman" w:hAnsi="Times New Roman" w:cs="Times New Roman" w:hint="eastAsia"/>
          <w:sz w:val="24"/>
        </w:rPr>
        <w:t>production of acid and base</w:t>
      </w:r>
      <w:r>
        <w:rPr>
          <w:rFonts w:ascii="Times New Roman" w:hAnsi="Times New Roman" w:cs="Times New Roman" w:hint="eastAsia"/>
          <w:sz w:val="24"/>
        </w:rPr>
        <w:t xml:space="preserve"> and increased stack resistance. </w:t>
      </w:r>
      <w:r>
        <w:rPr>
          <w:rFonts w:ascii="Times New Roman" w:hAnsi="Times New Roman" w:cs="Times New Roman"/>
          <w:sz w:val="24"/>
        </w:rPr>
        <w:t>A</w:t>
      </w:r>
      <w:r>
        <w:rPr>
          <w:rFonts w:ascii="Times New Roman" w:hAnsi="Times New Roman" w:cs="Times New Roman" w:hint="eastAsia"/>
          <w:sz w:val="24"/>
        </w:rPr>
        <w:t xml:space="preserve">s shown in </w:t>
      </w:r>
      <w:r>
        <w:rPr>
          <w:rFonts w:ascii="Times New Roman" w:hAnsi="Times New Roman" w:cs="Times New Roman"/>
          <w:b/>
          <w:bCs/>
          <w:sz w:val="24"/>
        </w:rPr>
        <w:t xml:space="preserve">Figure </w:t>
      </w:r>
      <w:ins w:id="877" w:author="#NI YUQIN#" w:date="2025-07-28T16:13:00Z" w16du:dateUtc="2025-07-28T08:13:00Z">
        <w:r w:rsidR="00370CCB">
          <w:rPr>
            <w:rFonts w:ascii="Times New Roman" w:hAnsi="Times New Roman" w:cs="Times New Roman" w:hint="eastAsia"/>
            <w:b/>
            <w:bCs/>
            <w:sz w:val="24"/>
          </w:rPr>
          <w:t>S1</w:t>
        </w:r>
      </w:ins>
      <w:ins w:id="878" w:author="#NI YUQIN#" w:date="2025-08-01T12:05:00Z" w16du:dateUtc="2025-08-01T04:05:00Z">
        <w:r w:rsidR="00C62FF6">
          <w:rPr>
            <w:rFonts w:ascii="Times New Roman" w:hAnsi="Times New Roman" w:cs="Times New Roman" w:hint="eastAsia"/>
            <w:b/>
            <w:bCs/>
            <w:sz w:val="24"/>
          </w:rPr>
          <w:t>1</w:t>
        </w:r>
      </w:ins>
      <w:r>
        <w:rPr>
          <w:rFonts w:ascii="Times New Roman" w:hAnsi="Times New Roman" w:cs="Times New Roman" w:hint="eastAsia"/>
          <w:sz w:val="24"/>
        </w:rPr>
        <w:t>, the specific energy consumption of BMED using SWB was higher than that using NaCl, i.e.</w:t>
      </w:r>
      <w:r w:rsidRPr="008209DD">
        <w:rPr>
          <w:rFonts w:ascii="Times New Roman" w:hAnsi="Times New Roman" w:cs="Times New Roman" w:hint="eastAsia"/>
          <w:sz w:val="24"/>
        </w:rPr>
        <w:t xml:space="preserve">, </w:t>
      </w:r>
      <w:ins w:id="879" w:author="#NI YUQIN#" w:date="2025-07-28T16:15:00Z" w16du:dateUtc="2025-07-28T08:15:00Z">
        <w:r w:rsidR="00881F95" w:rsidRPr="008209DD">
          <w:rPr>
            <w:rFonts w:ascii="Times New Roman" w:hAnsi="Times New Roman" w:cs="Times New Roman"/>
            <w:sz w:val="24"/>
            <w:rPrChange w:id="880" w:author="#NI YUQIN#" w:date="2025-08-01T11:00:00Z" w16du:dateUtc="2025-08-01T03:00:00Z">
              <w:rPr>
                <w:rFonts w:ascii="Times New Roman" w:hAnsi="Times New Roman" w:cs="Times New Roman"/>
                <w:sz w:val="24"/>
                <w:highlight w:val="yellow"/>
              </w:rPr>
            </w:rPrChange>
          </w:rPr>
          <w:t>90.25</w:t>
        </w:r>
      </w:ins>
      <w:r w:rsidRPr="008209DD">
        <w:rPr>
          <w:rFonts w:ascii="Times New Roman" w:hAnsi="Times New Roman" w:cs="Times New Roman"/>
          <w:sz w:val="24"/>
        </w:rPr>
        <w:t xml:space="preserve"> % higher for acid and </w:t>
      </w:r>
      <w:ins w:id="881" w:author="#NI YUQIN#" w:date="2025-07-28T16:15:00Z" w16du:dateUtc="2025-07-28T08:15:00Z">
        <w:r w:rsidR="00F138BC" w:rsidRPr="008209DD">
          <w:rPr>
            <w:rFonts w:ascii="Times New Roman" w:hAnsi="Times New Roman" w:cs="Times New Roman" w:hint="eastAsia"/>
            <w:sz w:val="24"/>
          </w:rPr>
          <w:t>5.18 times</w:t>
        </w:r>
      </w:ins>
      <w:r w:rsidRPr="008209DD">
        <w:rPr>
          <w:rFonts w:ascii="Times New Roman" w:hAnsi="Times New Roman" w:cs="Times New Roman"/>
          <w:sz w:val="24"/>
        </w:rPr>
        <w:t xml:space="preserve"> higher for base</w:t>
      </w:r>
      <w:r w:rsidRPr="008209DD">
        <w:rPr>
          <w:rFonts w:ascii="Times New Roman" w:hAnsi="Times New Roman" w:cs="Times New Roman" w:hint="eastAsia"/>
          <w:sz w:val="24"/>
        </w:rPr>
        <w:t>.</w:t>
      </w:r>
    </w:p>
    <w:p w14:paraId="7B3B5FB3" w14:textId="60FC3734" w:rsidR="00C41FE2" w:rsidRPr="00F138BC" w:rsidRDefault="00F138BC">
      <w:pPr>
        <w:outlineLvl w:val="2"/>
        <w:rPr>
          <w:color w:val="000000" w:themeColor="text1"/>
          <w:sz w:val="24"/>
          <w:rPrChange w:id="882" w:author="#NI YUQIN#" w:date="2025-07-28T16:16:00Z" w16du:dateUtc="2025-07-28T08:16:00Z">
            <w:rPr>
              <w:rFonts w:eastAsiaTheme="minorEastAsia"/>
            </w:rPr>
          </w:rPrChange>
        </w:rPr>
        <w:pPrChange w:id="883" w:author="#NI YUQIN#" w:date="2025-07-28T16:16:00Z" w16du:dateUtc="2025-07-28T08:16:00Z">
          <w:pPr>
            <w:pStyle w:val="report2"/>
          </w:pPr>
        </w:pPrChange>
      </w:pPr>
      <w:ins w:id="884" w:author="#NI YUQIN#" w:date="2025-07-28T16:16:00Z" w16du:dateUtc="2025-07-28T08:16:00Z">
        <w:r w:rsidRPr="00F138BC">
          <w:rPr>
            <w:rFonts w:ascii="Times New Roman" w:hAnsi="Times New Roman"/>
            <w:b/>
            <w:color w:val="000000" w:themeColor="text1"/>
            <w:sz w:val="24"/>
            <w:rPrChange w:id="885" w:author="#NI YUQIN#" w:date="2025-07-28T16:16:00Z" w16du:dateUtc="2025-07-28T08:16:00Z">
              <w:rPr/>
            </w:rPrChange>
          </w:rPr>
          <w:t xml:space="preserve">3.3.2 </w:t>
        </w:r>
      </w:ins>
      <w:ins w:id="886" w:author="#NI YUQIN#" w:date="2025-07-28T16:26:00Z" w16du:dateUtc="2025-07-28T08:26:00Z">
        <w:r w:rsidR="001E5A7A">
          <w:rPr>
            <w:rFonts w:ascii="Times New Roman" w:hAnsi="Times New Roman" w:hint="eastAsia"/>
            <w:b/>
            <w:color w:val="000000" w:themeColor="text1"/>
            <w:sz w:val="24"/>
          </w:rPr>
          <w:t xml:space="preserve">Scaling </w:t>
        </w:r>
      </w:ins>
      <w:ins w:id="887" w:author="#NI YUQIN#" w:date="2025-07-28T16:27:00Z" w16du:dateUtc="2025-07-28T08:27:00Z">
        <w:r w:rsidR="001E5A7A">
          <w:rPr>
            <w:rFonts w:ascii="Times New Roman" w:hAnsi="Times New Roman" w:hint="eastAsia"/>
            <w:b/>
            <w:color w:val="000000" w:themeColor="text1"/>
            <w:sz w:val="24"/>
          </w:rPr>
          <w:t xml:space="preserve">Posed Irreversible </w:t>
        </w:r>
      </w:ins>
      <w:ins w:id="888" w:author="She Qianhong (Asst Prof)" w:date="2025-07-31T01:32:00Z" w16du:dateUtc="2025-07-30T17:32:00Z">
        <w:r w:rsidR="002554CA">
          <w:rPr>
            <w:rFonts w:ascii="Times New Roman" w:hAnsi="Times New Roman" w:hint="eastAsia"/>
            <w:b/>
            <w:color w:val="000000" w:themeColor="text1"/>
            <w:sz w:val="24"/>
          </w:rPr>
          <w:t>Lo</w:t>
        </w:r>
        <w:r w:rsidR="00431C93">
          <w:rPr>
            <w:rFonts w:ascii="Times New Roman" w:hAnsi="Times New Roman" w:hint="eastAsia"/>
            <w:b/>
            <w:color w:val="000000" w:themeColor="text1"/>
            <w:sz w:val="24"/>
          </w:rPr>
          <w:t xml:space="preserve">ss of </w:t>
        </w:r>
      </w:ins>
      <w:ins w:id="889" w:author="#NI YUQIN#" w:date="2025-07-28T16:27:00Z" w16du:dateUtc="2025-07-28T08:27:00Z">
        <w:r w:rsidR="001E5A7A">
          <w:rPr>
            <w:rFonts w:ascii="Times New Roman" w:hAnsi="Times New Roman" w:hint="eastAsia"/>
            <w:b/>
            <w:color w:val="000000" w:themeColor="text1"/>
            <w:sz w:val="24"/>
          </w:rPr>
          <w:t>BMED Performance</w:t>
        </w:r>
      </w:ins>
    </w:p>
    <w:p w14:paraId="304E7D91" w14:textId="4070AB43" w:rsidR="004F5DB5" w:rsidRDefault="0070671B" w:rsidP="004F5DB5">
      <w:pPr>
        <w:spacing w:line="480" w:lineRule="auto"/>
        <w:jc w:val="center"/>
        <w:rPr>
          <w:rFonts w:ascii="Times New Roman" w:hAnsi="Times New Roman" w:cs="Times New Roman"/>
          <w:sz w:val="24"/>
        </w:rPr>
      </w:pPr>
      <w:ins w:id="890" w:author="#NI YUQIN#" w:date="2025-08-01T11:02:00Z" w16du:dateUtc="2025-08-01T03:02:00Z">
        <w:r>
          <w:rPr>
            <w:rFonts w:ascii="Times New Roman" w:hAnsi="Times New Roman" w:cs="Times New Roman"/>
            <w:noProof/>
            <w:sz w:val="24"/>
          </w:rPr>
          <w:drawing>
            <wp:inline distT="0" distB="0" distL="0" distR="0" wp14:anchorId="0AA776B5" wp14:editId="475D6B79">
              <wp:extent cx="5673124" cy="2096135"/>
              <wp:effectExtent l="0" t="0" r="0" b="0"/>
              <wp:docPr id="7832475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82206" cy="2099491"/>
                      </a:xfrm>
                      <a:prstGeom prst="rect">
                        <a:avLst/>
                      </a:prstGeom>
                      <a:noFill/>
                    </pic:spPr>
                  </pic:pic>
                </a:graphicData>
              </a:graphic>
            </wp:inline>
          </w:drawing>
        </w:r>
      </w:ins>
    </w:p>
    <w:p w14:paraId="6783DE11" w14:textId="52C821C2" w:rsidR="00830005" w:rsidDel="00C62FF6" w:rsidRDefault="004F5DB5" w:rsidP="004F5DB5">
      <w:pPr>
        <w:pStyle w:val="aa"/>
        <w:spacing w:after="240"/>
        <w:rPr>
          <w:del w:id="891" w:author="#NI YUQIN#" w:date="2025-08-01T11:02:00Z" w16du:dateUtc="2025-08-01T03:02:00Z"/>
          <w:rFonts w:ascii="Times New Roman" w:hAnsi="Times New Roman" w:cs="Times New Roman"/>
          <w:sz w:val="24"/>
          <w:szCs w:val="24"/>
        </w:rPr>
      </w:pPr>
      <w:r w:rsidRPr="00600522">
        <w:rPr>
          <w:rFonts w:ascii="Times New Roman" w:hAnsi="Times New Roman" w:cs="Times New Roman"/>
          <w:sz w:val="24"/>
          <w:szCs w:val="24"/>
        </w:rPr>
        <w:t xml:space="preserve">Figure </w:t>
      </w:r>
      <w:r w:rsidRPr="00600522">
        <w:rPr>
          <w:rFonts w:ascii="Times New Roman" w:hAnsi="Times New Roman" w:cs="Times New Roman"/>
          <w:sz w:val="24"/>
        </w:rPr>
        <w:fldChar w:fldCharType="begin"/>
      </w:r>
      <w:r w:rsidRPr="00600522">
        <w:rPr>
          <w:rFonts w:ascii="Times New Roman" w:hAnsi="Times New Roman" w:cs="Times New Roman"/>
          <w:sz w:val="24"/>
          <w:szCs w:val="24"/>
        </w:rPr>
        <w:instrText xml:space="preserve"> SEQ Figure \* ARABIC </w:instrText>
      </w:r>
      <w:r w:rsidRPr="00600522">
        <w:rPr>
          <w:rFonts w:ascii="Times New Roman" w:hAnsi="Times New Roman" w:cs="Times New Roman"/>
          <w:sz w:val="24"/>
        </w:rPr>
        <w:fldChar w:fldCharType="separate"/>
      </w:r>
      <w:r w:rsidR="005771C6">
        <w:rPr>
          <w:rFonts w:ascii="Times New Roman" w:hAnsi="Times New Roman" w:cs="Times New Roman"/>
          <w:noProof/>
          <w:sz w:val="24"/>
          <w:szCs w:val="24"/>
        </w:rPr>
        <w:t>6</w:t>
      </w:r>
      <w:r w:rsidRPr="00600522">
        <w:rPr>
          <w:rFonts w:ascii="Times New Roman" w:hAnsi="Times New Roman" w:cs="Times New Roman"/>
          <w:sz w:val="24"/>
        </w:rPr>
        <w:fldChar w:fldCharType="end"/>
      </w:r>
      <w:r>
        <w:rPr>
          <w:rFonts w:ascii="Times New Roman" w:hAnsi="Times New Roman" w:cs="Times New Roman" w:hint="eastAsia"/>
          <w:sz w:val="24"/>
          <w:szCs w:val="24"/>
        </w:rPr>
        <w:t xml:space="preserve"> </w:t>
      </w:r>
      <w:ins w:id="892" w:author="#NI YUQIN#" w:date="2025-07-28T16:25:00Z" w16du:dateUtc="2025-07-28T08:25:00Z">
        <w:r w:rsidR="00CC59A4">
          <w:rPr>
            <w:rFonts w:ascii="Times New Roman" w:hAnsi="Times New Roman" w:cs="Times New Roman" w:hint="eastAsia"/>
            <w:sz w:val="24"/>
            <w:szCs w:val="24"/>
          </w:rPr>
          <w:t>The cyclic tests of BMED with unused membrane</w:t>
        </w:r>
      </w:ins>
      <w:ins w:id="893" w:author="#NI YUQIN#" w:date="2025-07-28T16:38:00Z" w16du:dateUtc="2025-07-28T08:38:00Z">
        <w:r w:rsidR="00402B21">
          <w:rPr>
            <w:rFonts w:ascii="Times New Roman" w:hAnsi="Times New Roman" w:cs="Times New Roman" w:hint="eastAsia"/>
            <w:sz w:val="24"/>
            <w:szCs w:val="24"/>
          </w:rPr>
          <w:t>s</w:t>
        </w:r>
      </w:ins>
      <w:ins w:id="894" w:author="#NI YUQIN#" w:date="2025-07-28T16:25:00Z" w16du:dateUtc="2025-07-28T08:25:00Z">
        <w:r w:rsidR="00CC59A4">
          <w:rPr>
            <w:rFonts w:ascii="Times New Roman" w:hAnsi="Times New Roman" w:cs="Times New Roman" w:hint="eastAsia"/>
            <w:sz w:val="24"/>
            <w:szCs w:val="24"/>
          </w:rPr>
          <w:t xml:space="preserve">, cleaned membrane after </w:t>
        </w:r>
        <w:r w:rsidR="00074EC7">
          <w:rPr>
            <w:rFonts w:ascii="Times New Roman" w:hAnsi="Times New Roman" w:cs="Times New Roman" w:hint="eastAsia"/>
            <w:sz w:val="24"/>
            <w:szCs w:val="24"/>
          </w:rPr>
          <w:t>treating NaCl</w:t>
        </w:r>
      </w:ins>
      <w:ins w:id="895" w:author="#NI YUQIN#" w:date="2025-07-28T16:38:00Z" w16du:dateUtc="2025-07-28T08:38:00Z">
        <w:r w:rsidR="00402B21">
          <w:rPr>
            <w:rFonts w:ascii="Times New Roman" w:hAnsi="Times New Roman" w:cs="Times New Roman" w:hint="eastAsia"/>
            <w:sz w:val="24"/>
            <w:szCs w:val="24"/>
          </w:rPr>
          <w:t xml:space="preserve"> </w:t>
        </w:r>
      </w:ins>
      <w:ins w:id="896" w:author="#NI YUQIN#" w:date="2025-07-28T16:25:00Z" w16du:dateUtc="2025-07-28T08:25:00Z">
        <w:r w:rsidR="00074EC7">
          <w:rPr>
            <w:rFonts w:ascii="Times New Roman" w:hAnsi="Times New Roman" w:cs="Times New Roman" w:hint="eastAsia"/>
            <w:sz w:val="24"/>
            <w:szCs w:val="24"/>
          </w:rPr>
          <w:t>and cleaned membrane after treating SWB.</w:t>
        </w:r>
      </w:ins>
      <w:r w:rsidRPr="00222FD6">
        <w:rPr>
          <w:rFonts w:ascii="Times New Roman" w:hAnsi="Times New Roman" w:cs="Times New Roman"/>
          <w:sz w:val="24"/>
          <w:szCs w:val="24"/>
        </w:rPr>
        <w:t xml:space="preserve"> </w:t>
      </w:r>
      <w:ins w:id="897" w:author="#NI YUQIN#" w:date="2025-07-28T16:27:00Z" w16du:dateUtc="2025-07-28T08:27:00Z">
        <w:r w:rsidR="003213ED">
          <w:rPr>
            <w:rFonts w:ascii="Times New Roman" w:hAnsi="Times New Roman" w:cs="Times New Roman" w:hint="eastAsia"/>
            <w:sz w:val="24"/>
            <w:szCs w:val="24"/>
          </w:rPr>
          <w:t>(a) The concentration of produced acid; (b)</w:t>
        </w:r>
      </w:ins>
      <w:ins w:id="898" w:author="#NI YUQIN#" w:date="2025-07-28T16:28:00Z" w16du:dateUtc="2025-07-28T08:28:00Z">
        <w:r w:rsidR="0022310E">
          <w:rPr>
            <w:rFonts w:ascii="Times New Roman" w:hAnsi="Times New Roman" w:cs="Times New Roman" w:hint="eastAsia"/>
            <w:sz w:val="24"/>
            <w:szCs w:val="24"/>
          </w:rPr>
          <w:t xml:space="preserve"> The concentration of produced base; (c) pH change in the </w:t>
        </w:r>
      </w:ins>
      <w:ins w:id="899" w:author="#NI YUQIN#" w:date="2025-08-01T12:05:00Z" w16du:dateUtc="2025-08-01T04:05:00Z">
        <w:r w:rsidR="00C62FF6">
          <w:rPr>
            <w:rFonts w:ascii="Times New Roman" w:hAnsi="Times New Roman" w:cs="Times New Roman" w:hint="eastAsia"/>
            <w:sz w:val="24"/>
            <w:szCs w:val="24"/>
          </w:rPr>
          <w:t>SC.</w:t>
        </w:r>
      </w:ins>
    </w:p>
    <w:p w14:paraId="34ECF562" w14:textId="77777777" w:rsidR="00C62FF6" w:rsidRPr="00C62FF6" w:rsidRDefault="00C62FF6">
      <w:pPr>
        <w:rPr>
          <w:rFonts w:hint="eastAsia"/>
        </w:rPr>
        <w:pPrChange w:id="900" w:author="#NI YUQIN#" w:date="2025-08-01T12:05:00Z" w16du:dateUtc="2025-08-01T04:05:00Z">
          <w:pPr>
            <w:pStyle w:val="aa"/>
            <w:spacing w:after="240"/>
          </w:pPr>
        </w:pPrChange>
      </w:pPr>
    </w:p>
    <w:p w14:paraId="64F4679F" w14:textId="731E30BF" w:rsidR="00061125" w:rsidRDefault="00080715" w:rsidP="004F5DB5">
      <w:pPr>
        <w:spacing w:line="480" w:lineRule="auto"/>
        <w:rPr>
          <w:ins w:id="901" w:author="#NI YUQIN#" w:date="2025-07-28T17:01:00Z" w16du:dateUtc="2025-07-28T09:01:00Z"/>
          <w:rFonts w:ascii="Times New Roman" w:hAnsi="Times New Roman" w:cs="Times New Roman"/>
          <w:sz w:val="24"/>
        </w:rPr>
      </w:pPr>
      <w:commentRangeStart w:id="902"/>
      <w:commentRangeStart w:id="903"/>
      <w:r>
        <w:rPr>
          <w:rFonts w:ascii="Times New Roman" w:hAnsi="Times New Roman" w:cs="Times New Roman"/>
          <w:sz w:val="24"/>
        </w:rPr>
        <w:t>S</w:t>
      </w:r>
      <w:r>
        <w:rPr>
          <w:rFonts w:ascii="Times New Roman" w:hAnsi="Times New Roman" w:cs="Times New Roman" w:hint="eastAsia"/>
          <w:sz w:val="24"/>
        </w:rPr>
        <w:t>caling</w:t>
      </w:r>
      <w:commentRangeEnd w:id="902"/>
      <w:r w:rsidR="00A63EDF">
        <w:rPr>
          <w:rStyle w:val="a4"/>
        </w:rPr>
        <w:commentReference w:id="902"/>
      </w:r>
      <w:commentRangeEnd w:id="903"/>
      <w:r w:rsidR="00207C77">
        <w:rPr>
          <w:rStyle w:val="a4"/>
        </w:rPr>
        <w:commentReference w:id="903"/>
      </w:r>
      <w:r>
        <w:rPr>
          <w:rFonts w:ascii="Times New Roman" w:hAnsi="Times New Roman" w:cs="Times New Roman" w:hint="eastAsia"/>
          <w:sz w:val="24"/>
        </w:rPr>
        <w:t xml:space="preserve"> </w:t>
      </w:r>
      <w:r>
        <w:rPr>
          <w:rFonts w:ascii="Times New Roman" w:hAnsi="Times New Roman" w:cs="Times New Roman"/>
          <w:sz w:val="24"/>
        </w:rPr>
        <w:t>decrease</w:t>
      </w:r>
      <w:r>
        <w:rPr>
          <w:rFonts w:ascii="Times New Roman" w:hAnsi="Times New Roman" w:cs="Times New Roman" w:hint="eastAsia"/>
          <w:sz w:val="24"/>
        </w:rPr>
        <w:t xml:space="preserve"> the efficiency and lifespan of </w:t>
      </w:r>
      <w:ins w:id="904" w:author="#NI YUQIN#" w:date="2025-07-28T16:30:00Z" w16du:dateUtc="2025-07-28T08:30:00Z">
        <w:r w:rsidR="00C94FA8">
          <w:rPr>
            <w:rFonts w:ascii="Times New Roman" w:hAnsi="Times New Roman" w:cs="Times New Roman" w:hint="eastAsia"/>
            <w:sz w:val="24"/>
          </w:rPr>
          <w:t>membranes</w:t>
        </w:r>
      </w:ins>
      <w:r>
        <w:rPr>
          <w:rFonts w:ascii="Times New Roman" w:hAnsi="Times New Roman" w:cs="Times New Roman" w:hint="eastAsia"/>
          <w:sz w:val="24"/>
        </w:rPr>
        <w:t xml:space="preserve"> and </w:t>
      </w:r>
      <w:r>
        <w:rPr>
          <w:rFonts w:ascii="Times New Roman" w:hAnsi="Times New Roman" w:cs="Times New Roman"/>
          <w:sz w:val="24"/>
        </w:rPr>
        <w:t>increase</w:t>
      </w:r>
      <w:r>
        <w:rPr>
          <w:rFonts w:ascii="Times New Roman" w:hAnsi="Times New Roman" w:cs="Times New Roman" w:hint="eastAsia"/>
          <w:sz w:val="24"/>
        </w:rPr>
        <w:t xml:space="preserve"> the requirement of </w:t>
      </w:r>
      <w:r>
        <w:rPr>
          <w:rFonts w:ascii="Times New Roman" w:hAnsi="Times New Roman" w:cs="Times New Roman" w:hint="eastAsia"/>
          <w:sz w:val="24"/>
        </w:rPr>
        <w:lastRenderedPageBreak/>
        <w:t xml:space="preserve">cleaning </w:t>
      </w:r>
      <w:ins w:id="905" w:author="She Qianhong (Asst Prof)" w:date="2025-07-25T12:19:00Z" w16du:dateUtc="2025-07-25T04:19:00Z">
        <w:r w:rsidR="000D3287">
          <w:rPr>
            <w:rFonts w:ascii="Times New Roman" w:hAnsi="Times New Roman" w:cs="Times New Roman"/>
            <w:sz w:val="24"/>
          </w:rPr>
          <w:t xml:space="preserve">frequency </w:t>
        </w:r>
      </w:ins>
      <w:r>
        <w:rPr>
          <w:rFonts w:ascii="Times New Roman" w:hAnsi="Times New Roman" w:cs="Times New Roman" w:hint="eastAsia"/>
          <w:sz w:val="24"/>
        </w:rPr>
        <w:t xml:space="preserve">and </w:t>
      </w:r>
      <w:r>
        <w:rPr>
          <w:rFonts w:ascii="Times New Roman" w:hAnsi="Times New Roman" w:cs="Times New Roman"/>
          <w:sz w:val="24"/>
        </w:rPr>
        <w:t>maintenance</w:t>
      </w:r>
      <w:r>
        <w:rPr>
          <w:rFonts w:ascii="Times New Roman" w:hAnsi="Times New Roman" w:cs="Times New Roman" w:hint="eastAsia"/>
          <w:sz w:val="18"/>
          <w:szCs w:val="18"/>
        </w:rPr>
        <w:t>.</w:t>
      </w:r>
      <w:r w:rsidR="000118F4">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3920AD">
        <w:rPr>
          <w:rFonts w:ascii="Times New Roman" w:hAnsi="Times New Roman" w:cs="Times New Roman"/>
          <w:sz w:val="24"/>
        </w:rPr>
        <w:instrText xml:space="preserve"> ADDIN EN.CITE </w:instrText>
      </w:r>
      <w:r w:rsidR="003920AD">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3920AD">
        <w:rPr>
          <w:rFonts w:ascii="Times New Roman" w:hAnsi="Times New Roman" w:cs="Times New Roman"/>
          <w:sz w:val="24"/>
        </w:rPr>
        <w:instrText xml:space="preserve"> ADDIN EN.CITE.DATA </w:instrText>
      </w:r>
      <w:r w:rsidR="003920AD">
        <w:rPr>
          <w:rFonts w:ascii="Times New Roman" w:hAnsi="Times New Roman" w:cs="Times New Roman"/>
          <w:sz w:val="24"/>
        </w:rPr>
      </w:r>
      <w:r w:rsidR="003920AD">
        <w:rPr>
          <w:rFonts w:ascii="Times New Roman" w:hAnsi="Times New Roman" w:cs="Times New Roman"/>
          <w:sz w:val="24"/>
        </w:rPr>
        <w:fldChar w:fldCharType="end"/>
      </w:r>
      <w:r w:rsidR="000118F4">
        <w:rPr>
          <w:rFonts w:ascii="Times New Roman" w:hAnsi="Times New Roman" w:cs="Times New Roman"/>
          <w:sz w:val="24"/>
        </w:rPr>
      </w:r>
      <w:r w:rsidR="000118F4">
        <w:rPr>
          <w:rFonts w:ascii="Times New Roman" w:hAnsi="Times New Roman" w:cs="Times New Roman"/>
          <w:sz w:val="24"/>
        </w:rPr>
        <w:fldChar w:fldCharType="separate"/>
      </w:r>
      <w:r w:rsidR="003920AD" w:rsidRPr="003920AD">
        <w:rPr>
          <w:rFonts w:ascii="Times New Roman" w:hAnsi="Times New Roman" w:cs="Times New Roman"/>
          <w:noProof/>
          <w:sz w:val="24"/>
          <w:vertAlign w:val="superscript"/>
        </w:rPr>
        <w:t>52-54</w:t>
      </w:r>
      <w:r w:rsidR="000118F4">
        <w:rPr>
          <w:rFonts w:ascii="Times New Roman" w:hAnsi="Times New Roman" w:cs="Times New Roman"/>
          <w:sz w:val="24"/>
        </w:rPr>
        <w:fldChar w:fldCharType="end"/>
      </w:r>
      <w:r>
        <w:rPr>
          <w:rFonts w:ascii="Times New Roman" w:hAnsi="Times New Roman" w:cs="Times New Roman" w:hint="eastAsia"/>
          <w:sz w:val="24"/>
        </w:rPr>
        <w:t xml:space="preserve"> </w:t>
      </w:r>
      <w:ins w:id="906" w:author="#NI YUQIN#" w:date="2025-07-28T17:02:00Z" w16du:dateUtc="2025-07-28T09:02:00Z">
        <w:r w:rsidR="00C91B77">
          <w:rPr>
            <w:rFonts w:ascii="Times New Roman" w:hAnsi="Times New Roman" w:cs="Times New Roman" w:hint="eastAsia"/>
            <w:sz w:val="24"/>
          </w:rPr>
          <w:t xml:space="preserve">Even after physical cleaning, membranes previously exposed to scaling showed a decline in </w:t>
        </w:r>
        <w:r w:rsidR="00C91B77">
          <w:rPr>
            <w:rFonts w:ascii="Times New Roman" w:hAnsi="Times New Roman" w:cs="Times New Roman"/>
            <w:sz w:val="24"/>
          </w:rPr>
          <w:t>performance</w:t>
        </w:r>
        <w:r w:rsidR="00C91B77">
          <w:rPr>
            <w:rFonts w:ascii="Times New Roman" w:hAnsi="Times New Roman" w:cs="Times New Roman" w:hint="eastAsia"/>
            <w:sz w:val="24"/>
          </w:rPr>
          <w:t xml:space="preserve"> (</w:t>
        </w:r>
      </w:ins>
      <w:ins w:id="907" w:author="#NI YUQIN#" w:date="2025-07-28T17:03:00Z" w16du:dateUtc="2025-07-28T09:03:00Z">
        <w:r w:rsidR="00C91B77">
          <w:rPr>
            <w:rFonts w:ascii="Times New Roman" w:hAnsi="Times New Roman" w:cs="Times New Roman" w:hint="eastAsia"/>
            <w:sz w:val="24"/>
          </w:rPr>
          <w:t>Figure 6)</w:t>
        </w:r>
      </w:ins>
      <w:ins w:id="908" w:author="#NI YUQIN#" w:date="2025-07-28T17:02:00Z" w16du:dateUtc="2025-07-28T09:02:00Z">
        <w:r w:rsidR="00C91B77">
          <w:rPr>
            <w:rFonts w:ascii="Times New Roman" w:hAnsi="Times New Roman" w:cs="Times New Roman" w:hint="eastAsia"/>
            <w:sz w:val="24"/>
          </w:rPr>
          <w:t>.</w:t>
        </w:r>
      </w:ins>
      <w:ins w:id="909" w:author="#NI YUQIN#" w:date="2025-07-28T17:03:00Z" w16du:dateUtc="2025-07-28T09:03:00Z">
        <w:r w:rsidR="00C91B77">
          <w:rPr>
            <w:rFonts w:ascii="Times New Roman" w:hAnsi="Times New Roman" w:cs="Times New Roman" w:hint="eastAsia"/>
            <w:sz w:val="24"/>
          </w:rPr>
          <w:t xml:space="preserve"> </w:t>
        </w:r>
      </w:ins>
      <w:r>
        <w:rPr>
          <w:rFonts w:ascii="Times New Roman" w:hAnsi="Times New Roman" w:cs="Times New Roman" w:hint="eastAsia"/>
          <w:sz w:val="24"/>
        </w:rPr>
        <w:t xml:space="preserve">As shown in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Pr>
          <w:rFonts w:ascii="Times New Roman" w:hAnsi="Times New Roman" w:cs="Times New Roman" w:hint="eastAsia"/>
          <w:sz w:val="24"/>
        </w:rPr>
        <w:t>, the acid and base production decreased</w:t>
      </w:r>
      <w:r w:rsidRPr="006E24DA">
        <w:rPr>
          <w:rFonts w:ascii="Times New Roman" w:hAnsi="Times New Roman" w:cs="Times New Roman"/>
          <w:sz w:val="24"/>
        </w:rPr>
        <w:t xml:space="preserve"> </w:t>
      </w:r>
      <w:ins w:id="910" w:author="#NI YUQIN#" w:date="2025-07-28T16:32:00Z" w16du:dateUtc="2025-07-28T08:32:00Z">
        <w:r w:rsidR="00376AB3">
          <w:rPr>
            <w:rFonts w:ascii="Times New Roman" w:hAnsi="Times New Roman" w:cs="Times New Roman" w:hint="eastAsia"/>
            <w:sz w:val="24"/>
          </w:rPr>
          <w:t xml:space="preserve">and </w:t>
        </w:r>
      </w:ins>
      <w:ins w:id="911" w:author="#NI YUQIN#" w:date="2025-07-28T16:33:00Z" w16du:dateUtc="2025-07-28T08:33:00Z">
        <w:r w:rsidR="00376AB3" w:rsidRPr="006E24DA">
          <w:rPr>
            <w:rFonts w:ascii="Times New Roman" w:hAnsi="Times New Roman" w:cs="Times New Roman"/>
            <w:sz w:val="24"/>
          </w:rPr>
          <w:t xml:space="preserve">the </w:t>
        </w:r>
        <w:r w:rsidR="00376AB3">
          <w:rPr>
            <w:rFonts w:ascii="Times New Roman" w:hAnsi="Times New Roman" w:cs="Times New Roman" w:hint="eastAsia"/>
            <w:sz w:val="24"/>
          </w:rPr>
          <w:t>pH decrease ratio in SC declined</w:t>
        </w:r>
        <w:r w:rsidR="00376AB3" w:rsidRPr="006E24DA">
          <w:rPr>
            <w:rFonts w:ascii="Times New Roman" w:hAnsi="Times New Roman" w:cs="Times New Roman"/>
            <w:sz w:val="24"/>
          </w:rPr>
          <w:t xml:space="preserve"> </w:t>
        </w:r>
      </w:ins>
      <w:r w:rsidRPr="006E24DA">
        <w:rPr>
          <w:rFonts w:ascii="Times New Roman" w:hAnsi="Times New Roman" w:cs="Times New Roman"/>
          <w:sz w:val="24"/>
        </w:rPr>
        <w:t xml:space="preserve">with </w:t>
      </w:r>
      <w:ins w:id="912" w:author="#NI YUQIN#" w:date="2025-07-28T16:32:00Z" w16du:dateUtc="2025-07-28T08:32:00Z">
        <w:r w:rsidR="005632C9">
          <w:rPr>
            <w:rFonts w:ascii="Times New Roman" w:hAnsi="Times New Roman" w:cs="Times New Roman" w:hint="eastAsia"/>
            <w:sz w:val="24"/>
          </w:rPr>
          <w:t>cleaned membrane</w:t>
        </w:r>
      </w:ins>
      <w:ins w:id="913" w:author="#NI YUQIN#" w:date="2025-07-28T16:39:00Z" w16du:dateUtc="2025-07-28T08:39:00Z">
        <w:r w:rsidR="00402B21">
          <w:rPr>
            <w:rFonts w:ascii="Times New Roman" w:hAnsi="Times New Roman" w:cs="Times New Roman" w:hint="eastAsia"/>
            <w:sz w:val="24"/>
          </w:rPr>
          <w:t>s</w:t>
        </w:r>
      </w:ins>
      <w:ins w:id="914" w:author="#NI YUQIN#" w:date="2025-07-28T16:32:00Z" w16du:dateUtc="2025-07-28T08:32:00Z">
        <w:r w:rsidR="00C373E5">
          <w:rPr>
            <w:rFonts w:ascii="Times New Roman" w:hAnsi="Times New Roman" w:cs="Times New Roman" w:hint="eastAsia"/>
            <w:sz w:val="24"/>
          </w:rPr>
          <w:t xml:space="preserve"> after treating SWB</w:t>
        </w:r>
      </w:ins>
      <w:r w:rsidRPr="006E24DA">
        <w:rPr>
          <w:rFonts w:ascii="Times New Roman" w:hAnsi="Times New Roman" w:cs="Times New Roman"/>
          <w:sz w:val="24"/>
        </w:rPr>
        <w:t xml:space="preserve">. </w:t>
      </w:r>
      <w:ins w:id="915" w:author="#NI YUQIN#" w:date="2025-07-28T16:33:00Z" w16du:dateUtc="2025-07-28T08:33:00Z">
        <w:r w:rsidR="00337B48">
          <w:rPr>
            <w:rFonts w:ascii="Times New Roman" w:hAnsi="Times New Roman" w:cs="Times New Roman" w:hint="eastAsia"/>
            <w:sz w:val="24"/>
          </w:rPr>
          <w:t>T</w:t>
        </w:r>
      </w:ins>
      <w:r w:rsidRPr="006E24DA">
        <w:rPr>
          <w:rFonts w:ascii="Times New Roman" w:hAnsi="Times New Roman" w:cs="Times New Roman"/>
          <w:sz w:val="24"/>
        </w:rPr>
        <w:t xml:space="preserve">he </w:t>
      </w:r>
      <w:r>
        <w:rPr>
          <w:rFonts w:ascii="Times New Roman" w:hAnsi="Times New Roman" w:cs="Times New Roman" w:hint="eastAsia"/>
          <w:sz w:val="24"/>
        </w:rPr>
        <w:t xml:space="preserve">final </w:t>
      </w:r>
      <w:r w:rsidRPr="006E24DA">
        <w:rPr>
          <w:rFonts w:ascii="Times New Roman" w:hAnsi="Times New Roman" w:cs="Times New Roman"/>
          <w:sz w:val="24"/>
        </w:rPr>
        <w:t xml:space="preserve">acid </w:t>
      </w:r>
      <w:r>
        <w:rPr>
          <w:rFonts w:ascii="Times New Roman" w:hAnsi="Times New Roman" w:cs="Times New Roman" w:hint="eastAsia"/>
          <w:sz w:val="24"/>
        </w:rPr>
        <w:t xml:space="preserve">concentration was 167.59 mM (180.99 mM and 173.06 mM for </w:t>
      </w:r>
      <w:ins w:id="916" w:author="#NI YUQIN#" w:date="2025-07-28T16:34:00Z" w16du:dateUtc="2025-07-28T08:34:00Z">
        <w:r w:rsidR="00337B48">
          <w:rPr>
            <w:rFonts w:ascii="Times New Roman" w:hAnsi="Times New Roman" w:cs="Times New Roman" w:hint="eastAsia"/>
            <w:sz w:val="24"/>
          </w:rPr>
          <w:t xml:space="preserve">unused </w:t>
        </w:r>
      </w:ins>
      <w:ins w:id="917" w:author="#NI YUQIN#" w:date="2025-07-28T16:39:00Z" w16du:dateUtc="2025-07-28T08:39:00Z">
        <w:r w:rsidR="00402B21">
          <w:rPr>
            <w:rFonts w:ascii="Times New Roman" w:hAnsi="Times New Roman" w:cs="Times New Roman" w:hint="eastAsia"/>
            <w:sz w:val="24"/>
          </w:rPr>
          <w:t>membranes</w:t>
        </w:r>
      </w:ins>
      <w:ins w:id="918" w:author="#NI YUQIN#" w:date="2025-07-28T16:34:00Z" w16du:dateUtc="2025-07-28T08:34:00Z">
        <w:r w:rsidR="00337B48">
          <w:rPr>
            <w:rFonts w:ascii="Times New Roman" w:hAnsi="Times New Roman" w:cs="Times New Roman" w:hint="eastAsia"/>
            <w:sz w:val="24"/>
          </w:rPr>
          <w:t xml:space="preserve"> </w:t>
        </w:r>
      </w:ins>
      <w:r>
        <w:rPr>
          <w:rFonts w:ascii="Times New Roman" w:hAnsi="Times New Roman" w:cs="Times New Roman" w:hint="eastAsia"/>
          <w:sz w:val="24"/>
        </w:rPr>
        <w:t xml:space="preserve">and </w:t>
      </w:r>
      <w:ins w:id="919" w:author="#NI YUQIN#" w:date="2025-07-28T16:39:00Z" w16du:dateUtc="2025-07-28T08:39:00Z">
        <w:r w:rsidR="00402B21">
          <w:rPr>
            <w:rFonts w:ascii="Times New Roman" w:hAnsi="Times New Roman" w:cs="Times New Roman" w:hint="eastAsia"/>
            <w:sz w:val="24"/>
          </w:rPr>
          <w:t>membranes after treating NaCl</w:t>
        </w:r>
      </w:ins>
      <w:r>
        <w:rPr>
          <w:rFonts w:ascii="Times New Roman" w:hAnsi="Times New Roman" w:cs="Times New Roman" w:hint="eastAsia"/>
          <w:sz w:val="24"/>
        </w:rPr>
        <w:t xml:space="preserve">, respectively), </w:t>
      </w:r>
      <w:r w:rsidRPr="006E24DA">
        <w:rPr>
          <w:rFonts w:ascii="Times New Roman" w:hAnsi="Times New Roman" w:cs="Times New Roman"/>
          <w:sz w:val="24"/>
        </w:rPr>
        <w:t>and</w:t>
      </w:r>
      <w:r>
        <w:rPr>
          <w:rFonts w:ascii="Times New Roman" w:hAnsi="Times New Roman" w:cs="Times New Roman" w:hint="eastAsia"/>
          <w:sz w:val="24"/>
        </w:rPr>
        <w:t xml:space="preserve"> the final base concentration decreased to 208.02 mM (i.e., </w:t>
      </w:r>
      <w:ins w:id="920" w:author="#NI YUQIN#" w:date="2025-07-28T16:41:00Z" w16du:dateUtc="2025-07-28T08:41:00Z">
        <w:r w:rsidR="007D040B">
          <w:rPr>
            <w:rFonts w:ascii="Times New Roman" w:hAnsi="Times New Roman" w:cs="Times New Roman" w:hint="eastAsia"/>
            <w:sz w:val="24"/>
          </w:rPr>
          <w:t>32.2</w:t>
        </w:r>
      </w:ins>
      <w:r w:rsidRPr="0003686D">
        <w:rPr>
          <w:rFonts w:ascii="Times New Roman" w:hAnsi="Times New Roman" w:cs="Times New Roman" w:hint="eastAsia"/>
          <w:sz w:val="24"/>
        </w:rPr>
        <w:t xml:space="preserve"> </w:t>
      </w:r>
      <w:r w:rsidRPr="0003686D">
        <w:rPr>
          <w:rFonts w:ascii="Times New Roman" w:hAnsi="Times New Roman" w:cs="Times New Roman"/>
          <w:sz w:val="24"/>
        </w:rPr>
        <w:t>%</w:t>
      </w:r>
      <w:r>
        <w:rPr>
          <w:rFonts w:ascii="Times New Roman" w:hAnsi="Times New Roman" w:cs="Times New Roman" w:hint="eastAsia"/>
          <w:sz w:val="24"/>
        </w:rPr>
        <w:t xml:space="preserve"> </w:t>
      </w:r>
      <w:ins w:id="921" w:author="#NI YUQIN#" w:date="2025-07-28T16:41:00Z" w16du:dateUtc="2025-07-28T08:41:00Z">
        <w:r w:rsidR="007D040B">
          <w:rPr>
            <w:rFonts w:ascii="Times New Roman" w:hAnsi="Times New Roman" w:cs="Times New Roman" w:hint="eastAsia"/>
            <w:sz w:val="24"/>
          </w:rPr>
          <w:t xml:space="preserve">lower </w:t>
        </w:r>
      </w:ins>
      <w:r>
        <w:rPr>
          <w:rFonts w:ascii="Times New Roman" w:hAnsi="Times New Roman" w:cs="Times New Roman" w:hint="eastAsia"/>
          <w:sz w:val="24"/>
        </w:rPr>
        <w:t xml:space="preserve">compared to </w:t>
      </w:r>
      <w:ins w:id="922" w:author="#NI YUQIN#" w:date="2025-07-28T16:41:00Z" w16du:dateUtc="2025-07-28T08:41:00Z">
        <w:r w:rsidR="007D040B">
          <w:rPr>
            <w:rFonts w:ascii="Times New Roman" w:hAnsi="Times New Roman" w:cs="Times New Roman" w:hint="eastAsia"/>
            <w:sz w:val="24"/>
          </w:rPr>
          <w:t>unused membranes</w:t>
        </w:r>
      </w:ins>
      <w:r>
        <w:rPr>
          <w:rFonts w:ascii="Times New Roman" w:hAnsi="Times New Roman" w:cs="Times New Roman" w:hint="eastAsia"/>
          <w:sz w:val="24"/>
        </w:rPr>
        <w:t>)</w:t>
      </w:r>
      <w:ins w:id="923" w:author="#NI YUQIN#" w:date="2025-07-28T16:45:00Z" w16du:dateUtc="2025-07-28T08:45:00Z">
        <w:r w:rsidR="00061125">
          <w:rPr>
            <w:rFonts w:ascii="Times New Roman" w:hAnsi="Times New Roman" w:cs="Times New Roman" w:hint="eastAsia"/>
            <w:sz w:val="24"/>
          </w:rPr>
          <w:t xml:space="preserve"> (</w:t>
        </w:r>
        <w:r w:rsidR="00061125" w:rsidRPr="00C62FF6">
          <w:rPr>
            <w:rFonts w:ascii="Times New Roman" w:hAnsi="Times New Roman" w:cs="Times New Roman"/>
            <w:b/>
            <w:bCs/>
            <w:sz w:val="24"/>
            <w:rPrChange w:id="924" w:author="#NI YUQIN#" w:date="2025-08-01T12:06:00Z" w16du:dateUtc="2025-08-01T04:06:00Z">
              <w:rPr>
                <w:rFonts w:ascii="Times New Roman" w:hAnsi="Times New Roman" w:cs="Times New Roman"/>
                <w:sz w:val="24"/>
              </w:rPr>
            </w:rPrChange>
          </w:rPr>
          <w:t>Figure 6 a, b</w:t>
        </w:r>
        <w:r w:rsidR="00061125">
          <w:rPr>
            <w:rFonts w:ascii="Times New Roman" w:hAnsi="Times New Roman" w:cs="Times New Roman" w:hint="eastAsia"/>
            <w:sz w:val="24"/>
          </w:rPr>
          <w:t>)</w:t>
        </w:r>
      </w:ins>
      <w:r w:rsidRPr="006E24DA">
        <w:rPr>
          <w:rFonts w:ascii="Times New Roman" w:hAnsi="Times New Roman" w:cs="Times New Roman"/>
          <w:sz w:val="24"/>
        </w:rPr>
        <w:t xml:space="preserve">. </w:t>
      </w:r>
      <w:r w:rsidR="00337B48" w:rsidRPr="006E24DA">
        <w:rPr>
          <w:rFonts w:ascii="Times New Roman" w:hAnsi="Times New Roman" w:cs="Times New Roman"/>
          <w:sz w:val="24"/>
        </w:rPr>
        <w:t xml:space="preserve">The change of pH </w:t>
      </w:r>
      <w:ins w:id="925" w:author="#NI YUQIN#" w:date="2025-07-28T16:42:00Z" w16du:dateUtc="2025-07-28T08:42:00Z">
        <w:r w:rsidR="007D040B">
          <w:rPr>
            <w:rFonts w:ascii="Times New Roman" w:hAnsi="Times New Roman" w:cs="Times New Roman" w:hint="eastAsia"/>
            <w:sz w:val="24"/>
          </w:rPr>
          <w:t xml:space="preserve">in </w:t>
        </w:r>
      </w:ins>
      <w:r w:rsidR="00337B48">
        <w:rPr>
          <w:rFonts w:ascii="Times New Roman" w:hAnsi="Times New Roman" w:cs="Times New Roman"/>
          <w:sz w:val="24"/>
        </w:rPr>
        <w:t>SC</w:t>
      </w:r>
      <w:r w:rsidR="00337B48" w:rsidRPr="006E24DA">
        <w:rPr>
          <w:rFonts w:ascii="Times New Roman" w:hAnsi="Times New Roman" w:cs="Times New Roman"/>
          <w:sz w:val="24"/>
        </w:rPr>
        <w:t xml:space="preserve"> (</w:t>
      </w:r>
      <w:r w:rsidR="00337B48">
        <w:rPr>
          <w:rFonts w:ascii="Times New Roman" w:hAnsi="Times New Roman" w:cs="Times New Roman" w:hint="eastAsia"/>
          <w:sz w:val="24"/>
        </w:rPr>
        <w:t>decreased to 2.14 for</w:t>
      </w:r>
      <w:ins w:id="926" w:author="#NI YUQIN#" w:date="2025-07-28T16:42:00Z" w16du:dateUtc="2025-07-28T08:42:00Z">
        <w:r w:rsidR="007D040B">
          <w:rPr>
            <w:rFonts w:ascii="Times New Roman" w:hAnsi="Times New Roman" w:cs="Times New Roman" w:hint="eastAsia"/>
            <w:sz w:val="24"/>
          </w:rPr>
          <w:t xml:space="preserve"> unused </w:t>
        </w:r>
        <w:r w:rsidR="007D040B">
          <w:rPr>
            <w:rFonts w:ascii="Times New Roman" w:hAnsi="Times New Roman" w:cs="Times New Roman"/>
            <w:sz w:val="24"/>
          </w:rPr>
          <w:t>membranes</w:t>
        </w:r>
      </w:ins>
      <w:r w:rsidR="00337B48">
        <w:rPr>
          <w:rFonts w:ascii="Times New Roman" w:hAnsi="Times New Roman" w:cs="Times New Roman" w:hint="eastAsia"/>
          <w:sz w:val="24"/>
        </w:rPr>
        <w:t xml:space="preserve">, 2.25 for </w:t>
      </w:r>
      <w:ins w:id="927" w:author="#NI YUQIN#" w:date="2025-07-28T16:43:00Z" w16du:dateUtc="2025-07-28T08:43:00Z">
        <w:r w:rsidR="007D040B">
          <w:rPr>
            <w:rFonts w:ascii="Times New Roman" w:hAnsi="Times New Roman" w:cs="Times New Roman" w:hint="eastAsia"/>
            <w:sz w:val="24"/>
          </w:rPr>
          <w:t>cleaned membranes after treating NaCl</w:t>
        </w:r>
      </w:ins>
      <w:r w:rsidR="00337B48">
        <w:rPr>
          <w:rFonts w:ascii="Times New Roman" w:hAnsi="Times New Roman" w:cs="Times New Roman" w:hint="eastAsia"/>
          <w:sz w:val="24"/>
        </w:rPr>
        <w:t xml:space="preserve">, and 2.62 for </w:t>
      </w:r>
      <w:ins w:id="928" w:author="#NI YUQIN#" w:date="2025-07-28T16:43:00Z" w16du:dateUtc="2025-07-28T08:43:00Z">
        <w:r w:rsidR="00E73474">
          <w:rPr>
            <w:rFonts w:ascii="Times New Roman" w:hAnsi="Times New Roman" w:cs="Times New Roman" w:hint="eastAsia"/>
            <w:sz w:val="24"/>
          </w:rPr>
          <w:t xml:space="preserve">cleaned membranes </w:t>
        </w:r>
        <w:r w:rsidR="00E73474">
          <w:rPr>
            <w:rFonts w:ascii="Times New Roman" w:hAnsi="Times New Roman" w:cs="Times New Roman"/>
            <w:sz w:val="24"/>
          </w:rPr>
          <w:t>after</w:t>
        </w:r>
        <w:r w:rsidR="00E73474">
          <w:rPr>
            <w:rFonts w:ascii="Times New Roman" w:hAnsi="Times New Roman" w:cs="Times New Roman" w:hint="eastAsia"/>
            <w:sz w:val="24"/>
          </w:rPr>
          <w:t xml:space="preserve"> treating SWB</w:t>
        </w:r>
      </w:ins>
      <w:r w:rsidR="00337B48">
        <w:rPr>
          <w:rFonts w:ascii="Times New Roman" w:hAnsi="Times New Roman" w:cs="Times New Roman" w:hint="eastAsia"/>
          <w:sz w:val="24"/>
        </w:rPr>
        <w:t xml:space="preserve"> at the end</w:t>
      </w:r>
      <w:r w:rsidR="00337B48" w:rsidRPr="006E24DA">
        <w:rPr>
          <w:rFonts w:ascii="Times New Roman" w:hAnsi="Times New Roman" w:cs="Times New Roman"/>
          <w:sz w:val="24"/>
        </w:rPr>
        <w:t xml:space="preserve">) </w:t>
      </w:r>
      <w:ins w:id="929" w:author="#NI YUQIN#" w:date="2025-07-28T16:45:00Z" w16du:dateUtc="2025-07-28T08:45:00Z">
        <w:r w:rsidR="00061125">
          <w:rPr>
            <w:rFonts w:ascii="Times New Roman" w:hAnsi="Times New Roman" w:cs="Times New Roman" w:hint="eastAsia"/>
            <w:sz w:val="24"/>
          </w:rPr>
          <w:t>(</w:t>
        </w:r>
        <w:r w:rsidR="00061125" w:rsidRPr="00C62FF6">
          <w:rPr>
            <w:rFonts w:ascii="Times New Roman" w:hAnsi="Times New Roman" w:cs="Times New Roman"/>
            <w:b/>
            <w:bCs/>
            <w:sz w:val="24"/>
            <w:rPrChange w:id="930" w:author="#NI YUQIN#" w:date="2025-08-01T12:06:00Z" w16du:dateUtc="2025-08-01T04:06:00Z">
              <w:rPr>
                <w:rFonts w:ascii="Times New Roman" w:hAnsi="Times New Roman" w:cs="Times New Roman"/>
                <w:sz w:val="24"/>
              </w:rPr>
            </w:rPrChange>
          </w:rPr>
          <w:t>Figure 6 c</w:t>
        </w:r>
        <w:r w:rsidR="00061125">
          <w:rPr>
            <w:rFonts w:ascii="Times New Roman" w:hAnsi="Times New Roman" w:cs="Times New Roman" w:hint="eastAsia"/>
            <w:sz w:val="24"/>
          </w:rPr>
          <w:t xml:space="preserve">). </w:t>
        </w:r>
      </w:ins>
      <w:ins w:id="931" w:author="#NI YUQIN#" w:date="2025-07-28T16:47:00Z" w16du:dateUtc="2025-07-28T08:47:00Z">
        <w:r w:rsidR="000D2B1B">
          <w:rPr>
            <w:rFonts w:ascii="Times New Roman" w:hAnsi="Times New Roman" w:cs="Times New Roman" w:hint="eastAsia"/>
            <w:sz w:val="24"/>
          </w:rPr>
          <w:t>Scaling directly affected the ion transport in the BMED process</w:t>
        </w:r>
      </w:ins>
      <w:ins w:id="932" w:author="#NI YUQIN#" w:date="2025-07-28T16:49:00Z" w16du:dateUtc="2025-07-28T08:49:00Z">
        <w:r w:rsidR="00F278C4">
          <w:rPr>
            <w:rFonts w:ascii="Times New Roman" w:hAnsi="Times New Roman" w:cs="Times New Roman" w:hint="eastAsia"/>
            <w:sz w:val="24"/>
          </w:rPr>
          <w:t xml:space="preserve">, especially </w:t>
        </w:r>
        <w:r w:rsidR="00347A1F">
          <w:rPr>
            <w:rFonts w:ascii="Times New Roman" w:hAnsi="Times New Roman" w:cs="Times New Roman" w:hint="eastAsia"/>
            <w:sz w:val="24"/>
          </w:rPr>
          <w:t>aggravating the OH</w:t>
        </w:r>
        <w:r w:rsidR="00347A1F" w:rsidRPr="00347A1F">
          <w:rPr>
            <w:rFonts w:ascii="Times New Roman" w:hAnsi="Times New Roman" w:cs="Times New Roman"/>
            <w:sz w:val="24"/>
            <w:vertAlign w:val="superscript"/>
            <w:rPrChange w:id="933" w:author="#NI YUQIN#" w:date="2025-07-28T16:49:00Z" w16du:dateUtc="2025-07-28T08:49:00Z">
              <w:rPr>
                <w:rFonts w:ascii="Times New Roman" w:hAnsi="Times New Roman" w:cs="Times New Roman"/>
                <w:sz w:val="24"/>
              </w:rPr>
            </w:rPrChange>
          </w:rPr>
          <w:t>-</w:t>
        </w:r>
        <w:r w:rsidR="00347A1F">
          <w:rPr>
            <w:rFonts w:ascii="Times New Roman" w:hAnsi="Times New Roman" w:cs="Times New Roman" w:hint="eastAsia"/>
            <w:sz w:val="24"/>
          </w:rPr>
          <w:t xml:space="preserve"> leakage.</w:t>
        </w:r>
      </w:ins>
      <w:ins w:id="934" w:author="#NI YUQIN#" w:date="2025-07-28T16:54:00Z" w16du:dateUtc="2025-07-28T08:54:00Z">
        <w:r w:rsidR="00F95CF6">
          <w:rPr>
            <w:rFonts w:ascii="Times New Roman" w:hAnsi="Times New Roman" w:cs="Times New Roman" w:hint="eastAsia"/>
            <w:sz w:val="24"/>
          </w:rPr>
          <w:t xml:space="preserve"> </w:t>
        </w:r>
      </w:ins>
      <w:ins w:id="935" w:author="#NI YUQIN#" w:date="2025-07-28T17:06:00Z" w16du:dateUtc="2025-07-28T09:06:00Z">
        <w:r w:rsidR="00985FEB">
          <w:rPr>
            <w:rFonts w:ascii="Times New Roman" w:hAnsi="Times New Roman" w:cs="Times New Roman" w:hint="eastAsia"/>
            <w:sz w:val="24"/>
          </w:rPr>
          <w:t>With increasing OH</w:t>
        </w:r>
        <w:r w:rsidR="00985FEB" w:rsidRPr="00054DCA">
          <w:rPr>
            <w:rFonts w:ascii="Times New Roman" w:hAnsi="Times New Roman" w:cs="Times New Roman"/>
            <w:sz w:val="24"/>
            <w:vertAlign w:val="superscript"/>
            <w:rPrChange w:id="936" w:author="#NI YUQIN#" w:date="2025-07-28T17:07:00Z" w16du:dateUtc="2025-07-28T09:07:00Z">
              <w:rPr>
                <w:rFonts w:ascii="Times New Roman" w:hAnsi="Times New Roman" w:cs="Times New Roman"/>
                <w:sz w:val="24"/>
              </w:rPr>
            </w:rPrChange>
          </w:rPr>
          <w:t>-</w:t>
        </w:r>
        <w:r w:rsidR="00985FEB">
          <w:rPr>
            <w:rFonts w:ascii="Times New Roman" w:hAnsi="Times New Roman" w:cs="Times New Roman" w:hint="eastAsia"/>
            <w:sz w:val="24"/>
          </w:rPr>
          <w:t xml:space="preserve"> transport </w:t>
        </w:r>
        <w:r w:rsidR="00054DCA">
          <w:rPr>
            <w:rFonts w:ascii="Times New Roman" w:hAnsi="Times New Roman" w:cs="Times New Roman" w:hint="eastAsia"/>
            <w:sz w:val="24"/>
          </w:rPr>
          <w:t>from the BC to SC, the pH decrease in SC would be diminished</w:t>
        </w:r>
      </w:ins>
      <w:ins w:id="937" w:author="#NI YUQIN#" w:date="2025-07-28T17:07:00Z" w16du:dateUtc="2025-07-28T09:07:00Z">
        <w:r w:rsidR="00054DCA">
          <w:rPr>
            <w:rFonts w:ascii="Times New Roman" w:hAnsi="Times New Roman" w:cs="Times New Roman" w:hint="eastAsia"/>
            <w:sz w:val="24"/>
          </w:rPr>
          <w:t xml:space="preserve"> (</w:t>
        </w:r>
        <w:r w:rsidR="00054DCA" w:rsidRPr="00326308">
          <w:rPr>
            <w:rFonts w:ascii="Times New Roman" w:hAnsi="Times New Roman" w:cs="Times New Roman"/>
            <w:b/>
            <w:bCs/>
            <w:sz w:val="24"/>
            <w:rPrChange w:id="938" w:author="#NI YUQIN#" w:date="2025-07-28T17:08:00Z" w16du:dateUtc="2025-07-28T09:08:00Z">
              <w:rPr>
                <w:rFonts w:ascii="Times New Roman" w:hAnsi="Times New Roman" w:cs="Times New Roman"/>
                <w:sz w:val="24"/>
              </w:rPr>
            </w:rPrChange>
          </w:rPr>
          <w:t>Figure 6 c</w:t>
        </w:r>
        <w:r w:rsidR="00054DCA">
          <w:rPr>
            <w:rFonts w:ascii="Times New Roman" w:hAnsi="Times New Roman" w:cs="Times New Roman" w:hint="eastAsia"/>
            <w:sz w:val="24"/>
          </w:rPr>
          <w:t xml:space="preserve">) and the base </w:t>
        </w:r>
        <w:r w:rsidR="00054DCA">
          <w:rPr>
            <w:rFonts w:ascii="Times New Roman" w:hAnsi="Times New Roman" w:cs="Times New Roman"/>
            <w:sz w:val="24"/>
          </w:rPr>
          <w:t>concentration</w:t>
        </w:r>
        <w:r w:rsidR="00054DCA">
          <w:rPr>
            <w:rFonts w:ascii="Times New Roman" w:hAnsi="Times New Roman" w:cs="Times New Roman" w:hint="eastAsia"/>
            <w:sz w:val="24"/>
          </w:rPr>
          <w:t xml:space="preserve"> would decrease as well</w:t>
        </w:r>
      </w:ins>
      <w:ins w:id="939" w:author="#NI YUQIN#" w:date="2025-07-28T17:08:00Z" w16du:dateUtc="2025-07-28T09:08:00Z">
        <w:r w:rsidR="00054DCA">
          <w:rPr>
            <w:rFonts w:ascii="Times New Roman" w:hAnsi="Times New Roman" w:cs="Times New Roman" w:hint="eastAsia"/>
            <w:sz w:val="24"/>
          </w:rPr>
          <w:t xml:space="preserve"> (</w:t>
        </w:r>
        <w:r w:rsidR="00054DCA" w:rsidRPr="00326308">
          <w:rPr>
            <w:rFonts w:ascii="Times New Roman" w:hAnsi="Times New Roman" w:cs="Times New Roman"/>
            <w:b/>
            <w:bCs/>
            <w:sz w:val="24"/>
            <w:rPrChange w:id="940" w:author="#NI YUQIN#" w:date="2025-07-28T17:08:00Z" w16du:dateUtc="2025-07-28T09:08:00Z">
              <w:rPr>
                <w:rFonts w:ascii="Times New Roman" w:hAnsi="Times New Roman" w:cs="Times New Roman"/>
                <w:sz w:val="24"/>
              </w:rPr>
            </w:rPrChange>
          </w:rPr>
          <w:t xml:space="preserve">Figure </w:t>
        </w:r>
        <w:r w:rsidR="00326308" w:rsidRPr="00326308">
          <w:rPr>
            <w:rFonts w:ascii="Times New Roman" w:hAnsi="Times New Roman" w:cs="Times New Roman"/>
            <w:b/>
            <w:bCs/>
            <w:sz w:val="24"/>
            <w:rPrChange w:id="941" w:author="#NI YUQIN#" w:date="2025-07-28T17:08:00Z" w16du:dateUtc="2025-07-28T09:08:00Z">
              <w:rPr>
                <w:rFonts w:ascii="Times New Roman" w:hAnsi="Times New Roman" w:cs="Times New Roman"/>
                <w:sz w:val="24"/>
              </w:rPr>
            </w:rPrChange>
          </w:rPr>
          <w:t>6 b</w:t>
        </w:r>
        <w:r w:rsidR="00326308">
          <w:rPr>
            <w:rFonts w:ascii="Times New Roman" w:hAnsi="Times New Roman" w:cs="Times New Roman" w:hint="eastAsia"/>
            <w:sz w:val="24"/>
          </w:rPr>
          <w:t>)</w:t>
        </w:r>
      </w:ins>
      <w:ins w:id="942" w:author="#NI YUQIN#" w:date="2025-07-28T17:01:00Z" w16du:dateUtc="2025-07-28T09:01:00Z">
        <w:r w:rsidR="001703AF">
          <w:rPr>
            <w:rFonts w:ascii="Times New Roman" w:hAnsi="Times New Roman" w:cs="Times New Roman" w:hint="eastAsia"/>
            <w:sz w:val="24"/>
          </w:rPr>
          <w:t xml:space="preserve">. </w:t>
        </w:r>
      </w:ins>
      <w:ins w:id="943" w:author="#NI YUQIN#" w:date="2025-07-28T17:03:00Z" w16du:dateUtc="2025-07-28T09:03:00Z">
        <w:r w:rsidR="00C91B77">
          <w:rPr>
            <w:rFonts w:ascii="Times New Roman" w:hAnsi="Times New Roman" w:cs="Times New Roman" w:hint="eastAsia"/>
            <w:sz w:val="24"/>
          </w:rPr>
          <w:t>Sc</w:t>
        </w:r>
        <w:r w:rsidR="00C615F2">
          <w:rPr>
            <w:rFonts w:ascii="Times New Roman" w:hAnsi="Times New Roman" w:cs="Times New Roman" w:hint="eastAsia"/>
            <w:sz w:val="24"/>
          </w:rPr>
          <w:t>aling irreversibly altered the membrane structure</w:t>
        </w:r>
      </w:ins>
      <w:ins w:id="944" w:author="#NI YUQIN#" w:date="2025-07-28T17:04:00Z" w16du:dateUtc="2025-07-28T09:04:00Z">
        <w:r w:rsidR="00C615F2">
          <w:rPr>
            <w:rFonts w:ascii="Times New Roman" w:hAnsi="Times New Roman" w:cs="Times New Roman" w:hint="eastAsia"/>
            <w:sz w:val="24"/>
          </w:rPr>
          <w:t>,</w:t>
        </w:r>
        <w:r w:rsidR="00DB48CC">
          <w:rPr>
            <w:rFonts w:ascii="Times New Roman" w:hAnsi="Times New Roman" w:cs="Times New Roman" w:hint="eastAsia"/>
            <w:sz w:val="24"/>
          </w:rPr>
          <w:t xml:space="preserve"> changing the properties of channels or the matrix.</w:t>
        </w:r>
      </w:ins>
      <w:ins w:id="945" w:author="#NI YUQIN#" w:date="2025-07-28T17:05:00Z" w16du:dateUtc="2025-07-28T09:05:00Z">
        <w:r w:rsidR="00BF3809">
          <w:rPr>
            <w:rFonts w:ascii="Times New Roman" w:hAnsi="Times New Roman" w:cs="Times New Roman" w:hint="eastAsia"/>
            <w:sz w:val="24"/>
          </w:rPr>
          <w:t xml:space="preserve"> </w:t>
        </w:r>
      </w:ins>
      <w:ins w:id="946" w:author="#NI YUQIN#" w:date="2025-07-28T17:01:00Z">
        <w:r w:rsidR="00233C4D" w:rsidRPr="00233C4D">
          <w:rPr>
            <w:rFonts w:ascii="Times New Roman" w:hAnsi="Times New Roman" w:cs="Times New Roman"/>
            <w:sz w:val="24"/>
          </w:rPr>
          <w:t xml:space="preserve">These findings underscore </w:t>
        </w:r>
        <w:r w:rsidR="00233C4D" w:rsidRPr="00326308">
          <w:rPr>
            <w:rFonts w:ascii="Times New Roman" w:hAnsi="Times New Roman" w:cs="Times New Roman"/>
            <w:sz w:val="24"/>
            <w:rPrChange w:id="947" w:author="#NI YUQIN#" w:date="2025-07-28T17:08:00Z" w16du:dateUtc="2025-07-28T09:08:00Z">
              <w:rPr>
                <w:rFonts w:ascii="Times New Roman" w:hAnsi="Times New Roman" w:cs="Times New Roman"/>
                <w:b/>
                <w:bCs/>
                <w:sz w:val="24"/>
              </w:rPr>
            </w:rPrChange>
          </w:rPr>
          <w:t>scaling</w:t>
        </w:r>
        <w:r w:rsidR="00233C4D" w:rsidRPr="00233C4D">
          <w:rPr>
            <w:rFonts w:ascii="Times New Roman" w:hAnsi="Times New Roman" w:cs="Times New Roman"/>
            <w:sz w:val="24"/>
          </w:rPr>
          <w:t xml:space="preserve"> not only reduce</w:t>
        </w:r>
      </w:ins>
      <w:ins w:id="948" w:author="#NI YUQIN#" w:date="2025-07-28T17:09:00Z" w16du:dateUtc="2025-07-28T09:09:00Z">
        <w:r w:rsidR="00326308">
          <w:rPr>
            <w:rFonts w:ascii="Times New Roman" w:hAnsi="Times New Roman" w:cs="Times New Roman" w:hint="eastAsia"/>
            <w:sz w:val="24"/>
          </w:rPr>
          <w:t>d</w:t>
        </w:r>
      </w:ins>
      <w:ins w:id="949" w:author="#NI YUQIN#" w:date="2025-07-28T17:01:00Z">
        <w:r w:rsidR="00233C4D" w:rsidRPr="00233C4D">
          <w:rPr>
            <w:rFonts w:ascii="Times New Roman" w:hAnsi="Times New Roman" w:cs="Times New Roman"/>
            <w:sz w:val="24"/>
          </w:rPr>
          <w:t xml:space="preserve"> ion transport efficiency but also </w:t>
        </w:r>
      </w:ins>
      <w:ins w:id="950" w:author="#NI YUQIN#" w:date="2025-07-28T17:09:00Z" w16du:dateUtc="2025-07-28T09:09:00Z">
        <w:r w:rsidR="00326308" w:rsidRPr="00233C4D">
          <w:rPr>
            <w:rFonts w:ascii="Times New Roman" w:hAnsi="Times New Roman" w:cs="Times New Roman"/>
            <w:sz w:val="24"/>
          </w:rPr>
          <w:t>shortened</w:t>
        </w:r>
      </w:ins>
      <w:ins w:id="951" w:author="#NI YUQIN#" w:date="2025-07-28T17:01:00Z">
        <w:r w:rsidR="00233C4D" w:rsidRPr="00233C4D">
          <w:rPr>
            <w:rFonts w:ascii="Times New Roman" w:hAnsi="Times New Roman" w:cs="Times New Roman"/>
            <w:sz w:val="24"/>
          </w:rPr>
          <w:t xml:space="preserve"> membrane lifespan</w:t>
        </w:r>
      </w:ins>
      <w:ins w:id="952" w:author="#NI YUQIN#" w:date="2025-07-28T17:09:00Z" w16du:dateUtc="2025-07-28T09:09:00Z">
        <w:r w:rsidR="00326308">
          <w:rPr>
            <w:rFonts w:ascii="Times New Roman" w:hAnsi="Times New Roman" w:cs="Times New Roman" w:hint="eastAsia"/>
            <w:sz w:val="24"/>
          </w:rPr>
          <w:t>.</w:t>
        </w:r>
      </w:ins>
    </w:p>
    <w:p w14:paraId="6A73ABF6" w14:textId="3C928A78" w:rsidR="007A2B57" w:rsidRPr="00093AC9" w:rsidRDefault="00D0251E" w:rsidP="00D0251E">
      <w:pPr>
        <w:pStyle w:val="report1"/>
        <w:spacing w:before="156" w:after="156"/>
        <w:rPr>
          <w:rFonts w:eastAsiaTheme="minorEastAsia"/>
          <w:color w:val="000000" w:themeColor="text1"/>
        </w:rPr>
      </w:pPr>
      <w:commentRangeStart w:id="953"/>
      <w:r>
        <w:rPr>
          <w:rFonts w:eastAsiaTheme="minorEastAsia" w:hint="eastAsia"/>
          <w:color w:val="000000" w:themeColor="text1"/>
        </w:rPr>
        <w:t>Implic</w:t>
      </w:r>
      <w:r w:rsidR="00C51B6D" w:rsidRPr="00093AC9">
        <w:rPr>
          <w:rFonts w:eastAsiaTheme="minorEastAsia" w:hint="eastAsia"/>
          <w:color w:val="000000" w:themeColor="text1"/>
        </w:rPr>
        <w:t>ation</w:t>
      </w:r>
      <w:commentRangeEnd w:id="953"/>
      <w:r w:rsidR="008921C8">
        <w:rPr>
          <w:rStyle w:val="a4"/>
          <w:rFonts w:asciiTheme="minorHAnsi" w:eastAsiaTheme="minorEastAsia" w:hAnsiTheme="minorHAnsi"/>
          <w:b w:val="0"/>
          <w:kern w:val="2"/>
        </w:rPr>
        <w:commentReference w:id="953"/>
      </w:r>
    </w:p>
    <w:p w14:paraId="4093AAB8" w14:textId="64542BBD"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 xml:space="preserve">This study provides critical insights into the </w:t>
      </w:r>
      <w:r w:rsidRPr="001139F2">
        <w:rPr>
          <w:rFonts w:ascii="Times New Roman" w:hAnsi="Times New Roman" w:cs="Times New Roman"/>
          <w:sz w:val="24"/>
          <w:highlight w:val="green"/>
          <w:rPrChange w:id="954" w:author="She Qianhong (Asst Prof)" w:date="2025-07-25T13:08:00Z" w16du:dateUtc="2025-07-25T05:08:00Z">
            <w:rPr>
              <w:rFonts w:ascii="Times New Roman" w:hAnsi="Times New Roman" w:cs="Times New Roman"/>
              <w:sz w:val="24"/>
            </w:rPr>
          </w:rPrChange>
        </w:rPr>
        <w:t>mechanisms of scaling formation</w:t>
      </w:r>
      <w:ins w:id="955" w:author="She Qianhong (Asst Prof)" w:date="2025-07-25T12:32:00Z" w16du:dateUtc="2025-07-25T04:32:00Z">
        <w:r w:rsidR="00683FCD" w:rsidRPr="001139F2">
          <w:rPr>
            <w:rFonts w:ascii="Times New Roman" w:hAnsi="Times New Roman" w:cs="Times New Roman"/>
            <w:sz w:val="24"/>
            <w:highlight w:val="green"/>
            <w:rPrChange w:id="956" w:author="She Qianhong (Asst Prof)" w:date="2025-07-25T13:08:00Z" w16du:dateUtc="2025-07-25T05:08:00Z">
              <w:rPr>
                <w:rFonts w:ascii="Times New Roman" w:hAnsi="Times New Roman" w:cs="Times New Roman"/>
                <w:sz w:val="24"/>
              </w:rPr>
            </w:rPrChange>
          </w:rPr>
          <w:t xml:space="preserve">, particularly the </w:t>
        </w:r>
      </w:ins>
      <w:ins w:id="957" w:author="She Qianhong (Asst Prof)" w:date="2025-07-25T12:33:00Z" w16du:dateUtc="2025-07-25T04:33:00Z">
        <w:r w:rsidR="00540702" w:rsidRPr="001139F2">
          <w:rPr>
            <w:rFonts w:ascii="Times New Roman" w:hAnsi="Times New Roman" w:cs="Times New Roman"/>
            <w:sz w:val="24"/>
            <w:highlight w:val="green"/>
            <w:rPrChange w:id="958" w:author="She Qianhong (Asst Prof)" w:date="2025-07-25T13:08:00Z" w16du:dateUtc="2025-07-25T05:08:00Z">
              <w:rPr>
                <w:rFonts w:ascii="Times New Roman" w:hAnsi="Times New Roman" w:cs="Times New Roman"/>
                <w:sz w:val="24"/>
              </w:rPr>
            </w:rPrChange>
          </w:rPr>
          <w:t xml:space="preserve">strong </w:t>
        </w:r>
      </w:ins>
      <w:ins w:id="959" w:author="She Qianhong (Asst Prof)" w:date="2025-07-25T12:32:00Z" w16du:dateUtc="2025-07-25T04:32:00Z">
        <w:r w:rsidR="00683FCD" w:rsidRPr="001139F2">
          <w:rPr>
            <w:rFonts w:ascii="Times New Roman" w:hAnsi="Times New Roman" w:cs="Times New Roman"/>
            <w:sz w:val="24"/>
            <w:highlight w:val="green"/>
            <w:rPrChange w:id="960" w:author="She Qianhong (Asst Prof)" w:date="2025-07-25T13:08:00Z" w16du:dateUtc="2025-07-25T05:08:00Z">
              <w:rPr>
                <w:rFonts w:ascii="Times New Roman" w:hAnsi="Times New Roman" w:cs="Times New Roman"/>
                <w:sz w:val="24"/>
              </w:rPr>
            </w:rPrChange>
          </w:rPr>
          <w:t>dependance of scaling on ion transport</w:t>
        </w:r>
      </w:ins>
      <w:r w:rsidRPr="00AB32A9">
        <w:rPr>
          <w:rFonts w:ascii="Times New Roman" w:hAnsi="Times New Roman" w:cs="Times New Roman" w:hint="eastAsia"/>
          <w:sz w:val="24"/>
        </w:rPr>
        <w:t xml:space="preserve"> in </w:t>
      </w:r>
      <w:r>
        <w:rPr>
          <w:rFonts w:ascii="Times New Roman" w:hAnsi="Times New Roman" w:cs="Times New Roman" w:hint="eastAsia"/>
          <w:sz w:val="24"/>
        </w:rPr>
        <w:t>BMED</w:t>
      </w:r>
      <w:ins w:id="961" w:author="She Qianhong (Asst Prof)" w:date="2025-07-25T12:33:00Z" w16du:dateUtc="2025-07-25T04:33:00Z">
        <w:r w:rsidR="00452115">
          <w:rPr>
            <w:rFonts w:ascii="Times New Roman" w:hAnsi="Times New Roman" w:cs="Times New Roman"/>
            <w:sz w:val="24"/>
          </w:rPr>
          <w:t xml:space="preserve">. </w:t>
        </w:r>
      </w:ins>
      <w:ins w:id="962" w:author="She Qianhong (Asst Prof)" w:date="2025-07-25T12:34:00Z" w16du:dateUtc="2025-07-25T04:34:00Z">
        <w:r w:rsidR="00857D00">
          <w:rPr>
            <w:rFonts w:ascii="Times New Roman" w:hAnsi="Times New Roman" w:cs="Times New Roman"/>
            <w:sz w:val="24"/>
          </w:rPr>
          <w:t>Scaling was identified across the whole BMED stack</w:t>
        </w:r>
      </w:ins>
      <w:r w:rsidRPr="00AB32A9">
        <w:rPr>
          <w:rFonts w:ascii="Times New Roman" w:hAnsi="Times New Roman" w:cs="Times New Roman" w:hint="eastAsia"/>
          <w:sz w:val="24"/>
        </w:rPr>
        <w:t xml:space="preserve">, </w:t>
      </w:r>
      <w:r w:rsidR="00D256C7">
        <w:rPr>
          <w:rFonts w:ascii="Times New Roman" w:hAnsi="Times New Roman" w:cs="Times New Roman" w:hint="eastAsia"/>
          <w:sz w:val="24"/>
        </w:rPr>
        <w:t>including in</w:t>
      </w:r>
      <w:r w:rsidRPr="00AB32A9">
        <w:rPr>
          <w:rFonts w:ascii="Times New Roman" w:hAnsi="Times New Roman" w:cs="Times New Roman" w:hint="eastAsia"/>
          <w:sz w:val="24"/>
        </w:rPr>
        <w:t xml:space="preserve"> the bulk solution and on </w:t>
      </w:r>
      <w:r w:rsidR="00D256C7">
        <w:rPr>
          <w:rFonts w:ascii="Times New Roman" w:hAnsi="Times New Roman" w:cs="Times New Roman" w:hint="eastAsia"/>
          <w:sz w:val="24"/>
        </w:rPr>
        <w:t>IEMs surface (</w:t>
      </w:r>
      <w:r w:rsidRPr="00AB32A9">
        <w:rPr>
          <w:rFonts w:ascii="Times New Roman" w:hAnsi="Times New Roman" w:cs="Times New Roman" w:hint="eastAsia"/>
          <w:sz w:val="24"/>
        </w:rPr>
        <w:t xml:space="preserve">particularly both sides of the CEM and </w:t>
      </w:r>
      <w:ins w:id="963" w:author="She Qianhong (Asst Prof)" w:date="2025-07-25T12:34:00Z" w16du:dateUtc="2025-07-25T04:34:00Z">
        <w:r w:rsidR="00DE4AA2">
          <w:rPr>
            <w:rFonts w:ascii="Times New Roman" w:hAnsi="Times New Roman" w:cs="Times New Roman"/>
            <w:sz w:val="24"/>
          </w:rPr>
          <w:t xml:space="preserve">the </w:t>
        </w:r>
      </w:ins>
      <w:ins w:id="964" w:author="She Qianhong (Asst Prof)" w:date="2025-07-25T12:35:00Z" w16du:dateUtc="2025-07-25T04:35:00Z">
        <w:r w:rsidR="00DE4AA2">
          <w:rPr>
            <w:rFonts w:ascii="Times New Roman" w:hAnsi="Times New Roman" w:cs="Times New Roman"/>
            <w:sz w:val="24"/>
          </w:rPr>
          <w:t xml:space="preserve">surface </w:t>
        </w:r>
      </w:ins>
      <w:ins w:id="965" w:author="She Qianhong (Asst Prof)" w:date="2025-07-25T12:34:00Z" w16du:dateUtc="2025-07-25T04:34:00Z">
        <w:r w:rsidR="00DE4AA2">
          <w:rPr>
            <w:rFonts w:ascii="Times New Roman" w:hAnsi="Times New Roman" w:cs="Times New Roman"/>
            <w:sz w:val="24"/>
          </w:rPr>
          <w:t xml:space="preserve">CEL layer of </w:t>
        </w:r>
      </w:ins>
      <w:r w:rsidRPr="00AB32A9">
        <w:rPr>
          <w:rFonts w:ascii="Times New Roman" w:hAnsi="Times New Roman" w:cs="Times New Roman" w:hint="eastAsia"/>
          <w:sz w:val="24"/>
        </w:rPr>
        <w:t>BPM</w:t>
      </w:r>
      <w:r w:rsidR="0020001D">
        <w:rPr>
          <w:rFonts w:ascii="Times New Roman" w:hAnsi="Times New Roman" w:cs="Times New Roman" w:hint="eastAsia"/>
          <w:sz w:val="24"/>
        </w:rPr>
        <w:t>)</w:t>
      </w:r>
      <w:r w:rsidRPr="00AB32A9">
        <w:rPr>
          <w:rFonts w:ascii="Times New Roman" w:hAnsi="Times New Roman" w:cs="Times New Roman" w:hint="eastAsia"/>
          <w:sz w:val="24"/>
        </w:rPr>
        <w:t xml:space="preserve">. </w:t>
      </w:r>
      <w:ins w:id="966" w:author="#NI YUQIN#" w:date="2025-07-28T17:10:00Z" w16du:dateUtc="2025-07-28T09:10:00Z">
        <w:r w:rsidR="00E61883">
          <w:rPr>
            <w:rFonts w:ascii="Times New Roman" w:hAnsi="Times New Roman" w:cs="Times New Roman" w:hint="eastAsia"/>
            <w:sz w:val="24"/>
          </w:rPr>
          <w:t xml:space="preserve">Scaling significantly reduced the acid-base </w:t>
        </w:r>
        <w:r w:rsidR="00B23A2F">
          <w:rPr>
            <w:rFonts w:ascii="Times New Roman" w:hAnsi="Times New Roman" w:cs="Times New Roman" w:hint="eastAsia"/>
            <w:sz w:val="24"/>
          </w:rPr>
          <w:t xml:space="preserve">concentration and purity </w:t>
        </w:r>
      </w:ins>
      <w:ins w:id="967" w:author="#NI YUQIN#" w:date="2025-07-28T17:11:00Z" w16du:dateUtc="2025-07-28T09:11:00Z">
        <w:r w:rsidR="00B23A2F">
          <w:rPr>
            <w:rFonts w:ascii="Times New Roman" w:hAnsi="Times New Roman" w:cs="Times New Roman" w:hint="eastAsia"/>
            <w:sz w:val="24"/>
          </w:rPr>
          <w:t xml:space="preserve">and </w:t>
        </w:r>
        <w:r w:rsidR="00B23A2F">
          <w:rPr>
            <w:rFonts w:ascii="Times New Roman" w:hAnsi="Times New Roman" w:cs="Times New Roman"/>
            <w:sz w:val="24"/>
          </w:rPr>
          <w:t>caused</w:t>
        </w:r>
        <w:r w:rsidR="00B23A2F">
          <w:rPr>
            <w:rFonts w:ascii="Times New Roman" w:hAnsi="Times New Roman" w:cs="Times New Roman" w:hint="eastAsia"/>
            <w:sz w:val="24"/>
          </w:rPr>
          <w:t xml:space="preserve"> </w:t>
        </w:r>
      </w:ins>
      <w:ins w:id="968" w:author="#NI YUQIN#" w:date="2025-07-28T17:12:00Z" w16du:dateUtc="2025-07-28T09:12:00Z">
        <w:r w:rsidR="004D7856">
          <w:rPr>
            <w:rFonts w:ascii="Times New Roman" w:hAnsi="Times New Roman" w:cs="Times New Roman"/>
            <w:sz w:val="24"/>
          </w:rPr>
          <w:t>an irreversible</w:t>
        </w:r>
      </w:ins>
      <w:ins w:id="969" w:author="#NI YUQIN#" w:date="2025-07-28T17:11:00Z" w16du:dateUtc="2025-07-28T09:11:00Z">
        <w:r w:rsidR="00B23A2F">
          <w:rPr>
            <w:rFonts w:ascii="Times New Roman" w:hAnsi="Times New Roman" w:cs="Times New Roman" w:hint="eastAsia"/>
            <w:sz w:val="24"/>
          </w:rPr>
          <w:t xml:space="preserve"> </w:t>
        </w:r>
        <w:r w:rsidR="00B2284B">
          <w:rPr>
            <w:rFonts w:ascii="Times New Roman" w:hAnsi="Times New Roman" w:cs="Times New Roman" w:hint="eastAsia"/>
            <w:sz w:val="24"/>
          </w:rPr>
          <w:t xml:space="preserve">decline in the performance. </w:t>
        </w:r>
      </w:ins>
      <w:r w:rsidRPr="00AB32A9">
        <w:rPr>
          <w:rFonts w:ascii="Times New Roman" w:hAnsi="Times New Roman" w:cs="Times New Roman" w:hint="eastAsia"/>
          <w:sz w:val="24"/>
        </w:rPr>
        <w:t>The identification of l</w:t>
      </w:r>
      <w:r w:rsidRPr="001139F2">
        <w:rPr>
          <w:rFonts w:ascii="Times New Roman" w:hAnsi="Times New Roman" w:cs="Times New Roman"/>
          <w:sz w:val="24"/>
          <w:highlight w:val="green"/>
          <w:rPrChange w:id="970" w:author="She Qianhong (Asst Prof)" w:date="2025-07-25T13:09:00Z" w16du:dateUtc="2025-07-25T05:09:00Z">
            <w:rPr>
              <w:rFonts w:ascii="Times New Roman" w:hAnsi="Times New Roman" w:cs="Times New Roman"/>
              <w:sz w:val="24"/>
            </w:rPr>
          </w:rPrChange>
        </w:rPr>
        <w:t xml:space="preserve">ocalized </w:t>
      </w:r>
      <w:ins w:id="971" w:author="#NI YUQIN#" w:date="2025-07-28T17:13:00Z" w16du:dateUtc="2025-07-28T09:13:00Z">
        <w:r w:rsidR="005B5D2C">
          <w:rPr>
            <w:rFonts w:ascii="Times New Roman" w:hAnsi="Times New Roman" w:cs="Times New Roman"/>
            <w:sz w:val="24"/>
            <w:highlight w:val="green"/>
          </w:rPr>
          <w:t>supersaturation</w:t>
        </w:r>
      </w:ins>
      <w:r w:rsidRPr="001139F2">
        <w:rPr>
          <w:rFonts w:ascii="Times New Roman" w:hAnsi="Times New Roman" w:cs="Times New Roman"/>
          <w:sz w:val="24"/>
          <w:highlight w:val="green"/>
          <w:rPrChange w:id="972" w:author="She Qianhong (Asst Prof)" w:date="2025-07-25T13:09:00Z" w16du:dateUtc="2025-07-25T05:09:00Z">
            <w:rPr>
              <w:rFonts w:ascii="Times New Roman" w:hAnsi="Times New Roman" w:cs="Times New Roman"/>
              <w:sz w:val="24"/>
            </w:rPr>
          </w:rPrChange>
        </w:rPr>
        <w:t xml:space="preserve"> zones near membrane surfaces</w:t>
      </w:r>
      <w:r w:rsidR="008D3D83" w:rsidRPr="001139F2">
        <w:rPr>
          <w:rFonts w:ascii="Times New Roman" w:hAnsi="Times New Roman" w:cs="Times New Roman"/>
          <w:sz w:val="24"/>
          <w:highlight w:val="green"/>
          <w:rPrChange w:id="973" w:author="She Qianhong (Asst Prof)" w:date="2025-07-25T13:09:00Z" w16du:dateUtc="2025-07-25T05:09:00Z">
            <w:rPr>
              <w:rFonts w:ascii="Times New Roman" w:hAnsi="Times New Roman" w:cs="Times New Roman"/>
              <w:sz w:val="24"/>
            </w:rPr>
          </w:rPrChange>
        </w:rPr>
        <w:t xml:space="preserve">, </w:t>
      </w:r>
      <w:r w:rsidRPr="001139F2">
        <w:rPr>
          <w:rFonts w:ascii="Times New Roman" w:hAnsi="Times New Roman" w:cs="Times New Roman"/>
          <w:sz w:val="24"/>
          <w:highlight w:val="green"/>
          <w:rPrChange w:id="974" w:author="She Qianhong (Asst Prof)" w:date="2025-07-25T13:09:00Z" w16du:dateUtc="2025-07-25T05:09:00Z">
            <w:rPr>
              <w:rFonts w:ascii="Times New Roman" w:hAnsi="Times New Roman" w:cs="Times New Roman"/>
              <w:sz w:val="24"/>
            </w:rPr>
          </w:rPrChange>
        </w:rPr>
        <w:t xml:space="preserve">driven by divalent </w:t>
      </w:r>
      <w:r w:rsidRPr="001139F2">
        <w:rPr>
          <w:rFonts w:ascii="Times New Roman" w:hAnsi="Times New Roman" w:cs="Times New Roman"/>
          <w:sz w:val="24"/>
          <w:highlight w:val="green"/>
          <w:rPrChange w:id="975" w:author="She Qianhong (Asst Prof)" w:date="2025-07-25T13:09:00Z" w16du:dateUtc="2025-07-25T05:09:00Z">
            <w:rPr>
              <w:rFonts w:ascii="Times New Roman" w:hAnsi="Times New Roman" w:cs="Times New Roman"/>
              <w:sz w:val="24"/>
            </w:rPr>
          </w:rPrChange>
        </w:rPr>
        <w:lastRenderedPageBreak/>
        <w:t>ion transport and water splitting</w:t>
      </w:r>
      <w:r w:rsidR="008D3D83" w:rsidRPr="001139F2">
        <w:rPr>
          <w:rFonts w:ascii="Times New Roman" w:hAnsi="Times New Roman" w:cs="Times New Roman"/>
          <w:sz w:val="24"/>
          <w:highlight w:val="green"/>
          <w:rPrChange w:id="976" w:author="She Qianhong (Asst Prof)" w:date="2025-07-25T13:09:00Z" w16du:dateUtc="2025-07-25T05:09:00Z">
            <w:rPr>
              <w:rFonts w:ascii="Times New Roman" w:hAnsi="Times New Roman" w:cs="Times New Roman"/>
              <w:sz w:val="24"/>
            </w:rPr>
          </w:rPrChange>
        </w:rPr>
        <w:t xml:space="preserve">, </w:t>
      </w:r>
      <w:r w:rsidRPr="001139F2">
        <w:rPr>
          <w:rFonts w:ascii="Times New Roman" w:hAnsi="Times New Roman" w:cs="Times New Roman"/>
          <w:sz w:val="24"/>
          <w:highlight w:val="green"/>
          <w:rPrChange w:id="977" w:author="She Qianhong (Asst Prof)" w:date="2025-07-25T13:09:00Z" w16du:dateUtc="2025-07-25T05:09:00Z">
            <w:rPr>
              <w:rFonts w:ascii="Times New Roman" w:hAnsi="Times New Roman" w:cs="Times New Roman"/>
              <w:sz w:val="24"/>
            </w:rPr>
          </w:rPrChange>
        </w:rPr>
        <w:t>highlights the need for more targeted strategies to mitigate scaling during acid and base production from</w:t>
      </w:r>
      <w:r w:rsidR="0020001D">
        <w:rPr>
          <w:rFonts w:ascii="Times New Roman" w:hAnsi="Times New Roman" w:cs="Times New Roman" w:hint="eastAsia"/>
          <w:sz w:val="24"/>
        </w:rPr>
        <w:t xml:space="preserve"> SWB</w:t>
      </w:r>
      <w:r w:rsidRPr="00AB32A9">
        <w:rPr>
          <w:rFonts w:ascii="Times New Roman" w:hAnsi="Times New Roman" w:cs="Times New Roman" w:hint="eastAsia"/>
          <w:sz w:val="24"/>
        </w:rPr>
        <w:t>.</w:t>
      </w:r>
    </w:p>
    <w:p w14:paraId="073122AC" w14:textId="69A54D38"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sz w:val="24"/>
        </w:rPr>
        <w:t xml:space="preserve">The findings suggest several actionable directions. First, since the transport of divalent ions through CEMs initiates scaling processes, </w:t>
      </w:r>
      <w:commentRangeStart w:id="978"/>
      <w:commentRangeEnd w:id="978"/>
      <w:r w:rsidR="00252623">
        <w:rPr>
          <w:rStyle w:val="a4"/>
        </w:rPr>
        <w:commentReference w:id="978"/>
      </w:r>
      <w:r w:rsidRPr="00AB32A9">
        <w:rPr>
          <w:rFonts w:ascii="Times New Roman" w:hAnsi="Times New Roman" w:cs="Times New Roman"/>
          <w:sz w:val="24"/>
        </w:rPr>
        <w:t>incorporating upstream pretreatment to limit Ca</w:t>
      </w:r>
      <w:r w:rsidR="00147A71" w:rsidRPr="004556C3">
        <w:rPr>
          <w:rFonts w:ascii="Times New Roman" w:hAnsi="Times New Roman" w:cs="Times New Roman"/>
          <w:sz w:val="24"/>
          <w:vertAlign w:val="superscript"/>
        </w:rPr>
        <w:t>2+</w:t>
      </w:r>
      <w:r w:rsidRPr="00AB32A9">
        <w:rPr>
          <w:rFonts w:ascii="Times New Roman" w:hAnsi="Times New Roman" w:cs="Times New Roman"/>
          <w:sz w:val="24"/>
        </w:rPr>
        <w:t xml:space="preserve"> and Mg</w:t>
      </w:r>
      <w:r w:rsidR="00147A71" w:rsidRPr="004556C3">
        <w:rPr>
          <w:rFonts w:ascii="Times New Roman" w:hAnsi="Times New Roman" w:cs="Times New Roman"/>
          <w:sz w:val="24"/>
          <w:vertAlign w:val="superscript"/>
        </w:rPr>
        <w:t>2+</w:t>
      </w:r>
      <w:r w:rsidR="00147A71">
        <w:rPr>
          <w:rFonts w:ascii="Times New Roman" w:hAnsi="Times New Roman" w:cs="Times New Roman" w:hint="eastAsia"/>
          <w:sz w:val="24"/>
        </w:rPr>
        <w:t xml:space="preserve"> </w:t>
      </w:r>
      <w:r w:rsidRPr="00AB32A9">
        <w:rPr>
          <w:rFonts w:ascii="Times New Roman" w:hAnsi="Times New Roman" w:cs="Times New Roman"/>
          <w:sz w:val="24"/>
        </w:rPr>
        <w:t xml:space="preserve">concentrations is crucial. Second, </w:t>
      </w:r>
      <w:ins w:id="979" w:author="#NI YUQIN#" w:date="2025-07-28T17:14:00Z" w16du:dateUtc="2025-07-28T09:14:00Z">
        <w:r w:rsidR="00E010DA">
          <w:rPr>
            <w:rFonts w:ascii="Times New Roman" w:hAnsi="Times New Roman" w:cs="Times New Roman" w:hint="eastAsia"/>
            <w:sz w:val="24"/>
          </w:rPr>
          <w:t xml:space="preserve">water splitting caused by scaling further aggravates scaling, so </w:t>
        </w:r>
      </w:ins>
      <w:r w:rsidRPr="00AB32A9">
        <w:rPr>
          <w:rFonts w:ascii="Times New Roman" w:hAnsi="Times New Roman" w:cs="Times New Roman"/>
          <w:sz w:val="24"/>
        </w:rPr>
        <w:t xml:space="preserve">managing operational parameters is essential to </w:t>
      </w:r>
      <w:ins w:id="980" w:author="#NI YUQIN#" w:date="2025-07-28T17:14:00Z" w16du:dateUtc="2025-07-28T09:14:00Z">
        <w:r w:rsidR="00E010DA">
          <w:rPr>
            <w:rFonts w:ascii="Times New Roman" w:hAnsi="Times New Roman" w:cs="Times New Roman" w:hint="eastAsia"/>
            <w:sz w:val="24"/>
          </w:rPr>
          <w:t>avo</w:t>
        </w:r>
      </w:ins>
      <w:ins w:id="981" w:author="#NI YUQIN#" w:date="2025-07-28T17:15:00Z" w16du:dateUtc="2025-07-28T09:15:00Z">
        <w:r w:rsidR="00E010DA">
          <w:rPr>
            <w:rFonts w:ascii="Times New Roman" w:hAnsi="Times New Roman" w:cs="Times New Roman" w:hint="eastAsia"/>
            <w:sz w:val="24"/>
          </w:rPr>
          <w:t>id</w:t>
        </w:r>
      </w:ins>
      <w:r w:rsidRPr="00AB32A9">
        <w:rPr>
          <w:rFonts w:ascii="Times New Roman" w:hAnsi="Times New Roman" w:cs="Times New Roman"/>
          <w:sz w:val="24"/>
        </w:rPr>
        <w:t xml:space="preserve"> the occurrence of water splitting. Additionally, the accumulation of </w:t>
      </w:r>
      <w:ins w:id="982" w:author="#NI YUQIN#" w:date="2025-07-28T17:18:00Z" w16du:dateUtc="2025-07-28T09:18:00Z">
        <w:r w:rsidR="004D25CA">
          <w:rPr>
            <w:rFonts w:ascii="Times New Roman" w:hAnsi="Times New Roman" w:cs="Times New Roman" w:hint="eastAsia"/>
            <w:sz w:val="24"/>
          </w:rPr>
          <w:t>deposits</w:t>
        </w:r>
      </w:ins>
      <w:r w:rsidRPr="00AB32A9">
        <w:rPr>
          <w:rFonts w:ascii="Times New Roman" w:hAnsi="Times New Roman" w:cs="Times New Roman"/>
          <w:sz w:val="24"/>
        </w:rPr>
        <w:t xml:space="preserve"> near membrane surfaces underscores the need for perio</w:t>
      </w:r>
      <w:r w:rsidRPr="00AB32A9">
        <w:rPr>
          <w:rFonts w:ascii="Times New Roman" w:hAnsi="Times New Roman" w:cs="Times New Roman" w:hint="eastAsia"/>
          <w:sz w:val="24"/>
        </w:rPr>
        <w:t>dic removal of precipitates to preserve membrane integrity and prevent further performance decline.</w:t>
      </w:r>
    </w:p>
    <w:p w14:paraId="4D87E24B" w14:textId="0683DC08" w:rsidR="00093AC9" w:rsidRDefault="004D25CA" w:rsidP="00A30DDE">
      <w:pPr>
        <w:widowControl/>
        <w:spacing w:line="480" w:lineRule="auto"/>
        <w:rPr>
          <w:rFonts w:ascii="Times New Roman" w:hAnsi="Times New Roman" w:cs="Times New Roman"/>
          <w:sz w:val="24"/>
        </w:rPr>
      </w:pPr>
      <w:ins w:id="983" w:author="#NI YUQIN#" w:date="2025-07-28T17:17:00Z" w16du:dateUtc="2025-07-28T09:17:00Z">
        <w:r>
          <w:rPr>
            <w:rFonts w:ascii="Times New Roman" w:hAnsi="Times New Roman" w:cs="Times New Roman" w:hint="eastAsia"/>
            <w:sz w:val="24"/>
          </w:rPr>
          <w:t>All in all</w:t>
        </w:r>
      </w:ins>
      <w:r w:rsidR="00AB32A9" w:rsidRPr="00AB32A9">
        <w:rPr>
          <w:rFonts w:ascii="Times New Roman" w:hAnsi="Times New Roman" w:cs="Times New Roman" w:hint="eastAsia"/>
          <w:sz w:val="24"/>
        </w:rPr>
        <w:t xml:space="preserve">, this study emphasizes the importance of membrane </w:t>
      </w:r>
      <w:r w:rsidR="00AB32A9" w:rsidRPr="00D84FFD">
        <w:rPr>
          <w:rFonts w:ascii="Times New Roman" w:hAnsi="Times New Roman" w:cs="Times New Roman"/>
          <w:sz w:val="24"/>
          <w:highlight w:val="green"/>
          <w:rPrChange w:id="984" w:author="She Qianhong (Asst Prof)" w:date="2025-07-25T12:43:00Z" w16du:dateUtc="2025-07-25T04:43:00Z">
            <w:rPr>
              <w:rFonts w:ascii="Times New Roman" w:hAnsi="Times New Roman" w:cs="Times New Roman"/>
              <w:sz w:val="24"/>
            </w:rPr>
          </w:rPrChange>
        </w:rPr>
        <w:t>surface conditions</w:t>
      </w:r>
      <w:r w:rsidR="00AB32A9" w:rsidRPr="00AB32A9">
        <w:rPr>
          <w:rFonts w:ascii="Times New Roman" w:hAnsi="Times New Roman" w:cs="Times New Roman" w:hint="eastAsia"/>
          <w:sz w:val="24"/>
        </w:rPr>
        <w:t xml:space="preserve">, ion migration pathways, and </w:t>
      </w:r>
      <w:r w:rsidR="00AB32A9" w:rsidRPr="00D84FFD">
        <w:rPr>
          <w:rFonts w:ascii="Times New Roman" w:hAnsi="Times New Roman" w:cs="Times New Roman"/>
          <w:sz w:val="24"/>
          <w:highlight w:val="green"/>
          <w:rPrChange w:id="985" w:author="She Qianhong (Asst Prof)" w:date="2025-07-25T12:42:00Z" w16du:dateUtc="2025-07-25T04:42:00Z">
            <w:rPr>
              <w:rFonts w:ascii="Times New Roman" w:hAnsi="Times New Roman" w:cs="Times New Roman"/>
              <w:sz w:val="24"/>
            </w:rPr>
          </w:rPrChange>
        </w:rPr>
        <w:t>local electrochemical environments</w:t>
      </w:r>
      <w:r w:rsidR="00AB32A9" w:rsidRPr="00AB32A9">
        <w:rPr>
          <w:rFonts w:ascii="Times New Roman" w:hAnsi="Times New Roman" w:cs="Times New Roman" w:hint="eastAsia"/>
          <w:sz w:val="24"/>
        </w:rPr>
        <w:t xml:space="preserve"> in scaling behavior</w:t>
      </w:r>
      <w:r w:rsidR="00AB32A9" w:rsidRPr="00AB32A9">
        <w:rPr>
          <w:rFonts w:ascii="Times New Roman" w:hAnsi="Times New Roman" w:cs="Times New Roman" w:hint="eastAsia"/>
          <w:sz w:val="24"/>
        </w:rPr>
        <w:t>—</w:t>
      </w:r>
      <w:r w:rsidR="00AB32A9" w:rsidRPr="00AB32A9">
        <w:rPr>
          <w:rFonts w:ascii="Times New Roman" w:hAnsi="Times New Roman" w:cs="Times New Roman" w:hint="eastAsia"/>
          <w:sz w:val="24"/>
        </w:rPr>
        <w:t>factors that should guide future membrane material development and process optimization.</w:t>
      </w:r>
      <w:r w:rsidR="00C963B8">
        <w:rPr>
          <w:rFonts w:ascii="Times New Roman" w:hAnsi="Times New Roman" w:cs="Times New Roman" w:hint="eastAsia"/>
          <w:sz w:val="24"/>
        </w:rPr>
        <w:t xml:space="preserve"> </w:t>
      </w:r>
      <w:r w:rsidR="00AB32A9" w:rsidRPr="00AB32A9">
        <w:rPr>
          <w:rFonts w:ascii="Times New Roman" w:hAnsi="Times New Roman" w:cs="Times New Roman" w:hint="eastAsia"/>
          <w:sz w:val="24"/>
        </w:rPr>
        <w:t>Continued research is necessary to develop comprehensive anti-scaling strategies, especially for BMED systems treating high-divalent-ion waters, where long-term stability and energy efficiency are critical for scaling mitigation and sustainable operation.</w:t>
      </w:r>
    </w:p>
    <w:p w14:paraId="57FE110E" w14:textId="77777777" w:rsidR="00093AC9" w:rsidRDefault="00093AC9">
      <w:pPr>
        <w:widowControl/>
        <w:jc w:val="left"/>
        <w:rPr>
          <w:rFonts w:ascii="Times New Roman" w:hAnsi="Times New Roman" w:cs="Times New Roman"/>
          <w:sz w:val="24"/>
        </w:rPr>
      </w:pPr>
      <w:r>
        <w:rPr>
          <w:rFonts w:ascii="Times New Roman" w:hAnsi="Times New Roman" w:cs="Times New Roman"/>
          <w:sz w:val="24"/>
        </w:rPr>
        <w:br w:type="page"/>
      </w:r>
    </w:p>
    <w:p w14:paraId="737B7920"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lastRenderedPageBreak/>
        <w:t>Associated Content</w:t>
      </w:r>
    </w:p>
    <w:p w14:paraId="62E2B5BC" w14:textId="77777777" w:rsidR="00093AC9"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Supporting Information</w:t>
      </w:r>
    </w:p>
    <w:p w14:paraId="771E1943" w14:textId="28EB6FBC" w:rsidR="00093AC9" w:rsidRPr="00F35FB7" w:rsidRDefault="00767681" w:rsidP="00A30DDE">
      <w:pPr>
        <w:spacing w:line="480" w:lineRule="auto"/>
        <w:rPr>
          <w:rFonts w:ascii="Times New Roman" w:hAnsi="Times New Roman" w:cs="Times New Roman"/>
          <w:sz w:val="24"/>
        </w:rPr>
      </w:pPr>
      <w:r w:rsidRPr="00767681">
        <w:rPr>
          <w:rFonts w:ascii="Times New Roman" w:hAnsi="Times New Roman" w:hint="eastAsia"/>
          <w:color w:val="000000" w:themeColor="text1"/>
          <w:sz w:val="24"/>
          <w:szCs w:val="22"/>
        </w:rPr>
        <w:t xml:space="preserve">Bipolar membrane electrodialysis (BMED) setup </w:t>
      </w:r>
      <w:r>
        <w:rPr>
          <w:rFonts w:ascii="Times New Roman" w:hAnsi="Times New Roman" w:hint="eastAsia"/>
          <w:color w:val="000000" w:themeColor="text1"/>
          <w:sz w:val="24"/>
          <w:szCs w:val="22"/>
        </w:rPr>
        <w:t xml:space="preserve">(Section S1); </w:t>
      </w:r>
      <w:r w:rsidR="00093AC9" w:rsidRPr="00093AC9">
        <w:rPr>
          <w:rFonts w:ascii="Times New Roman" w:hAnsi="Times New Roman" w:hint="eastAsia"/>
          <w:color w:val="000000" w:themeColor="text1"/>
          <w:sz w:val="24"/>
          <w:szCs w:val="22"/>
        </w:rPr>
        <w:t>The composition of model seawater brine</w:t>
      </w:r>
      <w:r w:rsidR="00093AC9" w:rsidRPr="00093AC9">
        <w:rPr>
          <w:rFonts w:ascii="Times New Roman" w:hAnsi="Times New Roman"/>
          <w:color w:val="000000" w:themeColor="text1"/>
          <w:sz w:val="24"/>
          <w:szCs w:val="22"/>
        </w:rPr>
        <w:t xml:space="preserve"> (Section S</w:t>
      </w:r>
      <w:r>
        <w:rPr>
          <w:rFonts w:ascii="Times New Roman" w:hAnsi="Times New Roman" w:hint="eastAsia"/>
          <w:color w:val="000000" w:themeColor="text1"/>
          <w:sz w:val="24"/>
          <w:szCs w:val="22"/>
        </w:rPr>
        <w:t>2</w:t>
      </w:r>
      <w:r w:rsidR="00093AC9" w:rsidRPr="00093AC9">
        <w:rPr>
          <w:rFonts w:ascii="Times New Roman" w:hAnsi="Times New Roman"/>
          <w:color w:val="000000" w:themeColor="text1"/>
          <w:sz w:val="24"/>
          <w:szCs w:val="22"/>
        </w:rPr>
        <w:t>)</w:t>
      </w:r>
      <w:r w:rsidR="00093AC9" w:rsidRPr="00093AC9">
        <w:rPr>
          <w:rFonts w:ascii="Times New Roman" w:hAnsi="Times New Roman" w:hint="eastAsia"/>
          <w:color w:val="000000" w:themeColor="text1"/>
          <w:sz w:val="24"/>
          <w:szCs w:val="22"/>
        </w:rPr>
        <w:t>;</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Stack resistance calculation</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3</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The quantification of scaling in BMED</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4</w:t>
      </w:r>
      <w:r w:rsidR="00093AC9">
        <w:rPr>
          <w:rFonts w:ascii="Times New Roman" w:hAnsi="Times New Roman" w:hint="eastAsia"/>
          <w:color w:val="000000" w:themeColor="text1"/>
          <w:sz w:val="24"/>
          <w:szCs w:val="22"/>
        </w:rPr>
        <w:t xml:space="preserve">); </w:t>
      </w:r>
      <w:r w:rsidR="00093AC9" w:rsidRPr="00EF650D">
        <w:rPr>
          <w:rFonts w:ascii="Times New Roman" w:eastAsia="黑体" w:hAnsi="Times New Roman" w:cs="Times New Roman"/>
          <w:sz w:val="24"/>
        </w:rPr>
        <w:t>Scaling formation in chambers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5</w:t>
      </w:r>
      <w:r w:rsidR="00093AC9">
        <w:rPr>
          <w:rFonts w:ascii="Times New Roman" w:eastAsia="黑体" w:hAnsi="Times New Roman" w:cs="Times New Roman" w:hint="eastAsia"/>
          <w:sz w:val="24"/>
        </w:rPr>
        <w:t xml:space="preserve">); </w:t>
      </w:r>
      <w:r w:rsidR="00093AC9" w:rsidRPr="00841DE9">
        <w:rPr>
          <w:rFonts w:ascii="Times New Roman" w:eastAsia="黑体" w:hAnsi="Times New Roman" w:cs="Times New Roman" w:hint="eastAsia"/>
          <w:sz w:val="24"/>
        </w:rPr>
        <w:t xml:space="preserve">Characterization of pristine </w:t>
      </w:r>
      <w:r w:rsidR="00093AC9">
        <w:rPr>
          <w:rFonts w:ascii="Times New Roman" w:eastAsia="黑体" w:hAnsi="Times New Roman" w:cs="Times New Roman" w:hint="eastAsia"/>
          <w:sz w:val="24"/>
        </w:rPr>
        <w:t>IEMs and IEMs after NaCl tests (Section S</w:t>
      </w:r>
      <w:r>
        <w:rPr>
          <w:rFonts w:ascii="Times New Roman" w:eastAsia="黑体" w:hAnsi="Times New Roman" w:cs="Times New Roman" w:hint="eastAsia"/>
          <w:sz w:val="24"/>
        </w:rPr>
        <w:t>6</w:t>
      </w:r>
      <w:r w:rsidR="00093AC9">
        <w:rPr>
          <w:rFonts w:ascii="Times New Roman" w:eastAsia="黑体" w:hAnsi="Times New Roman" w:cs="Times New Roman" w:hint="eastAsia"/>
          <w:sz w:val="24"/>
        </w:rPr>
        <w:t xml:space="preserve">); </w:t>
      </w:r>
      <w:r w:rsidR="00093AC9" w:rsidRPr="00867237">
        <w:rPr>
          <w:rFonts w:ascii="Times New Roman" w:eastAsia="黑体" w:hAnsi="Times New Roman" w:cs="Times New Roman" w:hint="eastAsia"/>
          <w:sz w:val="24"/>
        </w:rPr>
        <w:t>The composition of scaling</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7</w:t>
      </w:r>
      <w:r w:rsidR="00093AC9">
        <w:rPr>
          <w:rFonts w:ascii="Times New Roman" w:eastAsia="黑体" w:hAnsi="Times New Roman" w:cs="Times New Roman" w:hint="eastAsia"/>
          <w:sz w:val="24"/>
        </w:rPr>
        <w:t xml:space="preserve">); </w:t>
      </w:r>
      <w:r w:rsidR="00A51A1F" w:rsidRPr="00A51A1F">
        <w:rPr>
          <w:rFonts w:ascii="Times New Roman" w:eastAsia="黑体" w:hAnsi="Times New Roman" w:cs="Times New Roman" w:hint="eastAsia"/>
          <w:sz w:val="24"/>
        </w:rPr>
        <w:t>Specific energy consumption during BMED tests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8</w:t>
      </w:r>
      <w:r w:rsidR="00093AC9">
        <w:rPr>
          <w:rFonts w:ascii="Times New Roman" w:eastAsia="黑体" w:hAnsi="Times New Roman" w:cs="Times New Roman" w:hint="eastAsia"/>
          <w:sz w:val="24"/>
        </w:rPr>
        <w:t xml:space="preserve">); </w:t>
      </w:r>
      <w:r w:rsidR="00FD2FE5" w:rsidRPr="00FD2FE5">
        <w:rPr>
          <w:rFonts w:ascii="Times New Roman" w:hAnsi="Times New Roman" w:cs="Times New Roman" w:hint="eastAsia"/>
          <w:sz w:val="24"/>
        </w:rPr>
        <w:t>BMED performance changes</w:t>
      </w:r>
      <w:r w:rsidR="00093AC9">
        <w:rPr>
          <w:rFonts w:ascii="Times New Roman" w:hAnsi="Times New Roman" w:cs="Times New Roman" w:hint="eastAsia"/>
          <w:sz w:val="24"/>
        </w:rPr>
        <w:t xml:space="preserve"> (Section S</w:t>
      </w:r>
      <w:r>
        <w:rPr>
          <w:rFonts w:ascii="Times New Roman" w:hAnsi="Times New Roman" w:cs="Times New Roman" w:hint="eastAsia"/>
          <w:sz w:val="24"/>
        </w:rPr>
        <w:t>9</w:t>
      </w:r>
      <w:r w:rsidR="00093AC9">
        <w:rPr>
          <w:rFonts w:ascii="Times New Roman" w:hAnsi="Times New Roman" w:cs="Times New Roman" w:hint="eastAsia"/>
          <w:sz w:val="24"/>
        </w:rPr>
        <w:t xml:space="preserve">); </w:t>
      </w:r>
      <w:r w:rsidR="00E376A7" w:rsidRPr="00E376A7">
        <w:rPr>
          <w:rFonts w:ascii="Times New Roman" w:hAnsi="Times New Roman" w:cs="Times New Roman" w:hint="eastAsia"/>
          <w:sz w:val="24"/>
        </w:rPr>
        <w:t>pH changes in the acid chamber and base chamber</w:t>
      </w:r>
      <w:r w:rsidR="00E376A7">
        <w:rPr>
          <w:rFonts w:ascii="Times New Roman" w:hAnsi="Times New Roman" w:cs="Times New Roman" w:hint="eastAsia"/>
          <w:sz w:val="24"/>
        </w:rPr>
        <w:t xml:space="preserve"> (Section S10); </w:t>
      </w:r>
      <w:r w:rsidR="00CE273D" w:rsidRPr="00CE273D">
        <w:rPr>
          <w:rFonts w:ascii="Times New Roman" w:hAnsi="Times New Roman" w:cs="Times New Roman" w:hint="eastAsia"/>
          <w:sz w:val="24"/>
        </w:rPr>
        <w:t>The calculation of transport number</w:t>
      </w:r>
      <w:r w:rsidR="00F35FB7">
        <w:rPr>
          <w:rFonts w:ascii="Times New Roman" w:hAnsi="Times New Roman" w:cs="Times New Roman" w:hint="eastAsia"/>
          <w:sz w:val="24"/>
        </w:rPr>
        <w:t xml:space="preserve"> (Section S1</w:t>
      </w:r>
      <w:r>
        <w:rPr>
          <w:rFonts w:ascii="Times New Roman" w:hAnsi="Times New Roman" w:cs="Times New Roman" w:hint="eastAsia"/>
          <w:sz w:val="24"/>
        </w:rPr>
        <w:t>1</w:t>
      </w:r>
      <w:r w:rsidR="00F35FB7">
        <w:rPr>
          <w:rFonts w:ascii="Times New Roman" w:hAnsi="Times New Roman" w:cs="Times New Roman" w:hint="eastAsia"/>
          <w:sz w:val="24"/>
        </w:rPr>
        <w:t>);</w:t>
      </w:r>
      <w:r w:rsidR="00F35FB7" w:rsidRPr="00F35FB7">
        <w:rPr>
          <w:rFonts w:ascii="Times New Roman" w:hAnsi="Times New Roman" w:cs="Times New Roman" w:hint="eastAsia"/>
          <w:sz w:val="24"/>
        </w:rPr>
        <w:t xml:space="preserve"> </w:t>
      </w:r>
      <w:r w:rsidR="00220E1A">
        <w:rPr>
          <w:rFonts w:ascii="Times New Roman" w:hAnsi="Times New Roman" w:cs="Times New Roman" w:hint="eastAsia"/>
          <w:sz w:val="24"/>
        </w:rPr>
        <w:t>The cross-section of scaled CEM and BPM(AEL side) (Section S12).</w:t>
      </w:r>
    </w:p>
    <w:p w14:paraId="0BDC351D" w14:textId="77777777" w:rsidR="00093AC9" w:rsidRDefault="00093AC9" w:rsidP="00093AC9">
      <w:pPr>
        <w:spacing w:line="480" w:lineRule="auto"/>
        <w:rPr>
          <w:rFonts w:ascii="Times New Roman" w:hAnsi="Times New Roman"/>
          <w:color w:val="000000" w:themeColor="text1"/>
          <w:sz w:val="24"/>
          <w:szCs w:val="22"/>
        </w:rPr>
      </w:pPr>
    </w:p>
    <w:p w14:paraId="04800513" w14:textId="77777777" w:rsid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 xml:space="preserve">Author </w:t>
      </w:r>
      <w:r w:rsidRPr="00093AC9">
        <w:rPr>
          <w:rFonts w:ascii="Times New Roman" w:hAnsi="Times New Roman"/>
          <w:b/>
          <w:bCs/>
          <w:color w:val="000000" w:themeColor="text1"/>
          <w:sz w:val="24"/>
          <w:szCs w:val="22"/>
        </w:rPr>
        <w:t>Contributions</w:t>
      </w:r>
    </w:p>
    <w:p w14:paraId="35A64417" w14:textId="7F462318" w:rsidR="00093AC9" w:rsidRPr="00093AC9" w:rsidRDefault="00093AC9" w:rsidP="00093AC9">
      <w:pPr>
        <w:spacing w:line="480" w:lineRule="auto"/>
        <w:rPr>
          <w:rFonts w:ascii="Times New Roman" w:hAnsi="Times New Roman"/>
          <w:color w:val="000000" w:themeColor="text1"/>
          <w:sz w:val="24"/>
          <w:szCs w:val="22"/>
        </w:rPr>
      </w:pPr>
      <w:r>
        <w:rPr>
          <w:rFonts w:ascii="Times New Roman" w:hAnsi="Times New Roman" w:hint="eastAsia"/>
          <w:b/>
          <w:bCs/>
          <w:color w:val="000000" w:themeColor="text1"/>
          <w:sz w:val="24"/>
          <w:szCs w:val="22"/>
        </w:rPr>
        <w:t>Yuqin Ni</w:t>
      </w:r>
      <w:r w:rsidRPr="00093AC9">
        <w:rPr>
          <w:rFonts w:ascii="Times New Roman" w:hAnsi="Times New Roman"/>
          <w:b/>
          <w:bCs/>
          <w:color w:val="000000" w:themeColor="text1"/>
          <w:sz w:val="24"/>
          <w:szCs w:val="22"/>
        </w:rPr>
        <w:t>:</w:t>
      </w:r>
      <w:r w:rsidRPr="00093AC9">
        <w:rPr>
          <w:rFonts w:ascii="Times New Roman" w:hAnsi="Times New Roman"/>
          <w:color w:val="000000" w:themeColor="text1"/>
          <w:sz w:val="24"/>
          <w:szCs w:val="22"/>
        </w:rPr>
        <w:t xml:space="preserve"> Conceptualization, Methodology, Validation, Formal Analysis, Visualization, Writing – Original </w:t>
      </w:r>
      <w:r w:rsidRPr="00093AC9">
        <w:rPr>
          <w:rFonts w:ascii="Times New Roman" w:hAnsi="Times New Roman" w:hint="eastAsia"/>
          <w:color w:val="000000" w:themeColor="text1"/>
          <w:sz w:val="24"/>
          <w:szCs w:val="22"/>
        </w:rPr>
        <w:t>D</w:t>
      </w:r>
      <w:r w:rsidRPr="00093AC9">
        <w:rPr>
          <w:rFonts w:ascii="Times New Roman" w:hAnsi="Times New Roman"/>
          <w:color w:val="000000" w:themeColor="text1"/>
          <w:sz w:val="24"/>
          <w:szCs w:val="22"/>
        </w:rPr>
        <w:t>raft</w:t>
      </w:r>
      <w:r w:rsidRPr="00093AC9">
        <w:rPr>
          <w:rFonts w:ascii="Times New Roman" w:hAnsi="Times New Roman" w:hint="eastAsia"/>
          <w:color w:val="000000" w:themeColor="text1"/>
          <w:sz w:val="24"/>
          <w:szCs w:val="22"/>
        </w:rPr>
        <w:t>,</w:t>
      </w:r>
      <w:r w:rsidRPr="00093AC9">
        <w:rPr>
          <w:rFonts w:ascii="Times New Roman" w:hAnsi="Times New Roman"/>
          <w:color w:val="000000" w:themeColor="text1"/>
          <w:sz w:val="24"/>
          <w:szCs w:val="22"/>
        </w:rPr>
        <w:t xml:space="preserve"> Review </w:t>
      </w:r>
      <w:r w:rsidRPr="00093AC9">
        <w:rPr>
          <w:rFonts w:ascii="Times New Roman" w:hAnsi="Times New Roman" w:hint="eastAsia"/>
          <w:color w:val="000000" w:themeColor="text1"/>
          <w:sz w:val="24"/>
          <w:szCs w:val="22"/>
        </w:rPr>
        <w:t>and</w:t>
      </w:r>
      <w:r w:rsidRPr="00093AC9">
        <w:rPr>
          <w:rFonts w:ascii="Times New Roman" w:hAnsi="Times New Roman"/>
          <w:color w:val="000000" w:themeColor="text1"/>
          <w:sz w:val="24"/>
          <w:szCs w:val="22"/>
        </w:rPr>
        <w:t xml:space="preserve"> Editing. </w:t>
      </w:r>
      <w:r w:rsidRPr="00093AC9">
        <w:rPr>
          <w:rFonts w:ascii="Times New Roman" w:hAnsi="Times New Roman"/>
          <w:b/>
          <w:bCs/>
          <w:color w:val="000000" w:themeColor="text1"/>
          <w:sz w:val="24"/>
          <w:szCs w:val="22"/>
        </w:rPr>
        <w:t>Qianhong She:</w:t>
      </w:r>
      <w:r w:rsidRPr="00093AC9">
        <w:rPr>
          <w:rFonts w:ascii="Times New Roman" w:hAnsi="Times New Roman"/>
          <w:color w:val="000000" w:themeColor="text1"/>
          <w:sz w:val="24"/>
          <w:szCs w:val="22"/>
        </w:rPr>
        <w:t xml:space="preserve"> Conceptualization, Methodology, Formal Analysis, Visualization, Supervision, Project Administration, Writing – Review &amp; Editing.</w:t>
      </w:r>
    </w:p>
    <w:p w14:paraId="1FF30DA1" w14:textId="77777777" w:rsidR="00093AC9" w:rsidRP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Notes</w:t>
      </w:r>
    </w:p>
    <w:p w14:paraId="0D326AD7" w14:textId="4B3CE679" w:rsidR="00093AC9" w:rsidRPr="00093AC9" w:rsidRDefault="00093AC9" w:rsidP="00093AC9">
      <w:pPr>
        <w:spacing w:line="480" w:lineRule="auto"/>
        <w:rPr>
          <w:rFonts w:ascii="Times New Roman" w:hAnsi="Times New Roman"/>
          <w:color w:val="000000" w:themeColor="text1"/>
          <w:sz w:val="24"/>
          <w:szCs w:val="22"/>
        </w:rPr>
      </w:pPr>
      <w:r w:rsidRPr="00F35FB7">
        <w:rPr>
          <w:rFonts w:ascii="Times New Roman" w:hAnsi="Times New Roman"/>
          <w:color w:val="000000" w:themeColor="text1"/>
          <w:sz w:val="24"/>
          <w:szCs w:val="22"/>
          <w:highlight w:val="yellow"/>
        </w:rPr>
        <w:t>Competing interests:</w:t>
      </w:r>
    </w:p>
    <w:p w14:paraId="3E691264" w14:textId="77777777" w:rsidR="00093AC9" w:rsidRDefault="00093AC9" w:rsidP="00093AC9">
      <w:pPr>
        <w:spacing w:line="480" w:lineRule="auto"/>
        <w:rPr>
          <w:rFonts w:ascii="Times New Roman" w:hAnsi="Times New Roman"/>
          <w:color w:val="000000" w:themeColor="text1"/>
          <w:sz w:val="24"/>
          <w:szCs w:val="22"/>
        </w:rPr>
      </w:pPr>
    </w:p>
    <w:p w14:paraId="0204439E"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Acknowledgements</w:t>
      </w:r>
    </w:p>
    <w:p w14:paraId="75BADAA6" w14:textId="0DF95E42" w:rsidR="00093AC9" w:rsidRPr="004E58CA" w:rsidRDefault="00093AC9" w:rsidP="00093AC9">
      <w:pPr>
        <w:spacing w:line="480" w:lineRule="auto"/>
        <w:rPr>
          <w:rFonts w:ascii="Times New Roman" w:hAnsi="Times New Roman" w:cs="Times New Roman"/>
          <w:color w:val="000000" w:themeColor="text1"/>
          <w:sz w:val="24"/>
        </w:rPr>
      </w:pPr>
      <w:r w:rsidRPr="00F35FB7">
        <w:rPr>
          <w:rFonts w:ascii="Times New Roman" w:eastAsia="Times New Roman" w:hAnsi="Times New Roman" w:cs="Times New Roman"/>
          <w:color w:val="000000" w:themeColor="text1"/>
          <w:sz w:val="24"/>
          <w:highlight w:val="yellow"/>
        </w:rPr>
        <w:t>This research was supported by</w:t>
      </w:r>
      <w:r w:rsidRPr="00093AC9">
        <w:rPr>
          <w:rFonts w:ascii="Times New Roman" w:eastAsia="Times New Roman" w:hAnsi="Times New Roman" w:cs="Times New Roman"/>
          <w:color w:val="000000" w:themeColor="text1"/>
          <w:sz w:val="24"/>
        </w:rPr>
        <w:t xml:space="preserve"> </w:t>
      </w:r>
    </w:p>
    <w:p w14:paraId="1C98A99D" w14:textId="5D990A54" w:rsidR="001A2794" w:rsidRPr="00093AC9" w:rsidRDefault="004E58CA" w:rsidP="004E58CA">
      <w:pPr>
        <w:pStyle w:val="report1"/>
        <w:spacing w:before="156" w:after="156"/>
        <w:rPr>
          <w:rFonts w:eastAsiaTheme="minorEastAsia"/>
          <w:color w:val="000000" w:themeColor="text1"/>
        </w:rPr>
      </w:pPr>
      <w:r w:rsidRPr="00093AC9">
        <w:rPr>
          <w:rFonts w:eastAsiaTheme="minorEastAsia" w:hint="eastAsia"/>
          <w:color w:val="000000" w:themeColor="text1"/>
        </w:rPr>
        <w:lastRenderedPageBreak/>
        <w:t>Reference</w:t>
      </w:r>
      <w:r w:rsidRPr="006F7621">
        <w:rPr>
          <w:rFonts w:cs="Times New Roman"/>
          <w:sz w:val="24"/>
        </w:rPr>
        <w:t xml:space="preserve"> </w:t>
      </w:r>
    </w:p>
    <w:p w14:paraId="4366853F" w14:textId="77777777" w:rsidR="00D5506E" w:rsidRPr="00D5506E" w:rsidRDefault="00304ABF" w:rsidP="00D5506E">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D5506E" w:rsidRPr="00D5506E">
        <w:t>1.</w:t>
      </w:r>
      <w:r w:rsidR="00D5506E" w:rsidRPr="00D5506E">
        <w:tab/>
        <w:t xml:space="preserve">Guo, L.; Xie, Y.; Sun, W.; Xu, Y.; Sun, Y., Research progress of high-salinity wastewater treatment technology. </w:t>
      </w:r>
      <w:r w:rsidR="00D5506E" w:rsidRPr="00D5506E">
        <w:rPr>
          <w:i/>
        </w:rPr>
        <w:t xml:space="preserve">Water </w:t>
      </w:r>
      <w:r w:rsidR="00D5506E" w:rsidRPr="00D5506E">
        <w:rPr>
          <w:b/>
        </w:rPr>
        <w:t>2023,</w:t>
      </w:r>
      <w:r w:rsidR="00D5506E" w:rsidRPr="00D5506E">
        <w:t xml:space="preserve"> </w:t>
      </w:r>
      <w:r w:rsidR="00D5506E" w:rsidRPr="00D5506E">
        <w:rPr>
          <w:i/>
        </w:rPr>
        <w:t>15</w:t>
      </w:r>
      <w:r w:rsidR="00D5506E" w:rsidRPr="00D5506E">
        <w:t>, (4), 684.</w:t>
      </w:r>
    </w:p>
    <w:p w14:paraId="07FBD4CB" w14:textId="77777777" w:rsidR="00D5506E" w:rsidRPr="00D5506E" w:rsidRDefault="00D5506E" w:rsidP="00D5506E">
      <w:pPr>
        <w:pStyle w:val="EndNoteBibliography"/>
        <w:rPr>
          <w:rFonts w:hint="eastAsia"/>
        </w:rPr>
      </w:pPr>
      <w:r w:rsidRPr="00D5506E">
        <w:t>2.</w:t>
      </w:r>
      <w:r w:rsidRPr="00D5506E">
        <w:tab/>
        <w:t xml:space="preserve">Rehman, Z.; Mushtaq, A., Advancements in Treatment of High-Salinity Wastewater: A Critical. </w:t>
      </w:r>
      <w:r w:rsidRPr="00D5506E">
        <w:rPr>
          <w:i/>
        </w:rPr>
        <w:t xml:space="preserve">Int. J. Chem. Biochem. Sci </w:t>
      </w:r>
      <w:r w:rsidRPr="00D5506E">
        <w:rPr>
          <w:b/>
        </w:rPr>
        <w:t>2023,</w:t>
      </w:r>
      <w:r w:rsidRPr="00D5506E">
        <w:t xml:space="preserve"> </w:t>
      </w:r>
      <w:r w:rsidRPr="00D5506E">
        <w:rPr>
          <w:i/>
        </w:rPr>
        <w:t>23</w:t>
      </w:r>
      <w:r w:rsidRPr="00D5506E">
        <w:t>, 1-10.</w:t>
      </w:r>
    </w:p>
    <w:p w14:paraId="3A668C99" w14:textId="77777777" w:rsidR="00D5506E" w:rsidRPr="00D5506E" w:rsidRDefault="00D5506E" w:rsidP="00D5506E">
      <w:pPr>
        <w:pStyle w:val="EndNoteBibliography"/>
        <w:rPr>
          <w:rFonts w:hint="eastAsia"/>
        </w:rPr>
      </w:pPr>
      <w:r w:rsidRPr="00D5506E">
        <w:t>3.</w:t>
      </w:r>
      <w:r w:rsidRPr="00D5506E">
        <w:tab/>
        <w:t xml:space="preserve">Mohammed, A. S.; Kapri, A.; Goel, R., Heavy metal pollution: source, impact, and remedies. </w:t>
      </w:r>
      <w:r w:rsidRPr="00D5506E">
        <w:rPr>
          <w:i/>
        </w:rPr>
        <w:t xml:space="preserve">Biomanagement of metal-contaminated soils </w:t>
      </w:r>
      <w:r w:rsidRPr="00D5506E">
        <w:rPr>
          <w:b/>
        </w:rPr>
        <w:t>2011</w:t>
      </w:r>
      <w:r w:rsidRPr="00D5506E">
        <w:t>, 1-28.</w:t>
      </w:r>
    </w:p>
    <w:p w14:paraId="6307F247" w14:textId="77777777" w:rsidR="00D5506E" w:rsidRPr="00D5506E" w:rsidRDefault="00D5506E" w:rsidP="00D5506E">
      <w:pPr>
        <w:pStyle w:val="EndNoteBibliography"/>
        <w:rPr>
          <w:rFonts w:hint="eastAsia"/>
        </w:rPr>
      </w:pPr>
      <w:r w:rsidRPr="00D5506E">
        <w:t>4.</w:t>
      </w:r>
      <w:r w:rsidRPr="00D5506E">
        <w:tab/>
        <w:t xml:space="preserve">Capodici, M.; Cosenza, A.; Di Bella, G.; Di Trapani, D.; Viviani, G.; Mannina, G., High salinity wastewater treatment by membrane bioreactors. </w:t>
      </w:r>
      <w:r w:rsidRPr="00D5506E">
        <w:rPr>
          <w:i/>
        </w:rPr>
        <w:t xml:space="preserve">Current developments in biotechnology and bioengineering </w:t>
      </w:r>
      <w:r w:rsidRPr="00D5506E">
        <w:rPr>
          <w:b/>
        </w:rPr>
        <w:t>2020</w:t>
      </w:r>
      <w:r w:rsidRPr="00D5506E">
        <w:t>, 177-204.</w:t>
      </w:r>
    </w:p>
    <w:p w14:paraId="27EBF014" w14:textId="77777777" w:rsidR="00D5506E" w:rsidRPr="00D5506E" w:rsidRDefault="00D5506E" w:rsidP="00D5506E">
      <w:pPr>
        <w:pStyle w:val="EndNoteBibliography"/>
        <w:rPr>
          <w:rFonts w:hint="eastAsia"/>
        </w:rPr>
      </w:pPr>
      <w:r w:rsidRPr="00D5506E">
        <w:t>5.</w:t>
      </w:r>
      <w:r w:rsidRPr="00D5506E">
        <w:tab/>
        <w:t xml:space="preserve">Kabir, M. M.; Sabur, G. M.; Akter, M. M.; Nam, S. Y.; Im, K. S.; Tijing, L.; Shon, H. K., Electrodialysis desalination, resource and energy recovery from water industries for a circular economy. </w:t>
      </w:r>
      <w:r w:rsidRPr="00D5506E">
        <w:rPr>
          <w:i/>
        </w:rPr>
        <w:t xml:space="preserve">Desalination </w:t>
      </w:r>
      <w:r w:rsidRPr="00D5506E">
        <w:rPr>
          <w:b/>
        </w:rPr>
        <w:t>2024,</w:t>
      </w:r>
      <w:r w:rsidRPr="00D5506E">
        <w:t xml:space="preserve"> </w:t>
      </w:r>
      <w:r w:rsidRPr="00D5506E">
        <w:rPr>
          <w:i/>
        </w:rPr>
        <w:t>569</w:t>
      </w:r>
      <w:r w:rsidRPr="00D5506E">
        <w:t>.</w:t>
      </w:r>
    </w:p>
    <w:p w14:paraId="5F930C04" w14:textId="77777777" w:rsidR="00D5506E" w:rsidRPr="00D5506E" w:rsidRDefault="00D5506E" w:rsidP="00D5506E">
      <w:pPr>
        <w:pStyle w:val="EndNoteBibliography"/>
        <w:rPr>
          <w:rFonts w:hint="eastAsia"/>
        </w:rPr>
      </w:pPr>
      <w:r w:rsidRPr="00D5506E">
        <w:t>6.</w:t>
      </w:r>
      <w:r w:rsidRPr="00D5506E">
        <w:tab/>
        <w:t xml:space="preserve">Dolnicar, S.; Schafer, A. I., Desalinated versus recycled water: public perceptions and profiles of the accepters. </w:t>
      </w:r>
      <w:r w:rsidRPr="00D5506E">
        <w:rPr>
          <w:i/>
        </w:rPr>
        <w:t xml:space="preserve">J Environ Manage </w:t>
      </w:r>
      <w:r w:rsidRPr="00D5506E">
        <w:rPr>
          <w:b/>
        </w:rPr>
        <w:t>2009,</w:t>
      </w:r>
      <w:r w:rsidRPr="00D5506E">
        <w:t xml:space="preserve"> </w:t>
      </w:r>
      <w:r w:rsidRPr="00D5506E">
        <w:rPr>
          <w:i/>
        </w:rPr>
        <w:t>90</w:t>
      </w:r>
      <w:r w:rsidRPr="00D5506E">
        <w:t>, (2), 888-900.</w:t>
      </w:r>
    </w:p>
    <w:p w14:paraId="7F935CED" w14:textId="77777777" w:rsidR="00D5506E" w:rsidRPr="00D5506E" w:rsidRDefault="00D5506E" w:rsidP="00D5506E">
      <w:pPr>
        <w:pStyle w:val="EndNoteBibliography"/>
        <w:rPr>
          <w:rFonts w:hint="eastAsia"/>
        </w:rPr>
      </w:pPr>
      <w:r w:rsidRPr="00D5506E">
        <w:t>7.</w:t>
      </w:r>
      <w:r w:rsidRPr="00D5506E">
        <w:tab/>
        <w:t xml:space="preserve">Valero, F.; Barceló, A.; Arbós, R., Electrodialysis technology: theory and applications. </w:t>
      </w:r>
      <w:r w:rsidRPr="00D5506E">
        <w:rPr>
          <w:i/>
        </w:rPr>
        <w:t xml:space="preserve">Desalination, trends and technologies </w:t>
      </w:r>
      <w:r w:rsidRPr="00D5506E">
        <w:rPr>
          <w:b/>
        </w:rPr>
        <w:t>2011,</w:t>
      </w:r>
      <w:r w:rsidRPr="00D5506E">
        <w:t xml:space="preserve"> </w:t>
      </w:r>
      <w:r w:rsidRPr="00D5506E">
        <w:rPr>
          <w:i/>
        </w:rPr>
        <w:t>28</w:t>
      </w:r>
      <w:r w:rsidRPr="00D5506E">
        <w:t>, 3-20.</w:t>
      </w:r>
    </w:p>
    <w:p w14:paraId="3E383355" w14:textId="77777777" w:rsidR="00D5506E" w:rsidRPr="00D5506E" w:rsidRDefault="00D5506E" w:rsidP="00D5506E">
      <w:pPr>
        <w:pStyle w:val="EndNoteBibliography"/>
        <w:rPr>
          <w:rFonts w:hint="eastAsia"/>
        </w:rPr>
      </w:pPr>
      <w:r w:rsidRPr="00D5506E">
        <w:t>8.</w:t>
      </w:r>
      <w:r w:rsidRPr="00D5506E">
        <w:tab/>
        <w:t xml:space="preserve">Strathmann, H., Electrodialysis, a mature technology with a multitude of new applications. </w:t>
      </w:r>
      <w:r w:rsidRPr="00D5506E">
        <w:rPr>
          <w:i/>
        </w:rPr>
        <w:t xml:space="preserve">Desalination </w:t>
      </w:r>
      <w:r w:rsidRPr="00D5506E">
        <w:rPr>
          <w:b/>
        </w:rPr>
        <w:t>2010,</w:t>
      </w:r>
      <w:r w:rsidRPr="00D5506E">
        <w:t xml:space="preserve"> </w:t>
      </w:r>
      <w:r w:rsidRPr="00D5506E">
        <w:rPr>
          <w:i/>
        </w:rPr>
        <w:t>264</w:t>
      </w:r>
      <w:r w:rsidRPr="00D5506E">
        <w:t>, (3), 268-288.</w:t>
      </w:r>
    </w:p>
    <w:p w14:paraId="240632F3" w14:textId="77777777" w:rsidR="00D5506E" w:rsidRPr="00D5506E" w:rsidRDefault="00D5506E" w:rsidP="00D5506E">
      <w:pPr>
        <w:pStyle w:val="EndNoteBibliography"/>
        <w:rPr>
          <w:rFonts w:hint="eastAsia"/>
        </w:rPr>
      </w:pPr>
      <w:r w:rsidRPr="00D5506E">
        <w:rPr>
          <w:rFonts w:hint="eastAsia"/>
        </w:rPr>
        <w:t>9.</w:t>
      </w:r>
      <w:r w:rsidRPr="00D5506E">
        <w:rPr>
          <w:rFonts w:hint="eastAsia"/>
        </w:rPr>
        <w:tab/>
        <w:t xml:space="preserve">Xu, T.; Huang, C., Electrodialysis‐based separation technologies: a critical review. </w:t>
      </w:r>
      <w:r w:rsidRPr="00D5506E">
        <w:rPr>
          <w:rFonts w:hint="eastAsia"/>
          <w:i/>
        </w:rPr>
        <w:t xml:space="preserve">AIChE journal </w:t>
      </w:r>
      <w:r w:rsidRPr="00D5506E">
        <w:rPr>
          <w:rFonts w:hint="eastAsia"/>
          <w:b/>
        </w:rPr>
        <w:t>2008,</w:t>
      </w:r>
      <w:r w:rsidRPr="00D5506E">
        <w:rPr>
          <w:rFonts w:hint="eastAsia"/>
        </w:rPr>
        <w:t xml:space="preserve"> </w:t>
      </w:r>
      <w:r w:rsidRPr="00D5506E">
        <w:rPr>
          <w:rFonts w:hint="eastAsia"/>
          <w:i/>
        </w:rPr>
        <w:t>54</w:t>
      </w:r>
      <w:r w:rsidRPr="00D5506E">
        <w:rPr>
          <w:rFonts w:hint="eastAsia"/>
        </w:rPr>
        <w:t>, (12), 3147-3159.</w:t>
      </w:r>
    </w:p>
    <w:p w14:paraId="71F4446B" w14:textId="77777777" w:rsidR="00D5506E" w:rsidRPr="00D5506E" w:rsidRDefault="00D5506E" w:rsidP="00D5506E">
      <w:pPr>
        <w:pStyle w:val="EndNoteBibliography"/>
        <w:rPr>
          <w:rFonts w:hint="eastAsia"/>
        </w:rPr>
      </w:pPr>
      <w:r w:rsidRPr="00D5506E">
        <w:t>10.</w:t>
      </w:r>
      <w:r w:rsidRPr="00D5506E">
        <w:tab/>
        <w:t xml:space="preserve">Huang, C.; Xu, T., Electrodialysis with bipolar membranes for sustainable development. </w:t>
      </w:r>
      <w:r w:rsidRPr="00D5506E">
        <w:rPr>
          <w:i/>
        </w:rPr>
        <w:t xml:space="preserve">Environmental science &amp; technology </w:t>
      </w:r>
      <w:r w:rsidRPr="00D5506E">
        <w:rPr>
          <w:b/>
        </w:rPr>
        <w:t>2006,</w:t>
      </w:r>
      <w:r w:rsidRPr="00D5506E">
        <w:t xml:space="preserve"> </w:t>
      </w:r>
      <w:r w:rsidRPr="00D5506E">
        <w:rPr>
          <w:i/>
        </w:rPr>
        <w:t>40</w:t>
      </w:r>
      <w:r w:rsidRPr="00D5506E">
        <w:t>, (17), 5233-5243.</w:t>
      </w:r>
    </w:p>
    <w:p w14:paraId="31A3507E" w14:textId="77777777" w:rsidR="00D5506E" w:rsidRPr="00D5506E" w:rsidRDefault="00D5506E" w:rsidP="00D5506E">
      <w:pPr>
        <w:pStyle w:val="EndNoteBibliography"/>
        <w:rPr>
          <w:rFonts w:hint="eastAsia"/>
        </w:rPr>
      </w:pPr>
      <w:r w:rsidRPr="00D5506E">
        <w:t>11.</w:t>
      </w:r>
      <w:r w:rsidRPr="00D5506E">
        <w:tab/>
        <w:t xml:space="preserve">Zhang, X.; Lu, W.; Ren, H.; Cong, W., Sulfuric acid and ammonia generation by bipolar membranes electrodialysis: Transport rate model for ion and water through anion exchange membrane. </w:t>
      </w:r>
      <w:r w:rsidRPr="00D5506E">
        <w:rPr>
          <w:i/>
        </w:rPr>
        <w:t xml:space="preserve">Chemical and Biochemical Engineering Quarterly </w:t>
      </w:r>
      <w:r w:rsidRPr="00D5506E">
        <w:rPr>
          <w:b/>
        </w:rPr>
        <w:t>2008,</w:t>
      </w:r>
      <w:r w:rsidRPr="00D5506E">
        <w:t xml:space="preserve"> </w:t>
      </w:r>
      <w:r w:rsidRPr="00D5506E">
        <w:rPr>
          <w:i/>
        </w:rPr>
        <w:t>22</w:t>
      </w:r>
      <w:r w:rsidRPr="00D5506E">
        <w:t>, (1), 1-8.</w:t>
      </w:r>
    </w:p>
    <w:p w14:paraId="6455B31F" w14:textId="77777777" w:rsidR="00D5506E" w:rsidRPr="00D5506E" w:rsidRDefault="00D5506E" w:rsidP="00D5506E">
      <w:pPr>
        <w:pStyle w:val="EndNoteBibliography"/>
        <w:rPr>
          <w:rFonts w:hint="eastAsia"/>
        </w:rPr>
      </w:pPr>
      <w:r w:rsidRPr="00D5506E">
        <w:t>12.</w:t>
      </w:r>
      <w:r w:rsidRPr="00D5506E">
        <w:tab/>
        <w:t xml:space="preserve">Luo, Y.; Liu, Y.; Shen, J.; Van der Bruggen, B., Application of bipolar membrane electrodialysis in environmental protection and resource recovery: a review. </w:t>
      </w:r>
      <w:r w:rsidRPr="00D5506E">
        <w:rPr>
          <w:i/>
        </w:rPr>
        <w:t xml:space="preserve">Membranes </w:t>
      </w:r>
      <w:r w:rsidRPr="00D5506E">
        <w:rPr>
          <w:b/>
        </w:rPr>
        <w:t>2022,</w:t>
      </w:r>
      <w:r w:rsidRPr="00D5506E">
        <w:t xml:space="preserve"> </w:t>
      </w:r>
      <w:r w:rsidRPr="00D5506E">
        <w:rPr>
          <w:i/>
        </w:rPr>
        <w:t>12</w:t>
      </w:r>
      <w:r w:rsidRPr="00D5506E">
        <w:t>, (9), 829.</w:t>
      </w:r>
    </w:p>
    <w:p w14:paraId="49975AA5" w14:textId="77777777" w:rsidR="00D5506E" w:rsidRPr="00D5506E" w:rsidRDefault="00D5506E" w:rsidP="00D5506E">
      <w:pPr>
        <w:pStyle w:val="EndNoteBibliography"/>
        <w:rPr>
          <w:rFonts w:hint="eastAsia"/>
        </w:rPr>
      </w:pPr>
      <w:r w:rsidRPr="00D5506E">
        <w:t>13.</w:t>
      </w:r>
      <w:r w:rsidRPr="00D5506E">
        <w:tab/>
        <w:t xml:space="preserve">Ghyselbrecht, K.; Huygebaert, M.; Van der Bruggen, B.; Ballet, R.; Meesschaert, B.; Pinoy, L., Desalination of an industrial saline water with conventional and bipolar membrane electrodialysis. </w:t>
      </w:r>
      <w:r w:rsidRPr="00D5506E">
        <w:rPr>
          <w:i/>
        </w:rPr>
        <w:t xml:space="preserve">Desalination </w:t>
      </w:r>
      <w:r w:rsidRPr="00D5506E">
        <w:rPr>
          <w:b/>
        </w:rPr>
        <w:t>2013,</w:t>
      </w:r>
      <w:r w:rsidRPr="00D5506E">
        <w:t xml:space="preserve"> </w:t>
      </w:r>
      <w:r w:rsidRPr="00D5506E">
        <w:rPr>
          <w:i/>
        </w:rPr>
        <w:t>318</w:t>
      </w:r>
      <w:r w:rsidRPr="00D5506E">
        <w:t>, 9-18.</w:t>
      </w:r>
    </w:p>
    <w:p w14:paraId="7C2A2095" w14:textId="77777777" w:rsidR="00D5506E" w:rsidRPr="00D5506E" w:rsidRDefault="00D5506E" w:rsidP="00D5506E">
      <w:pPr>
        <w:pStyle w:val="EndNoteBibliography"/>
        <w:rPr>
          <w:rFonts w:hint="eastAsia"/>
        </w:rPr>
      </w:pPr>
      <w:r w:rsidRPr="00D5506E">
        <w:t>14.</w:t>
      </w:r>
      <w:r w:rsidRPr="00D5506E">
        <w:tab/>
        <w:t xml:space="preserve">Reig, M.; Valderrama, C.; Gibert, O.; Cortina, J. L., Selectrodialysis and bipolar membrane electrodialysis combination for industrial process brines treatment: Monovalent-divalent ions separation and acid and base production. </w:t>
      </w:r>
      <w:r w:rsidRPr="00D5506E">
        <w:rPr>
          <w:i/>
        </w:rPr>
        <w:t xml:space="preserve">Desalination </w:t>
      </w:r>
      <w:r w:rsidRPr="00D5506E">
        <w:rPr>
          <w:b/>
        </w:rPr>
        <w:t>2016,</w:t>
      </w:r>
      <w:r w:rsidRPr="00D5506E">
        <w:t xml:space="preserve"> </w:t>
      </w:r>
      <w:r w:rsidRPr="00D5506E">
        <w:rPr>
          <w:i/>
        </w:rPr>
        <w:t>399</w:t>
      </w:r>
      <w:r w:rsidRPr="00D5506E">
        <w:t>, 88-95.</w:t>
      </w:r>
    </w:p>
    <w:p w14:paraId="7BFCFFDF" w14:textId="77777777" w:rsidR="00D5506E" w:rsidRPr="00D5506E" w:rsidRDefault="00D5506E" w:rsidP="00D5506E">
      <w:pPr>
        <w:pStyle w:val="EndNoteBibliography"/>
        <w:rPr>
          <w:rFonts w:hint="eastAsia"/>
        </w:rPr>
      </w:pPr>
      <w:r w:rsidRPr="00D5506E">
        <w:t>15.</w:t>
      </w:r>
      <w:r w:rsidRPr="00D5506E">
        <w:tab/>
        <w:t xml:space="preserve">Zhao, W.-Y.; Zhou, M.; Yan, B.; Sun, X.; Liu, Y.; Wang, Y.; Xu, T.; Zhang, Y., Waste conversion and resource recovery from wastewater by ion exchange membranes: state-of-the-art and perspective. </w:t>
      </w:r>
      <w:r w:rsidRPr="00D5506E">
        <w:rPr>
          <w:i/>
        </w:rPr>
        <w:t xml:space="preserve">Industrial &amp; Engineering Chemistry Research </w:t>
      </w:r>
      <w:r w:rsidRPr="00D5506E">
        <w:rPr>
          <w:b/>
        </w:rPr>
        <w:t>2018,</w:t>
      </w:r>
      <w:r w:rsidRPr="00D5506E">
        <w:t xml:space="preserve"> </w:t>
      </w:r>
      <w:r w:rsidRPr="00D5506E">
        <w:rPr>
          <w:i/>
        </w:rPr>
        <w:t>57</w:t>
      </w:r>
      <w:r w:rsidRPr="00D5506E">
        <w:t>, (18), 6025-6039.</w:t>
      </w:r>
    </w:p>
    <w:p w14:paraId="282BCC28" w14:textId="77777777" w:rsidR="00D5506E" w:rsidRPr="00D5506E" w:rsidRDefault="00D5506E" w:rsidP="00D5506E">
      <w:pPr>
        <w:pStyle w:val="EndNoteBibliography"/>
        <w:rPr>
          <w:rFonts w:hint="eastAsia"/>
        </w:rPr>
      </w:pPr>
      <w:r w:rsidRPr="00D5506E">
        <w:t>16.</w:t>
      </w:r>
      <w:r w:rsidRPr="00D5506E">
        <w:tab/>
        <w:t xml:space="preserve">Shi, L.; Xiao, L.; Hu, Z.; Zhan, X., Nutrient recovery from animal manure using bipolar membrane electrodialysis: Study on product purity and energy efficiency. </w:t>
      </w:r>
      <w:r w:rsidRPr="00D5506E">
        <w:rPr>
          <w:i/>
        </w:rPr>
        <w:t xml:space="preserve">Water Cycle </w:t>
      </w:r>
      <w:r w:rsidRPr="00D5506E">
        <w:rPr>
          <w:b/>
        </w:rPr>
        <w:t>2020,</w:t>
      </w:r>
      <w:r w:rsidRPr="00D5506E">
        <w:t xml:space="preserve"> </w:t>
      </w:r>
      <w:r w:rsidRPr="00D5506E">
        <w:rPr>
          <w:i/>
        </w:rPr>
        <w:t>1</w:t>
      </w:r>
      <w:r w:rsidRPr="00D5506E">
        <w:t>, 54-62.</w:t>
      </w:r>
    </w:p>
    <w:p w14:paraId="4C07623F" w14:textId="77777777" w:rsidR="00D5506E" w:rsidRPr="00D5506E" w:rsidRDefault="00D5506E" w:rsidP="00D5506E">
      <w:pPr>
        <w:pStyle w:val="EndNoteBibliography"/>
        <w:rPr>
          <w:rFonts w:hint="eastAsia"/>
        </w:rPr>
      </w:pPr>
      <w:r w:rsidRPr="00D5506E">
        <w:t>17.</w:t>
      </w:r>
      <w:r w:rsidRPr="00D5506E">
        <w:tab/>
        <w:t xml:space="preserve">Lameloise, M.-L.; Lewandowski, R., Recovering l-malic acid from a beverage industry waste water: Experimental study of the conversion stage using bipolar membrane electrodialysis. </w:t>
      </w:r>
      <w:r w:rsidRPr="00D5506E">
        <w:rPr>
          <w:i/>
        </w:rPr>
        <w:t xml:space="preserve">Journal of Membrane Science </w:t>
      </w:r>
      <w:r w:rsidRPr="00D5506E">
        <w:rPr>
          <w:b/>
        </w:rPr>
        <w:t>2012,</w:t>
      </w:r>
      <w:r w:rsidRPr="00D5506E">
        <w:t xml:space="preserve"> </w:t>
      </w:r>
      <w:r w:rsidRPr="00D5506E">
        <w:rPr>
          <w:i/>
        </w:rPr>
        <w:t>403-404</w:t>
      </w:r>
      <w:r w:rsidRPr="00D5506E">
        <w:t>, 196-202.</w:t>
      </w:r>
    </w:p>
    <w:p w14:paraId="03197AC5" w14:textId="77777777" w:rsidR="00D5506E" w:rsidRPr="00D5506E" w:rsidRDefault="00D5506E" w:rsidP="00D5506E">
      <w:pPr>
        <w:pStyle w:val="EndNoteBibliography"/>
        <w:rPr>
          <w:rFonts w:hint="eastAsia"/>
        </w:rPr>
      </w:pPr>
      <w:r w:rsidRPr="00D5506E">
        <w:t>18.</w:t>
      </w:r>
      <w:r w:rsidRPr="00D5506E">
        <w:tab/>
        <w:t>Erkmen, J.; Yapıcı, S.; Arzutu</w:t>
      </w:r>
      <w:r w:rsidRPr="00D5506E">
        <w:rPr>
          <w:rFonts w:ascii="Cambria" w:hAnsi="Cambria" w:cs="Cambria"/>
        </w:rPr>
        <w:t>ğ</w:t>
      </w:r>
      <w:r w:rsidRPr="00D5506E">
        <w:t>, M. E.; Ayd</w:t>
      </w:r>
      <w:r w:rsidRPr="00D5506E">
        <w:rPr>
          <w:rFonts w:cs="等线 Light" w:hint="eastAsia"/>
        </w:rPr>
        <w:t>ı</w:t>
      </w:r>
      <w:r w:rsidRPr="00D5506E">
        <w:t xml:space="preserve">n, </w:t>
      </w:r>
      <w:r w:rsidRPr="00D5506E">
        <w:rPr>
          <w:rFonts w:cs="等线 Light" w:hint="eastAsia"/>
        </w:rPr>
        <w:t>Ö</w:t>
      </w:r>
      <w:r w:rsidRPr="00D5506E">
        <w:t xml:space="preserve">.; Ata, O. N.; </w:t>
      </w:r>
      <w:r w:rsidRPr="00D5506E">
        <w:rPr>
          <w:rFonts w:cs="等线 Light" w:hint="eastAsia"/>
        </w:rPr>
        <w:t>Ö</w:t>
      </w:r>
      <w:r w:rsidRPr="00D5506E">
        <w:t xml:space="preserve">ner, M. R., Hydrofluoric acid and sodium </w:t>
      </w:r>
      <w:r w:rsidRPr="00D5506E">
        <w:lastRenderedPageBreak/>
        <w:t xml:space="preserve">hydroxide production by bipolar membrane electrodialysis. </w:t>
      </w:r>
      <w:r w:rsidRPr="00D5506E">
        <w:rPr>
          <w:i/>
        </w:rPr>
        <w:t xml:space="preserve">Desalination and Water Treatment </w:t>
      </w:r>
      <w:r w:rsidRPr="00D5506E">
        <w:rPr>
          <w:b/>
        </w:rPr>
        <w:t>2016,</w:t>
      </w:r>
      <w:r w:rsidRPr="00D5506E">
        <w:t xml:space="preserve"> </w:t>
      </w:r>
      <w:r w:rsidRPr="00D5506E">
        <w:rPr>
          <w:i/>
        </w:rPr>
        <w:t>57</w:t>
      </w:r>
      <w:r w:rsidRPr="00D5506E">
        <w:t>, (43), 20254-20260.</w:t>
      </w:r>
    </w:p>
    <w:p w14:paraId="2C2AB213" w14:textId="77777777" w:rsidR="00D5506E" w:rsidRPr="00D5506E" w:rsidRDefault="00D5506E" w:rsidP="00D5506E">
      <w:pPr>
        <w:pStyle w:val="EndNoteBibliography"/>
        <w:rPr>
          <w:rFonts w:hint="eastAsia"/>
        </w:rPr>
      </w:pPr>
      <w:r w:rsidRPr="00D5506E">
        <w:t>19.</w:t>
      </w:r>
      <w:r w:rsidRPr="00D5506E">
        <w:tab/>
        <w:t xml:space="preserve">Qiu, Y.; Yao, L.; Tang, C.; Zhao, Y.; Zhu, J.; Shen, J., Integration of selectrodialysis and selectrodialysis with bipolar membrane to salt lake treatment for the production of lithium hydroxide. </w:t>
      </w:r>
      <w:r w:rsidRPr="00D5506E">
        <w:rPr>
          <w:i/>
        </w:rPr>
        <w:t xml:space="preserve">Desalination </w:t>
      </w:r>
      <w:r w:rsidRPr="00D5506E">
        <w:rPr>
          <w:b/>
        </w:rPr>
        <w:t>2019,</w:t>
      </w:r>
      <w:r w:rsidRPr="00D5506E">
        <w:t xml:space="preserve"> </w:t>
      </w:r>
      <w:r w:rsidRPr="00D5506E">
        <w:rPr>
          <w:i/>
        </w:rPr>
        <w:t>465</w:t>
      </w:r>
      <w:r w:rsidRPr="00D5506E">
        <w:t>, 1-12.</w:t>
      </w:r>
    </w:p>
    <w:p w14:paraId="746B1398" w14:textId="77777777" w:rsidR="00D5506E" w:rsidRPr="00D5506E" w:rsidRDefault="00D5506E" w:rsidP="00D5506E">
      <w:pPr>
        <w:pStyle w:val="EndNoteBibliography"/>
        <w:rPr>
          <w:rFonts w:hint="eastAsia"/>
        </w:rPr>
      </w:pPr>
      <w:r w:rsidRPr="00D5506E">
        <w:t>20.</w:t>
      </w:r>
      <w:r w:rsidRPr="00D5506E">
        <w:tab/>
        <w:t xml:space="preserve">Kishida, M.; Harato, T.; Tokoro, C.; Owada, S., In situ remediation of bauxite residue by sulfuric acid leaching and bipolar-membrane electrodialysis. </w:t>
      </w:r>
      <w:r w:rsidRPr="00D5506E">
        <w:rPr>
          <w:i/>
        </w:rPr>
        <w:t xml:space="preserve">Hydrometallurgy </w:t>
      </w:r>
      <w:r w:rsidRPr="00D5506E">
        <w:rPr>
          <w:b/>
        </w:rPr>
        <w:t>2017,</w:t>
      </w:r>
      <w:r w:rsidRPr="00D5506E">
        <w:t xml:space="preserve"> </w:t>
      </w:r>
      <w:r w:rsidRPr="00D5506E">
        <w:rPr>
          <w:i/>
        </w:rPr>
        <w:t>170</w:t>
      </w:r>
      <w:r w:rsidRPr="00D5506E">
        <w:t>, 58-67.</w:t>
      </w:r>
    </w:p>
    <w:p w14:paraId="5B37E546" w14:textId="77777777" w:rsidR="00D5506E" w:rsidRPr="00D5506E" w:rsidRDefault="00D5506E" w:rsidP="00D5506E">
      <w:pPr>
        <w:pStyle w:val="EndNoteBibliography"/>
        <w:rPr>
          <w:rFonts w:hint="eastAsia"/>
        </w:rPr>
      </w:pPr>
      <w:r w:rsidRPr="00D5506E">
        <w:t>21.</w:t>
      </w:r>
      <w:r w:rsidRPr="00D5506E">
        <w:tab/>
        <w:t xml:space="preserve">Trivedi, G.; Shah, B.; Adhikary, S.; Rangarajan, R., Studies on bipolar membranes: Part III: Conversion of sodium phosphate to phosphoric acid and sodium hydroxide. </w:t>
      </w:r>
      <w:r w:rsidRPr="00D5506E">
        <w:rPr>
          <w:i/>
        </w:rPr>
        <w:t xml:space="preserve">Reactive and Functional Polymers </w:t>
      </w:r>
      <w:r w:rsidRPr="00D5506E">
        <w:rPr>
          <w:b/>
        </w:rPr>
        <w:t>1999,</w:t>
      </w:r>
      <w:r w:rsidRPr="00D5506E">
        <w:t xml:space="preserve"> </w:t>
      </w:r>
      <w:r w:rsidRPr="00D5506E">
        <w:rPr>
          <w:i/>
        </w:rPr>
        <w:t>39</w:t>
      </w:r>
      <w:r w:rsidRPr="00D5506E">
        <w:t>, (1), 91-97.</w:t>
      </w:r>
    </w:p>
    <w:p w14:paraId="2AB12B3C" w14:textId="77777777" w:rsidR="00D5506E" w:rsidRPr="00D5506E" w:rsidRDefault="00D5506E" w:rsidP="00D5506E">
      <w:pPr>
        <w:pStyle w:val="EndNoteBibliography"/>
        <w:rPr>
          <w:rFonts w:hint="eastAsia"/>
        </w:rPr>
      </w:pPr>
      <w:r w:rsidRPr="00D5506E">
        <w:t>22.</w:t>
      </w:r>
      <w:r w:rsidRPr="00D5506E">
        <w:tab/>
        <w:t xml:space="preserve">Trivedi, G.; Shah, B.; Adhikary, S.; Indusekhar, V.; Rangarajan, R., Studies on bipolar membranes. Part II—Conversion of sodium acetate to acetic acid and sodium hydroxide. </w:t>
      </w:r>
      <w:r w:rsidRPr="00D5506E">
        <w:rPr>
          <w:i/>
        </w:rPr>
        <w:t xml:space="preserve">Reactive and Functional Polymers </w:t>
      </w:r>
      <w:r w:rsidRPr="00D5506E">
        <w:rPr>
          <w:b/>
        </w:rPr>
        <w:t>1997,</w:t>
      </w:r>
      <w:r w:rsidRPr="00D5506E">
        <w:t xml:space="preserve"> </w:t>
      </w:r>
      <w:r w:rsidRPr="00D5506E">
        <w:rPr>
          <w:i/>
        </w:rPr>
        <w:t>32</w:t>
      </w:r>
      <w:r w:rsidRPr="00D5506E">
        <w:t>, (2), 209-215.</w:t>
      </w:r>
    </w:p>
    <w:p w14:paraId="4CBE4B0A" w14:textId="77777777" w:rsidR="00D5506E" w:rsidRPr="00D5506E" w:rsidRDefault="00D5506E" w:rsidP="00D5506E">
      <w:pPr>
        <w:pStyle w:val="EndNoteBibliography"/>
        <w:rPr>
          <w:rFonts w:hint="eastAsia"/>
        </w:rPr>
      </w:pPr>
      <w:r w:rsidRPr="00D5506E">
        <w:t>23.</w:t>
      </w:r>
      <w:r w:rsidRPr="00D5506E">
        <w:tab/>
        <w:t xml:space="preserve">Tongwen, X.; Weihua, Y., Citric acid production by electrodialysis with bipolar membranes. </w:t>
      </w:r>
      <w:r w:rsidRPr="00D5506E">
        <w:rPr>
          <w:i/>
        </w:rPr>
        <w:t xml:space="preserve">Chemical Engineering and Processing: Process Intensification </w:t>
      </w:r>
      <w:r w:rsidRPr="00D5506E">
        <w:rPr>
          <w:b/>
        </w:rPr>
        <w:t>2002,</w:t>
      </w:r>
      <w:r w:rsidRPr="00D5506E">
        <w:t xml:space="preserve"> </w:t>
      </w:r>
      <w:r w:rsidRPr="00D5506E">
        <w:rPr>
          <w:i/>
        </w:rPr>
        <w:t>41</w:t>
      </w:r>
      <w:r w:rsidRPr="00D5506E">
        <w:t>, (6), 519-524.</w:t>
      </w:r>
    </w:p>
    <w:p w14:paraId="226989C5" w14:textId="77777777" w:rsidR="00D5506E" w:rsidRPr="00D5506E" w:rsidRDefault="00D5506E" w:rsidP="00D5506E">
      <w:pPr>
        <w:pStyle w:val="EndNoteBibliography"/>
        <w:rPr>
          <w:rFonts w:hint="eastAsia"/>
        </w:rPr>
      </w:pPr>
      <w:r w:rsidRPr="00D5506E">
        <w:t>24.</w:t>
      </w:r>
      <w:r w:rsidRPr="00D5506E">
        <w:tab/>
        <w:t xml:space="preserve">Wei, Y.; Li, C.; Wang, Y.; Zhang, X.; Li, Q.; Xu, T., Regenerating sodium hydroxide from the spent caustic by bipolar membrane electrodialysis (BMED). </w:t>
      </w:r>
      <w:r w:rsidRPr="00D5506E">
        <w:rPr>
          <w:i/>
        </w:rPr>
        <w:t xml:space="preserve">Separation and Purification Technology </w:t>
      </w:r>
      <w:r w:rsidRPr="00D5506E">
        <w:rPr>
          <w:b/>
        </w:rPr>
        <w:t>2012,</w:t>
      </w:r>
      <w:r w:rsidRPr="00D5506E">
        <w:t xml:space="preserve"> </w:t>
      </w:r>
      <w:r w:rsidRPr="00D5506E">
        <w:rPr>
          <w:i/>
        </w:rPr>
        <w:t>86</w:t>
      </w:r>
      <w:r w:rsidRPr="00D5506E">
        <w:t>, 49-54.</w:t>
      </w:r>
    </w:p>
    <w:p w14:paraId="3DF281EB" w14:textId="77777777" w:rsidR="00D5506E" w:rsidRPr="00D5506E" w:rsidRDefault="00D5506E" w:rsidP="00D5506E">
      <w:pPr>
        <w:pStyle w:val="EndNoteBibliography"/>
        <w:rPr>
          <w:rFonts w:hint="eastAsia"/>
        </w:rPr>
      </w:pPr>
      <w:r w:rsidRPr="00D5506E">
        <w:t>25.</w:t>
      </w:r>
      <w:r w:rsidRPr="00D5506E">
        <w:tab/>
        <w:t xml:space="preserve">Ren, H.; Wang, Q.; Zhang, X.; Kang, R.; Shi, S.; Cong, W., Membrane fouling caused by amino acid and calcium during bipolar membrane electrodialysis. </w:t>
      </w:r>
      <w:r w:rsidRPr="00D5506E">
        <w:rPr>
          <w:i/>
        </w:rPr>
        <w:t xml:space="preserve">Journal of Chemical Technology &amp; Biotechnology </w:t>
      </w:r>
      <w:r w:rsidRPr="00D5506E">
        <w:rPr>
          <w:b/>
        </w:rPr>
        <w:t>2008,</w:t>
      </w:r>
      <w:r w:rsidRPr="00D5506E">
        <w:t xml:space="preserve"> </w:t>
      </w:r>
      <w:r w:rsidRPr="00D5506E">
        <w:rPr>
          <w:i/>
        </w:rPr>
        <w:t>83</w:t>
      </w:r>
      <w:r w:rsidRPr="00D5506E">
        <w:t>, (11), 1551-1557.</w:t>
      </w:r>
    </w:p>
    <w:p w14:paraId="3F363342" w14:textId="77777777" w:rsidR="00D5506E" w:rsidRPr="00D5506E" w:rsidRDefault="00D5506E" w:rsidP="00D5506E">
      <w:pPr>
        <w:pStyle w:val="EndNoteBibliography"/>
        <w:rPr>
          <w:rFonts w:hint="eastAsia"/>
        </w:rPr>
      </w:pPr>
      <w:r w:rsidRPr="00D5506E">
        <w:t>26.</w:t>
      </w:r>
      <w:r w:rsidRPr="00D5506E">
        <w:tab/>
        <w:t xml:space="preserve">Tran, A. T.; Jullok, N.; Meesschaert, B.; Pinoy, L.; Van der Bruggen, B., Pellet reactor pretreatment: a feasible method to reduce scaling in bipolar membrane electrodialysis. </w:t>
      </w:r>
      <w:r w:rsidRPr="00D5506E">
        <w:rPr>
          <w:i/>
        </w:rPr>
        <w:t xml:space="preserve">J Colloid Interface Sci </w:t>
      </w:r>
      <w:r w:rsidRPr="00D5506E">
        <w:rPr>
          <w:b/>
        </w:rPr>
        <w:t>2013,</w:t>
      </w:r>
      <w:r w:rsidRPr="00D5506E">
        <w:t xml:space="preserve"> </w:t>
      </w:r>
      <w:r w:rsidRPr="00D5506E">
        <w:rPr>
          <w:i/>
        </w:rPr>
        <w:t>401</w:t>
      </w:r>
      <w:r w:rsidRPr="00D5506E">
        <w:t>, 107-15.</w:t>
      </w:r>
    </w:p>
    <w:p w14:paraId="66AA84D9" w14:textId="77777777" w:rsidR="00D5506E" w:rsidRPr="00D5506E" w:rsidRDefault="00D5506E" w:rsidP="00D5506E">
      <w:pPr>
        <w:pStyle w:val="EndNoteBibliography"/>
        <w:rPr>
          <w:rFonts w:hint="eastAsia"/>
        </w:rPr>
      </w:pPr>
      <w:r w:rsidRPr="00D5506E">
        <w:t>27.</w:t>
      </w:r>
      <w:r w:rsidRPr="00D5506E">
        <w:tab/>
        <w:t xml:space="preserve">Wang, Q.; Yang, P.; Cong, W., Cation-exchange membrane fouling and cleaning in bipolar membrane electrodialysis of industrial glutamate production wastewater. </w:t>
      </w:r>
      <w:r w:rsidRPr="00D5506E">
        <w:rPr>
          <w:i/>
        </w:rPr>
        <w:t xml:space="preserve">Separation and Purification Technology </w:t>
      </w:r>
      <w:r w:rsidRPr="00D5506E">
        <w:rPr>
          <w:b/>
        </w:rPr>
        <w:t>2011,</w:t>
      </w:r>
      <w:r w:rsidRPr="00D5506E">
        <w:t xml:space="preserve"> </w:t>
      </w:r>
      <w:r w:rsidRPr="00D5506E">
        <w:rPr>
          <w:i/>
        </w:rPr>
        <w:t>79</w:t>
      </w:r>
      <w:r w:rsidRPr="00D5506E">
        <w:t>, (1), 103-113.</w:t>
      </w:r>
    </w:p>
    <w:p w14:paraId="5E878344" w14:textId="77777777" w:rsidR="00D5506E" w:rsidRPr="00D5506E" w:rsidRDefault="00D5506E" w:rsidP="00D5506E">
      <w:pPr>
        <w:pStyle w:val="EndNoteBibliography"/>
        <w:rPr>
          <w:rFonts w:hint="eastAsia"/>
        </w:rPr>
      </w:pPr>
      <w:r w:rsidRPr="00D5506E">
        <w:t>28.</w:t>
      </w:r>
      <w:r w:rsidRPr="00D5506E">
        <w:tab/>
        <w:t xml:space="preserve">Chang, J.-H.; Ellis, A. V.; Tung, C.-H.; Huang, W.-C., Copper cation transport and scaling of ionic exchange membranes using electrodialysis under electroconvection conditions. </w:t>
      </w:r>
      <w:r w:rsidRPr="00D5506E">
        <w:rPr>
          <w:i/>
        </w:rPr>
        <w:t xml:space="preserve">Journal of Membrane Science </w:t>
      </w:r>
      <w:r w:rsidRPr="00D5506E">
        <w:rPr>
          <w:b/>
        </w:rPr>
        <w:t>2010,</w:t>
      </w:r>
      <w:r w:rsidRPr="00D5506E">
        <w:t xml:space="preserve"> </w:t>
      </w:r>
      <w:r w:rsidRPr="00D5506E">
        <w:rPr>
          <w:i/>
        </w:rPr>
        <w:t>361</w:t>
      </w:r>
      <w:r w:rsidRPr="00D5506E">
        <w:t>, (1-2), 56-62.</w:t>
      </w:r>
    </w:p>
    <w:p w14:paraId="5F586052" w14:textId="77777777" w:rsidR="00D5506E" w:rsidRPr="00D5506E" w:rsidRDefault="00D5506E" w:rsidP="00D5506E">
      <w:pPr>
        <w:pStyle w:val="EndNoteBibliography"/>
        <w:rPr>
          <w:rFonts w:hint="eastAsia"/>
        </w:rPr>
      </w:pPr>
      <w:r w:rsidRPr="00D5506E">
        <w:t>29.</w:t>
      </w:r>
      <w:r w:rsidRPr="00D5506E">
        <w:tab/>
        <w:t xml:space="preserve">Al-Amoudi, A.; Lovitt, R. W., Fouling strategies and the cleaning system of NF membranes and factors affecting cleaning efficiency. </w:t>
      </w:r>
      <w:r w:rsidRPr="00D5506E">
        <w:rPr>
          <w:i/>
        </w:rPr>
        <w:t xml:space="preserve">Journal of membrane science </w:t>
      </w:r>
      <w:r w:rsidRPr="00D5506E">
        <w:rPr>
          <w:b/>
        </w:rPr>
        <w:t>2007,</w:t>
      </w:r>
      <w:r w:rsidRPr="00D5506E">
        <w:t xml:space="preserve"> </w:t>
      </w:r>
      <w:r w:rsidRPr="00D5506E">
        <w:rPr>
          <w:i/>
        </w:rPr>
        <w:t>303</w:t>
      </w:r>
      <w:r w:rsidRPr="00D5506E">
        <w:t>, (1-2), 4-28.</w:t>
      </w:r>
    </w:p>
    <w:p w14:paraId="705E56B4" w14:textId="77777777" w:rsidR="00D5506E" w:rsidRPr="00D5506E" w:rsidRDefault="00D5506E" w:rsidP="00D5506E">
      <w:pPr>
        <w:pStyle w:val="EndNoteBibliography"/>
        <w:rPr>
          <w:rFonts w:hint="eastAsia"/>
        </w:rPr>
      </w:pPr>
      <w:r w:rsidRPr="00D5506E">
        <w:t>30.</w:t>
      </w:r>
      <w:r w:rsidRPr="00D5506E">
        <w:tab/>
        <w:t xml:space="preserve">Andreeva, M. A.; Gil, V. V.; Pismenskaya, N. D.; Dammak, L.; Kononenko, N. A.; Larchet, C.; Grande, D.; Nikonenko, V. V., Mitigation of membrane scaling in electrodialysis by electroconvection enhancement, pH adjustment and pulsed electric field application. </w:t>
      </w:r>
      <w:r w:rsidRPr="00D5506E">
        <w:rPr>
          <w:i/>
        </w:rPr>
        <w:t xml:space="preserve">Journal of Membrane Science </w:t>
      </w:r>
      <w:r w:rsidRPr="00D5506E">
        <w:rPr>
          <w:b/>
        </w:rPr>
        <w:t>2018,</w:t>
      </w:r>
      <w:r w:rsidRPr="00D5506E">
        <w:t xml:space="preserve"> </w:t>
      </w:r>
      <w:r w:rsidRPr="00D5506E">
        <w:rPr>
          <w:i/>
        </w:rPr>
        <w:t>549</w:t>
      </w:r>
      <w:r w:rsidRPr="00D5506E">
        <w:t>, 129-140.</w:t>
      </w:r>
    </w:p>
    <w:p w14:paraId="6DF59901" w14:textId="77777777" w:rsidR="00D5506E" w:rsidRPr="00D5506E" w:rsidRDefault="00D5506E" w:rsidP="00D5506E">
      <w:pPr>
        <w:pStyle w:val="EndNoteBibliography"/>
        <w:rPr>
          <w:rFonts w:hint="eastAsia"/>
        </w:rPr>
      </w:pPr>
      <w:r w:rsidRPr="00D5506E">
        <w:t>31.</w:t>
      </w:r>
      <w:r w:rsidRPr="00D5506E">
        <w:tab/>
        <w:t xml:space="preserve">Asraf-Snir, M.; Gilron, J.; Oren, Y., Scaling of cation exchange membranes by gypsum during Donnan exchange and electrodialysis. </w:t>
      </w:r>
      <w:r w:rsidRPr="00D5506E">
        <w:rPr>
          <w:i/>
        </w:rPr>
        <w:t xml:space="preserve">Journal of Membrane Science </w:t>
      </w:r>
      <w:r w:rsidRPr="00D5506E">
        <w:rPr>
          <w:b/>
        </w:rPr>
        <w:t>2018,</w:t>
      </w:r>
      <w:r w:rsidRPr="00D5506E">
        <w:t xml:space="preserve"> </w:t>
      </w:r>
      <w:r w:rsidRPr="00D5506E">
        <w:rPr>
          <w:i/>
        </w:rPr>
        <w:t>567</w:t>
      </w:r>
      <w:r w:rsidRPr="00D5506E">
        <w:t>, 28-38.</w:t>
      </w:r>
    </w:p>
    <w:p w14:paraId="62D8B0A7" w14:textId="77777777" w:rsidR="00D5506E" w:rsidRPr="00D5506E" w:rsidRDefault="00D5506E" w:rsidP="00D5506E">
      <w:pPr>
        <w:pStyle w:val="EndNoteBibliography"/>
        <w:rPr>
          <w:rFonts w:hint="eastAsia"/>
        </w:rPr>
      </w:pPr>
      <w:r w:rsidRPr="00D5506E">
        <w:t>32.</w:t>
      </w:r>
      <w:r w:rsidRPr="00D5506E">
        <w:tab/>
        <w:t xml:space="preserve">Belashova, E.; Mikhaylin, S.; Pismenskaya, N.; Nikonenko, V.; Bazinet, L., Impact of cation-exchange membrane scaling nature on the electrochemical characteristics of membrane system. </w:t>
      </w:r>
      <w:r w:rsidRPr="00D5506E">
        <w:rPr>
          <w:i/>
        </w:rPr>
        <w:t xml:space="preserve">Separation and Purification Technology </w:t>
      </w:r>
      <w:r w:rsidRPr="00D5506E">
        <w:rPr>
          <w:b/>
        </w:rPr>
        <w:t>2017,</w:t>
      </w:r>
      <w:r w:rsidRPr="00D5506E">
        <w:t xml:space="preserve"> </w:t>
      </w:r>
      <w:r w:rsidRPr="00D5506E">
        <w:rPr>
          <w:i/>
        </w:rPr>
        <w:t>189</w:t>
      </w:r>
      <w:r w:rsidRPr="00D5506E">
        <w:t>, 441-448.</w:t>
      </w:r>
    </w:p>
    <w:p w14:paraId="1F06DEA8" w14:textId="77777777" w:rsidR="00D5506E" w:rsidRPr="00D5506E" w:rsidRDefault="00D5506E" w:rsidP="00D5506E">
      <w:pPr>
        <w:pStyle w:val="EndNoteBibliography"/>
        <w:rPr>
          <w:rFonts w:hint="eastAsia"/>
        </w:rPr>
      </w:pPr>
      <w:r w:rsidRPr="00D5506E">
        <w:t>33.</w:t>
      </w:r>
      <w:r w:rsidRPr="00D5506E">
        <w:tab/>
        <w:t xml:space="preserve">Filingeri, A.; Lopez, J.; Culcasi, A.; Leon, T.; Tamburini, A.; Luis Cortina, J.; Micale, G.; Cipollina, A., In-depth insights on multi-ionic transport in Electrodialysis with bipolar membrane systems. </w:t>
      </w:r>
      <w:r w:rsidRPr="00D5506E">
        <w:rPr>
          <w:i/>
        </w:rPr>
        <w:t xml:space="preserve">Chemical Engineering Journal </w:t>
      </w:r>
      <w:r w:rsidRPr="00D5506E">
        <w:rPr>
          <w:b/>
        </w:rPr>
        <w:t>2023,</w:t>
      </w:r>
      <w:r w:rsidRPr="00D5506E">
        <w:t xml:space="preserve"> </w:t>
      </w:r>
      <w:r w:rsidRPr="00D5506E">
        <w:rPr>
          <w:i/>
        </w:rPr>
        <w:t>468</w:t>
      </w:r>
      <w:r w:rsidRPr="00D5506E">
        <w:t>.</w:t>
      </w:r>
    </w:p>
    <w:p w14:paraId="10E33A33" w14:textId="77777777" w:rsidR="00D5506E" w:rsidRPr="00D5506E" w:rsidRDefault="00D5506E" w:rsidP="00D5506E">
      <w:pPr>
        <w:pStyle w:val="EndNoteBibliography"/>
        <w:rPr>
          <w:rFonts w:hint="eastAsia"/>
        </w:rPr>
      </w:pPr>
      <w:r w:rsidRPr="00D5506E">
        <w:t>34.</w:t>
      </w:r>
      <w:r w:rsidRPr="00D5506E">
        <w:tab/>
        <w:t xml:space="preserve">Liu, H.; She, Q., Scaling-Enhanced Scaling during Electrodialysis Desalination. </w:t>
      </w:r>
      <w:r w:rsidRPr="00D5506E">
        <w:rPr>
          <w:i/>
        </w:rPr>
        <w:t xml:space="preserve">ACS ES&amp;T Engineering </w:t>
      </w:r>
      <w:r w:rsidRPr="00D5506E">
        <w:rPr>
          <w:b/>
        </w:rPr>
        <w:t>2024,</w:t>
      </w:r>
      <w:r w:rsidRPr="00D5506E">
        <w:t xml:space="preserve"> </w:t>
      </w:r>
      <w:r w:rsidRPr="00D5506E">
        <w:rPr>
          <w:i/>
        </w:rPr>
        <w:t>4</w:t>
      </w:r>
      <w:r w:rsidRPr="00D5506E">
        <w:t>, (5), 1063-1072.</w:t>
      </w:r>
    </w:p>
    <w:p w14:paraId="7CA8DBF1" w14:textId="77777777" w:rsidR="00D5506E" w:rsidRPr="00D5506E" w:rsidRDefault="00D5506E" w:rsidP="00D5506E">
      <w:pPr>
        <w:pStyle w:val="EndNoteBibliography"/>
        <w:rPr>
          <w:rFonts w:hint="eastAsia"/>
        </w:rPr>
      </w:pPr>
      <w:r w:rsidRPr="00D5506E">
        <w:lastRenderedPageBreak/>
        <w:t>35.</w:t>
      </w:r>
      <w:r w:rsidRPr="00D5506E">
        <w:tab/>
        <w:t xml:space="preserve">Bazinet, L.; Montpetit, D.; Ippersiel, D.; Amiot, J.; Lamarche, F., Identification of skim milk electroacidification fouling: a microscopic approach. </w:t>
      </w:r>
      <w:r w:rsidRPr="00D5506E">
        <w:rPr>
          <w:i/>
        </w:rPr>
        <w:t xml:space="preserve">Journal of colloid and interface science </w:t>
      </w:r>
      <w:r w:rsidRPr="00D5506E">
        <w:rPr>
          <w:b/>
        </w:rPr>
        <w:t>2001,</w:t>
      </w:r>
      <w:r w:rsidRPr="00D5506E">
        <w:t xml:space="preserve"> </w:t>
      </w:r>
      <w:r w:rsidRPr="00D5506E">
        <w:rPr>
          <w:i/>
        </w:rPr>
        <w:t>237</w:t>
      </w:r>
      <w:r w:rsidRPr="00D5506E">
        <w:t>, (1), 62-69.</w:t>
      </w:r>
    </w:p>
    <w:p w14:paraId="2600EC08" w14:textId="77777777" w:rsidR="00D5506E" w:rsidRPr="00D5506E" w:rsidRDefault="00D5506E" w:rsidP="00D5506E">
      <w:pPr>
        <w:pStyle w:val="EndNoteBibliography"/>
        <w:rPr>
          <w:rFonts w:hint="eastAsia"/>
        </w:rPr>
      </w:pPr>
      <w:r w:rsidRPr="00D5506E">
        <w:t>36.</w:t>
      </w:r>
      <w:r w:rsidRPr="00D5506E">
        <w:tab/>
        <w:t xml:space="preserve">Casademont, C.; Farias, M.; Pourcelly, G.; Bazinet, L., Impact of electrodialytic parameters on cation migration kinetics and fouling nature of ion-exchange membranes during treatment of solutions with different magnesium/calcium ratios. </w:t>
      </w:r>
      <w:r w:rsidRPr="00D5506E">
        <w:rPr>
          <w:i/>
        </w:rPr>
        <w:t xml:space="preserve">Journal of Membrane Science </w:t>
      </w:r>
      <w:r w:rsidRPr="00D5506E">
        <w:rPr>
          <w:b/>
        </w:rPr>
        <w:t>2008,</w:t>
      </w:r>
      <w:r w:rsidRPr="00D5506E">
        <w:t xml:space="preserve"> </w:t>
      </w:r>
      <w:r w:rsidRPr="00D5506E">
        <w:rPr>
          <w:i/>
        </w:rPr>
        <w:t>325</w:t>
      </w:r>
      <w:r w:rsidRPr="00D5506E">
        <w:t>, (2), 570-579.</w:t>
      </w:r>
    </w:p>
    <w:p w14:paraId="5B5DF29D" w14:textId="77777777" w:rsidR="00D5506E" w:rsidRPr="00D5506E" w:rsidRDefault="00D5506E" w:rsidP="00D5506E">
      <w:pPr>
        <w:pStyle w:val="EndNoteBibliography"/>
        <w:rPr>
          <w:rFonts w:hint="eastAsia"/>
        </w:rPr>
      </w:pPr>
      <w:r w:rsidRPr="00D5506E">
        <w:t>37.</w:t>
      </w:r>
      <w:r w:rsidRPr="00D5506E">
        <w:tab/>
        <w:t xml:space="preserve">Reig, M.; Casas, S.; Gibert, O.; Valderrama, C.; Cortina, J. L., Integration of nanofiltration and bipolar electrodialysis for valorization of seawater desalination brines: Production of drinking and waste water treatment chemicals. </w:t>
      </w:r>
      <w:r w:rsidRPr="00D5506E">
        <w:rPr>
          <w:i/>
        </w:rPr>
        <w:t xml:space="preserve">Desalination </w:t>
      </w:r>
      <w:r w:rsidRPr="00D5506E">
        <w:rPr>
          <w:b/>
        </w:rPr>
        <w:t>2016,</w:t>
      </w:r>
      <w:r w:rsidRPr="00D5506E">
        <w:t xml:space="preserve"> </w:t>
      </w:r>
      <w:r w:rsidRPr="00D5506E">
        <w:rPr>
          <w:i/>
        </w:rPr>
        <w:t>382</w:t>
      </w:r>
      <w:r w:rsidRPr="00D5506E">
        <w:t>, 13-20.</w:t>
      </w:r>
    </w:p>
    <w:p w14:paraId="08B28FC5" w14:textId="77777777" w:rsidR="00D5506E" w:rsidRPr="00D5506E" w:rsidRDefault="00D5506E" w:rsidP="00D5506E">
      <w:pPr>
        <w:pStyle w:val="EndNoteBibliography"/>
        <w:rPr>
          <w:rFonts w:hint="eastAsia"/>
        </w:rPr>
      </w:pPr>
      <w:r w:rsidRPr="00D5506E">
        <w:t>38.</w:t>
      </w:r>
      <w:r w:rsidRPr="00D5506E">
        <w:tab/>
        <w:t xml:space="preserve">Mehran Aliaskari, H. H., Florencia Saravia, Real Time Monitoring of Scaling Behavior in Bipolar Membrane Electrodialysis. </w:t>
      </w:r>
      <w:r w:rsidRPr="00D5506E">
        <w:rPr>
          <w:i/>
        </w:rPr>
        <w:t xml:space="preserve">Journal of Membrane Science </w:t>
      </w:r>
      <w:r w:rsidRPr="00D5506E">
        <w:rPr>
          <w:b/>
        </w:rPr>
        <w:t>2025</w:t>
      </w:r>
      <w:r w:rsidRPr="00D5506E">
        <w:t>.</w:t>
      </w:r>
    </w:p>
    <w:p w14:paraId="328D2B9A" w14:textId="77777777" w:rsidR="00D5506E" w:rsidRPr="00D5506E" w:rsidRDefault="00D5506E" w:rsidP="00D5506E">
      <w:pPr>
        <w:pStyle w:val="EndNoteBibliography"/>
        <w:rPr>
          <w:rFonts w:hint="eastAsia"/>
        </w:rPr>
      </w:pPr>
      <w:r w:rsidRPr="00D5506E">
        <w:t>39.</w:t>
      </w:r>
      <w:r w:rsidRPr="00D5506E">
        <w:tab/>
        <w:t xml:space="preserve">Cassaro, C.; Virruso, G.; Culcasi, A.; Cipollina, A.; Tamburini, A.; Micale, G., Electrodialysis with bipolar membranes for the sustainable production of chemicals from seawater brines at pilot plant scale. </w:t>
      </w:r>
      <w:r w:rsidRPr="00D5506E">
        <w:rPr>
          <w:i/>
        </w:rPr>
        <w:t xml:space="preserve">ACS Sustainable Chemistry &amp; Engineering </w:t>
      </w:r>
      <w:r w:rsidRPr="00D5506E">
        <w:rPr>
          <w:b/>
        </w:rPr>
        <w:t>2023,</w:t>
      </w:r>
      <w:r w:rsidRPr="00D5506E">
        <w:t xml:space="preserve"> </w:t>
      </w:r>
      <w:r w:rsidRPr="00D5506E">
        <w:rPr>
          <w:i/>
        </w:rPr>
        <w:t>11</w:t>
      </w:r>
      <w:r w:rsidRPr="00D5506E">
        <w:t>, (7), 2989-3000.</w:t>
      </w:r>
    </w:p>
    <w:p w14:paraId="4750BE2D" w14:textId="77777777" w:rsidR="00D5506E" w:rsidRPr="00D5506E" w:rsidRDefault="00D5506E" w:rsidP="00D5506E">
      <w:pPr>
        <w:pStyle w:val="EndNoteBibliography"/>
        <w:rPr>
          <w:rFonts w:hint="eastAsia"/>
        </w:rPr>
      </w:pPr>
      <w:r w:rsidRPr="00D5506E">
        <w:t>40.</w:t>
      </w:r>
      <w:r w:rsidRPr="00D5506E">
        <w:tab/>
        <w:t xml:space="preserve">Dlugolecki, P.; Nymeijer, K.; Metz, S.; Wessling, M., Current status of ion exchange membranes for power generation from salinity gradients. </w:t>
      </w:r>
      <w:r w:rsidRPr="00D5506E">
        <w:rPr>
          <w:i/>
        </w:rPr>
        <w:t xml:space="preserve">Journal of Membrane Science </w:t>
      </w:r>
      <w:r w:rsidRPr="00D5506E">
        <w:rPr>
          <w:b/>
        </w:rPr>
        <w:t>2008,</w:t>
      </w:r>
      <w:r w:rsidRPr="00D5506E">
        <w:t xml:space="preserve"> </w:t>
      </w:r>
      <w:r w:rsidRPr="00D5506E">
        <w:rPr>
          <w:i/>
        </w:rPr>
        <w:t>319</w:t>
      </w:r>
      <w:r w:rsidRPr="00D5506E">
        <w:t>, (1-2), 214-222.</w:t>
      </w:r>
    </w:p>
    <w:p w14:paraId="57DD2F85" w14:textId="77777777" w:rsidR="00D5506E" w:rsidRPr="00D5506E" w:rsidRDefault="00D5506E" w:rsidP="00D5506E">
      <w:pPr>
        <w:pStyle w:val="EndNoteBibliography"/>
        <w:rPr>
          <w:rFonts w:hint="eastAsia"/>
        </w:rPr>
      </w:pPr>
      <w:r w:rsidRPr="00D5506E">
        <w:t>41.</w:t>
      </w:r>
      <w:r w:rsidRPr="00D5506E">
        <w:tab/>
        <w:t xml:space="preserve">Fan, C.; Chen, J.; Chen, Y.; Ji, J.; Teng, H. H., Relationship between solubility and solubility product: The roles of crystal sizes and crystallographic directions. </w:t>
      </w:r>
      <w:r w:rsidRPr="00D5506E">
        <w:rPr>
          <w:i/>
        </w:rPr>
        <w:t xml:space="preserve">Geochimica et Cosmochimica Acta </w:t>
      </w:r>
      <w:r w:rsidRPr="00D5506E">
        <w:rPr>
          <w:b/>
        </w:rPr>
        <w:t>2006,</w:t>
      </w:r>
      <w:r w:rsidRPr="00D5506E">
        <w:t xml:space="preserve"> </w:t>
      </w:r>
      <w:r w:rsidRPr="00D5506E">
        <w:rPr>
          <w:i/>
        </w:rPr>
        <w:t>70</w:t>
      </w:r>
      <w:r w:rsidRPr="00D5506E">
        <w:t>, (15), 3820-3829.</w:t>
      </w:r>
    </w:p>
    <w:p w14:paraId="39260C84" w14:textId="77777777" w:rsidR="00D5506E" w:rsidRPr="00D5506E" w:rsidRDefault="00D5506E" w:rsidP="00D5506E">
      <w:pPr>
        <w:pStyle w:val="EndNoteBibliography"/>
        <w:rPr>
          <w:rFonts w:hint="eastAsia"/>
        </w:rPr>
      </w:pPr>
      <w:r w:rsidRPr="00D5506E">
        <w:t>42.</w:t>
      </w:r>
      <w:r w:rsidRPr="00D5506E">
        <w:tab/>
        <w:t xml:space="preserve">Cao, X.; Harris, W., Carbonate and magnesium interactive effect on calcium phosphate precipitation. </w:t>
      </w:r>
      <w:r w:rsidRPr="00D5506E">
        <w:rPr>
          <w:i/>
        </w:rPr>
        <w:t xml:space="preserve">Environmental science &amp; technology </w:t>
      </w:r>
      <w:r w:rsidRPr="00D5506E">
        <w:rPr>
          <w:b/>
        </w:rPr>
        <w:t>2008,</w:t>
      </w:r>
      <w:r w:rsidRPr="00D5506E">
        <w:t xml:space="preserve"> </w:t>
      </w:r>
      <w:r w:rsidRPr="00D5506E">
        <w:rPr>
          <w:i/>
        </w:rPr>
        <w:t>42</w:t>
      </w:r>
      <w:r w:rsidRPr="00D5506E">
        <w:t>, (2), 436-442.</w:t>
      </w:r>
    </w:p>
    <w:p w14:paraId="71780D61" w14:textId="77777777" w:rsidR="00D5506E" w:rsidRPr="00D5506E" w:rsidRDefault="00D5506E" w:rsidP="00D5506E">
      <w:pPr>
        <w:pStyle w:val="EndNoteBibliography"/>
        <w:rPr>
          <w:rFonts w:hint="eastAsia"/>
        </w:rPr>
      </w:pPr>
      <w:r w:rsidRPr="00D5506E">
        <w:t>43.</w:t>
      </w:r>
      <w:r w:rsidRPr="00D5506E">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D5506E">
        <w:rPr>
          <w:i/>
        </w:rPr>
        <w:t xml:space="preserve">Journal of Membrane Science </w:t>
      </w:r>
      <w:r w:rsidRPr="00D5506E">
        <w:rPr>
          <w:b/>
        </w:rPr>
        <w:t>2017,</w:t>
      </w:r>
      <w:r w:rsidRPr="00D5506E">
        <w:t xml:space="preserve"> </w:t>
      </w:r>
      <w:r w:rsidRPr="00D5506E">
        <w:rPr>
          <w:i/>
        </w:rPr>
        <w:t>540</w:t>
      </w:r>
      <w:r w:rsidRPr="00D5506E">
        <w:t>, 183-191.</w:t>
      </w:r>
    </w:p>
    <w:p w14:paraId="3EE4A12A" w14:textId="77777777" w:rsidR="00D5506E" w:rsidRPr="00D5506E" w:rsidRDefault="00D5506E" w:rsidP="00D5506E">
      <w:pPr>
        <w:pStyle w:val="EndNoteBibliography"/>
        <w:rPr>
          <w:rFonts w:hint="eastAsia"/>
        </w:rPr>
      </w:pPr>
      <w:r w:rsidRPr="00D5506E">
        <w:t>44.</w:t>
      </w:r>
      <w:r w:rsidRPr="00D5506E">
        <w:tab/>
        <w:t xml:space="preserve">Rolf, J.; Cao, T.; Huang, X.; Boo, C.; Li, Q.; Elimelech, M., Inorganic Scaling in Membrane Desalination: Models, Mechanisms, and Characterization Methods. </w:t>
      </w:r>
      <w:r w:rsidRPr="00D5506E">
        <w:rPr>
          <w:i/>
        </w:rPr>
        <w:t xml:space="preserve">Environ Sci Technol </w:t>
      </w:r>
      <w:r w:rsidRPr="00D5506E">
        <w:rPr>
          <w:b/>
        </w:rPr>
        <w:t>2022,</w:t>
      </w:r>
      <w:r w:rsidRPr="00D5506E">
        <w:t xml:space="preserve"> </w:t>
      </w:r>
      <w:r w:rsidRPr="00D5506E">
        <w:rPr>
          <w:i/>
        </w:rPr>
        <w:t>56</w:t>
      </w:r>
      <w:r w:rsidRPr="00D5506E">
        <w:t>, (12), 7484-7511.</w:t>
      </w:r>
    </w:p>
    <w:p w14:paraId="4E5BC522" w14:textId="77777777" w:rsidR="00D5506E" w:rsidRPr="00D5506E" w:rsidRDefault="00D5506E" w:rsidP="00D5506E">
      <w:pPr>
        <w:pStyle w:val="EndNoteBibliography"/>
        <w:rPr>
          <w:rFonts w:hint="eastAsia"/>
        </w:rPr>
      </w:pPr>
      <w:r w:rsidRPr="00D5506E">
        <w:t>45.</w:t>
      </w:r>
      <w:r w:rsidRPr="00D5506E">
        <w:tab/>
        <w:t xml:space="preserve">Lorrain, Y.; Pourcelly, G.; Gavach, C., Influence of cations on the proton leakage through anion-exchange membranes. </w:t>
      </w:r>
      <w:r w:rsidRPr="00D5506E">
        <w:rPr>
          <w:i/>
        </w:rPr>
        <w:t xml:space="preserve">Journal of membrane science </w:t>
      </w:r>
      <w:r w:rsidRPr="00D5506E">
        <w:rPr>
          <w:b/>
        </w:rPr>
        <w:t>1996,</w:t>
      </w:r>
      <w:r w:rsidRPr="00D5506E">
        <w:t xml:space="preserve"> </w:t>
      </w:r>
      <w:r w:rsidRPr="00D5506E">
        <w:rPr>
          <w:i/>
        </w:rPr>
        <w:t>110</w:t>
      </w:r>
      <w:r w:rsidRPr="00D5506E">
        <w:t>, (2), 181-190.</w:t>
      </w:r>
    </w:p>
    <w:p w14:paraId="5DF50A19" w14:textId="77777777" w:rsidR="00D5506E" w:rsidRPr="00D5506E" w:rsidRDefault="00D5506E" w:rsidP="00D5506E">
      <w:pPr>
        <w:pStyle w:val="EndNoteBibliography"/>
        <w:rPr>
          <w:rFonts w:hint="eastAsia"/>
        </w:rPr>
      </w:pPr>
      <w:r w:rsidRPr="00D5506E">
        <w:t>46.</w:t>
      </w:r>
      <w:r w:rsidRPr="00D5506E">
        <w:tab/>
        <w:t xml:space="preserve">Agmon, N., Mechanism of hydroxide mobility. </w:t>
      </w:r>
      <w:r w:rsidRPr="00D5506E">
        <w:rPr>
          <w:i/>
        </w:rPr>
        <w:t xml:space="preserve">Chemical Physics Letters </w:t>
      </w:r>
      <w:r w:rsidRPr="00D5506E">
        <w:rPr>
          <w:b/>
        </w:rPr>
        <w:t>2000,</w:t>
      </w:r>
      <w:r w:rsidRPr="00D5506E">
        <w:t xml:space="preserve"> </w:t>
      </w:r>
      <w:r w:rsidRPr="00D5506E">
        <w:rPr>
          <w:i/>
        </w:rPr>
        <w:t>319</w:t>
      </w:r>
      <w:r w:rsidRPr="00D5506E">
        <w:t>, (3-4), 247-252.</w:t>
      </w:r>
    </w:p>
    <w:p w14:paraId="395FAB8A" w14:textId="77777777" w:rsidR="00D5506E" w:rsidRPr="00D5506E" w:rsidRDefault="00D5506E" w:rsidP="00D5506E">
      <w:pPr>
        <w:pStyle w:val="EndNoteBibliography"/>
        <w:rPr>
          <w:rFonts w:hint="eastAsia"/>
        </w:rPr>
      </w:pPr>
      <w:r w:rsidRPr="00D5506E">
        <w:t>47.</w:t>
      </w:r>
      <w:r w:rsidRPr="00D5506E">
        <w:tab/>
        <w:t xml:space="preserve">Gou, M.; Zhao, Y.; Li, B.; Li, Y.; Li, Z.; Wang, M., Scaling behavior of cation exchange membrane induced by Ca2+ during the electrodialysis for enriching lithium-containing solutions. </w:t>
      </w:r>
      <w:r w:rsidRPr="00D5506E">
        <w:rPr>
          <w:i/>
        </w:rPr>
        <w:t xml:space="preserve">Journal of Membrane Science </w:t>
      </w:r>
      <w:r w:rsidRPr="00D5506E">
        <w:rPr>
          <w:b/>
        </w:rPr>
        <w:t>2025,</w:t>
      </w:r>
      <w:r w:rsidRPr="00D5506E">
        <w:t xml:space="preserve"> </w:t>
      </w:r>
      <w:r w:rsidRPr="00D5506E">
        <w:rPr>
          <w:i/>
        </w:rPr>
        <w:t>713</w:t>
      </w:r>
      <w:r w:rsidRPr="00D5506E">
        <w:t>.</w:t>
      </w:r>
    </w:p>
    <w:p w14:paraId="7A2CEB1E" w14:textId="77777777" w:rsidR="00D5506E" w:rsidRPr="00D5506E" w:rsidRDefault="00D5506E" w:rsidP="00D5506E">
      <w:pPr>
        <w:pStyle w:val="EndNoteBibliography"/>
        <w:rPr>
          <w:rFonts w:hint="eastAsia"/>
        </w:rPr>
      </w:pPr>
      <w:r w:rsidRPr="00D5506E">
        <w:t>48.</w:t>
      </w:r>
      <w:r w:rsidRPr="00D5506E">
        <w:tab/>
        <w:t xml:space="preserve">León, T.; López, J.; Torres, R.; Grau, J.; Jofre, L.; Cortina, J.-L., Describing ion transport and water splitting in an electrodialysis stack with bipolar membranes by a 2-D model: Experimental validation. </w:t>
      </w:r>
      <w:r w:rsidRPr="00D5506E">
        <w:rPr>
          <w:i/>
        </w:rPr>
        <w:t xml:space="preserve">Journal of Membrane Science </w:t>
      </w:r>
      <w:r w:rsidRPr="00D5506E">
        <w:rPr>
          <w:b/>
        </w:rPr>
        <w:t>2022,</w:t>
      </w:r>
      <w:r w:rsidRPr="00D5506E">
        <w:t xml:space="preserve"> </w:t>
      </w:r>
      <w:r w:rsidRPr="00D5506E">
        <w:rPr>
          <w:i/>
        </w:rPr>
        <w:t>660</w:t>
      </w:r>
      <w:r w:rsidRPr="00D5506E">
        <w:t>, 120835.</w:t>
      </w:r>
    </w:p>
    <w:p w14:paraId="3241C2FF" w14:textId="77777777" w:rsidR="00D5506E" w:rsidRPr="00D5506E" w:rsidRDefault="00D5506E" w:rsidP="00D5506E">
      <w:pPr>
        <w:pStyle w:val="EndNoteBibliography"/>
        <w:rPr>
          <w:rFonts w:hint="eastAsia"/>
        </w:rPr>
      </w:pPr>
      <w:r w:rsidRPr="00D5506E">
        <w:t>49.</w:t>
      </w:r>
      <w:r w:rsidRPr="00D5506E">
        <w:tab/>
        <w:t xml:space="preserve">Wang, X.; Li, K.; Qin, X.; Li, M.; Liu, Y.; An, Y.; Yang, W.; Chen, M.; Ouyang, J.; Gong, J., Research on Mesoscale Nucleation and Growth Processes in Solution Crystallization: A Review. </w:t>
      </w:r>
      <w:r w:rsidRPr="00D5506E">
        <w:rPr>
          <w:i/>
        </w:rPr>
        <w:t xml:space="preserve">Crystals </w:t>
      </w:r>
      <w:r w:rsidRPr="00D5506E">
        <w:rPr>
          <w:b/>
        </w:rPr>
        <w:t>2022,</w:t>
      </w:r>
      <w:r w:rsidRPr="00D5506E">
        <w:t xml:space="preserve"> </w:t>
      </w:r>
      <w:r w:rsidRPr="00D5506E">
        <w:rPr>
          <w:i/>
        </w:rPr>
        <w:t>12</w:t>
      </w:r>
      <w:r w:rsidRPr="00D5506E">
        <w:t>, (9).</w:t>
      </w:r>
    </w:p>
    <w:p w14:paraId="51CD31A5" w14:textId="77777777" w:rsidR="00D5506E" w:rsidRPr="00D5506E" w:rsidRDefault="00D5506E" w:rsidP="00D5506E">
      <w:pPr>
        <w:pStyle w:val="EndNoteBibliography"/>
        <w:rPr>
          <w:rFonts w:hint="eastAsia"/>
        </w:rPr>
      </w:pPr>
      <w:r w:rsidRPr="00D5506E">
        <w:t>50.</w:t>
      </w:r>
      <w:r w:rsidRPr="00D5506E">
        <w:tab/>
        <w:t xml:space="preserve">Strathmann, H., </w:t>
      </w:r>
      <w:r w:rsidRPr="00D5506E">
        <w:rPr>
          <w:i/>
        </w:rPr>
        <w:t>Ion-exchange membrane separation processes</w:t>
      </w:r>
      <w:r w:rsidRPr="00D5506E">
        <w:t>. Elsevier: 2004; Vol. 9.</w:t>
      </w:r>
    </w:p>
    <w:p w14:paraId="5C81BFD1" w14:textId="77777777" w:rsidR="00D5506E" w:rsidRPr="00D5506E" w:rsidRDefault="00D5506E" w:rsidP="00D5506E">
      <w:pPr>
        <w:pStyle w:val="EndNoteBibliography"/>
        <w:rPr>
          <w:rFonts w:hint="eastAsia"/>
        </w:rPr>
      </w:pPr>
      <w:r w:rsidRPr="00D5506E">
        <w:t>51.</w:t>
      </w:r>
      <w:r w:rsidRPr="00D5506E">
        <w:tab/>
        <w:t xml:space="preserve">Luo, Y.; Liu, Y.; Shen, J.; Van der Bruggen, B., Application of Bipolar Membrane Electrodialysis in Environmental Protection and Resource Recovery: A Review. </w:t>
      </w:r>
      <w:r w:rsidRPr="00D5506E">
        <w:rPr>
          <w:i/>
        </w:rPr>
        <w:t xml:space="preserve">Membranes (Basel) </w:t>
      </w:r>
      <w:r w:rsidRPr="00D5506E">
        <w:rPr>
          <w:b/>
        </w:rPr>
        <w:t>2022,</w:t>
      </w:r>
      <w:r w:rsidRPr="00D5506E">
        <w:t xml:space="preserve"> </w:t>
      </w:r>
      <w:r w:rsidRPr="00D5506E">
        <w:rPr>
          <w:i/>
        </w:rPr>
        <w:t>12</w:t>
      </w:r>
      <w:r w:rsidRPr="00D5506E">
        <w:t>, (9).</w:t>
      </w:r>
    </w:p>
    <w:p w14:paraId="1C273957" w14:textId="77777777" w:rsidR="00D5506E" w:rsidRPr="00D5506E" w:rsidRDefault="00D5506E" w:rsidP="00D5506E">
      <w:pPr>
        <w:pStyle w:val="EndNoteBibliography"/>
        <w:rPr>
          <w:rFonts w:hint="eastAsia"/>
        </w:rPr>
      </w:pPr>
      <w:r w:rsidRPr="00D5506E">
        <w:t>52.</w:t>
      </w:r>
      <w:r w:rsidRPr="00D5506E">
        <w:tab/>
        <w:t xml:space="preserve">Dufton, G.; Mikhaylin, S.; Gaaloul, S.; Bazinet, L., How electrodialysis configuration influences acid whey deacidification and membrane scaling. </w:t>
      </w:r>
      <w:r w:rsidRPr="00D5506E">
        <w:rPr>
          <w:i/>
        </w:rPr>
        <w:t xml:space="preserve">J Dairy Sci </w:t>
      </w:r>
      <w:r w:rsidRPr="00D5506E">
        <w:rPr>
          <w:b/>
        </w:rPr>
        <w:t>2018,</w:t>
      </w:r>
      <w:r w:rsidRPr="00D5506E">
        <w:t xml:space="preserve"> </w:t>
      </w:r>
      <w:r w:rsidRPr="00D5506E">
        <w:rPr>
          <w:i/>
        </w:rPr>
        <w:t>101</w:t>
      </w:r>
      <w:r w:rsidRPr="00D5506E">
        <w:t>, (9), 7833-7850.</w:t>
      </w:r>
    </w:p>
    <w:p w14:paraId="1A0E6F77" w14:textId="77777777" w:rsidR="00D5506E" w:rsidRPr="00D5506E" w:rsidRDefault="00D5506E" w:rsidP="00D5506E">
      <w:pPr>
        <w:pStyle w:val="EndNoteBibliography"/>
        <w:rPr>
          <w:rFonts w:hint="eastAsia"/>
        </w:rPr>
      </w:pPr>
      <w:r w:rsidRPr="00D5506E">
        <w:t>53.</w:t>
      </w:r>
      <w:r w:rsidRPr="00D5506E">
        <w:tab/>
        <w:t xml:space="preserve">Merino-Garcia, I.; Velizarov, S., New insights into the definition of membrane cleaning strategies to </w:t>
      </w:r>
      <w:r w:rsidRPr="00D5506E">
        <w:lastRenderedPageBreak/>
        <w:t xml:space="preserve">diminish the fouling impact in ion exchange membrane separation processes. </w:t>
      </w:r>
      <w:r w:rsidRPr="00D5506E">
        <w:rPr>
          <w:i/>
        </w:rPr>
        <w:t xml:space="preserve">Separation and Purification Technology </w:t>
      </w:r>
      <w:r w:rsidRPr="00D5506E">
        <w:rPr>
          <w:b/>
        </w:rPr>
        <w:t>2021,</w:t>
      </w:r>
      <w:r w:rsidRPr="00D5506E">
        <w:t xml:space="preserve"> </w:t>
      </w:r>
      <w:r w:rsidRPr="00D5506E">
        <w:rPr>
          <w:i/>
        </w:rPr>
        <w:t>277</w:t>
      </w:r>
      <w:r w:rsidRPr="00D5506E">
        <w:t>.</w:t>
      </w:r>
    </w:p>
    <w:p w14:paraId="4E98D568" w14:textId="77777777" w:rsidR="00D5506E" w:rsidRPr="00D5506E" w:rsidRDefault="00D5506E" w:rsidP="00D5506E">
      <w:pPr>
        <w:pStyle w:val="EndNoteBibliography"/>
        <w:rPr>
          <w:rFonts w:hint="eastAsia"/>
        </w:rPr>
      </w:pPr>
      <w:r w:rsidRPr="00D5506E">
        <w:t>54.</w:t>
      </w:r>
      <w:r w:rsidRPr="00D5506E">
        <w:tab/>
        <w:t xml:space="preserve">Barros, K. S.; Martí-Calatayud, M. C.; Pérez-Herranz, V.; Espinosa, D. C. R., A three-stage chemical cleaning of ion-exchange membranes used in the treatment by electrodialysis of wastewaters generated in brass electroplating industries. </w:t>
      </w:r>
      <w:r w:rsidRPr="00D5506E">
        <w:rPr>
          <w:i/>
        </w:rPr>
        <w:t xml:space="preserve">Desalination </w:t>
      </w:r>
      <w:r w:rsidRPr="00D5506E">
        <w:rPr>
          <w:b/>
        </w:rPr>
        <w:t>2020,</w:t>
      </w:r>
      <w:r w:rsidRPr="00D5506E">
        <w:t xml:space="preserve"> </w:t>
      </w:r>
      <w:r w:rsidRPr="00D5506E">
        <w:rPr>
          <w:i/>
        </w:rPr>
        <w:t>492</w:t>
      </w:r>
      <w:r w:rsidRPr="00D5506E">
        <w:t>.</w:t>
      </w:r>
    </w:p>
    <w:p w14:paraId="31C3A3E1" w14:textId="45558DFA"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rsidSect="00942C81">
      <w:footerReference w:type="default" r:id="rId23"/>
      <w:pgSz w:w="11906" w:h="16838"/>
      <w:pgMar w:top="1440" w:right="1440" w:bottom="1440" w:left="1440" w:header="850" w:footer="994" w:gutter="0"/>
      <w:lnNumType w:countBy="1" w:restart="continuous"/>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She Qianhong (Asst Prof)" w:date="2025-07-07T10:11:00Z" w:initials="QS">
    <w:p w14:paraId="4C76E41F" w14:textId="77777777" w:rsidR="001324B5" w:rsidRDefault="001324B5" w:rsidP="001324B5">
      <w:pPr>
        <w:pStyle w:val="a5"/>
        <w:jc w:val="left"/>
        <w:rPr>
          <w:rFonts w:hint="eastAsia"/>
        </w:rPr>
      </w:pPr>
      <w:r>
        <w:rPr>
          <w:rStyle w:val="a4"/>
        </w:rPr>
        <w:annotationRef/>
      </w:r>
      <w:r>
        <w:t>This is concise and clear, but need to further elaborate the relationship between scaling and ion transport as well as the impact of scaling on acid and base production.</w:t>
      </w:r>
    </w:p>
  </w:comment>
  <w:comment w:id="57" w:author="She Qianhong (Asst Prof)" w:date="2025-07-07T10:13:00Z" w:initials="QS">
    <w:p w14:paraId="3381C9DF" w14:textId="77777777" w:rsidR="00C177AD" w:rsidRDefault="00457543" w:rsidP="00C177AD">
      <w:pPr>
        <w:pStyle w:val="a5"/>
        <w:numPr>
          <w:ilvl w:val="0"/>
          <w:numId w:val="25"/>
        </w:numPr>
        <w:jc w:val="left"/>
        <w:rPr>
          <w:rFonts w:hint="eastAsia"/>
        </w:rPr>
      </w:pPr>
      <w:r>
        <w:rPr>
          <w:rStyle w:val="a4"/>
        </w:rPr>
        <w:annotationRef/>
      </w:r>
      <w:r w:rsidR="00C177AD">
        <w:t xml:space="preserve">Re-organize this graph. Suggest: </w:t>
      </w:r>
    </w:p>
    <w:p w14:paraId="152A3F10" w14:textId="77777777" w:rsidR="00C177AD" w:rsidRDefault="00C177AD" w:rsidP="00C177AD">
      <w:pPr>
        <w:pStyle w:val="a5"/>
        <w:numPr>
          <w:ilvl w:val="0"/>
          <w:numId w:val="26"/>
        </w:numPr>
        <w:jc w:val="left"/>
        <w:rPr>
          <w:rFonts w:hint="eastAsia"/>
        </w:rPr>
      </w:pPr>
      <w:r>
        <w:t xml:space="preserve">Make it more compact. </w:t>
      </w:r>
    </w:p>
    <w:p w14:paraId="10C2147E" w14:textId="77777777" w:rsidR="00C177AD" w:rsidRDefault="00C177AD" w:rsidP="00C177AD">
      <w:pPr>
        <w:pStyle w:val="a5"/>
        <w:numPr>
          <w:ilvl w:val="0"/>
          <w:numId w:val="26"/>
        </w:numPr>
        <w:jc w:val="left"/>
        <w:rPr>
          <w:rFonts w:hint="eastAsia"/>
        </w:rPr>
      </w:pPr>
      <w:r>
        <w:t>Use fewer words and increase the font size.</w:t>
      </w:r>
    </w:p>
    <w:p w14:paraId="0098EAC9" w14:textId="77777777" w:rsidR="00C177AD" w:rsidRDefault="00C177AD" w:rsidP="00C177AD">
      <w:pPr>
        <w:pStyle w:val="a5"/>
        <w:numPr>
          <w:ilvl w:val="0"/>
          <w:numId w:val="26"/>
        </w:numPr>
        <w:jc w:val="left"/>
        <w:rPr>
          <w:rFonts w:hint="eastAsia"/>
        </w:rPr>
      </w:pPr>
      <w:r>
        <w:t>Adjust the color.</w:t>
      </w:r>
    </w:p>
    <w:p w14:paraId="0573DFAA" w14:textId="77777777" w:rsidR="00C177AD" w:rsidRDefault="00C177AD" w:rsidP="00C177AD">
      <w:pPr>
        <w:pStyle w:val="a5"/>
        <w:jc w:val="left"/>
        <w:rPr>
          <w:rFonts w:hint="eastAsia"/>
        </w:rPr>
      </w:pPr>
    </w:p>
    <w:p w14:paraId="49582A8A" w14:textId="77777777" w:rsidR="00C177AD" w:rsidRDefault="00C177AD" w:rsidP="00C177AD">
      <w:pPr>
        <w:pStyle w:val="a5"/>
        <w:jc w:val="left"/>
        <w:rPr>
          <w:rFonts w:hint="eastAsia"/>
        </w:rPr>
      </w:pPr>
      <w:r>
        <w:t>2. scaling in both channels of salt chamber and base chamber has not been reflected.</w:t>
      </w:r>
    </w:p>
    <w:p w14:paraId="5664D4CB" w14:textId="77777777" w:rsidR="00C177AD" w:rsidRDefault="00C177AD" w:rsidP="00C177AD">
      <w:pPr>
        <w:pStyle w:val="a5"/>
        <w:jc w:val="left"/>
        <w:rPr>
          <w:rFonts w:hint="eastAsia"/>
        </w:rPr>
      </w:pPr>
    </w:p>
    <w:p w14:paraId="2C815CFB" w14:textId="77777777" w:rsidR="00C177AD" w:rsidRDefault="00C177AD" w:rsidP="00C177AD">
      <w:pPr>
        <w:pStyle w:val="a5"/>
        <w:jc w:val="left"/>
        <w:rPr>
          <w:rFonts w:hint="eastAsia"/>
        </w:rPr>
      </w:pPr>
      <w:r>
        <w:t>3. scaling on acid-base production bas not been reflected</w:t>
      </w:r>
    </w:p>
  </w:comment>
  <w:comment w:id="63" w:author="She Qianhong (Asst Prof)" w:date="2025-07-07T22:55:00Z" w:initials="QS">
    <w:p w14:paraId="5086CB37" w14:textId="77777777" w:rsidR="00F06577" w:rsidRDefault="00F06577" w:rsidP="00F06577">
      <w:pPr>
        <w:pStyle w:val="a5"/>
        <w:jc w:val="left"/>
        <w:rPr>
          <w:rFonts w:hint="eastAsia"/>
        </w:rPr>
      </w:pPr>
      <w:r>
        <w:rPr>
          <w:rStyle w:val="a4"/>
        </w:rPr>
        <w:annotationRef/>
      </w:r>
      <w:r>
        <w:t>??? Any references for this statement?</w:t>
      </w:r>
    </w:p>
  </w:comment>
  <w:comment w:id="65" w:author="She Qianhong (Asst Prof)" w:date="2025-07-07T23:02:00Z" w:initials="QS">
    <w:p w14:paraId="43525118" w14:textId="77777777" w:rsidR="00761AED" w:rsidRDefault="00761AED" w:rsidP="00761AED">
      <w:pPr>
        <w:pStyle w:val="a5"/>
        <w:jc w:val="left"/>
        <w:rPr>
          <w:rFonts w:hint="eastAsia"/>
        </w:rPr>
      </w:pPr>
      <w:r>
        <w:rPr>
          <w:rStyle w:val="a4"/>
        </w:rPr>
        <w:annotationRef/>
      </w:r>
      <w:r>
        <w:t>Double check if accurately cited</w:t>
      </w:r>
    </w:p>
  </w:comment>
  <w:comment w:id="78" w:author="She Qianhong (Asst Prof)" w:date="2025-07-07T23:20:00Z" w:initials="QS">
    <w:p w14:paraId="6B97C447" w14:textId="77777777" w:rsidR="001E130B" w:rsidRDefault="001E130B" w:rsidP="001E130B">
      <w:pPr>
        <w:pStyle w:val="a5"/>
        <w:jc w:val="left"/>
        <w:rPr>
          <w:rFonts w:hint="eastAsia"/>
        </w:rPr>
      </w:pPr>
      <w:r>
        <w:rPr>
          <w:rStyle w:val="a4"/>
        </w:rPr>
        <w:annotationRef/>
      </w:r>
      <w:r>
        <w:rPr>
          <w:color w:val="000000"/>
        </w:rPr>
        <w:t>这里逻辑不通，给人的感觉是 BMED就能解决ED的所有问题，ED就不能用在brine里的resource recovery了。</w:t>
      </w:r>
    </w:p>
  </w:comment>
  <w:comment w:id="79" w:author="She Qianhong (Asst Prof)" w:date="2025-07-07T23:26:00Z" w:initials="QS">
    <w:p w14:paraId="6B966365" w14:textId="77777777" w:rsidR="002C138A" w:rsidRDefault="002C138A" w:rsidP="002C138A">
      <w:pPr>
        <w:pStyle w:val="a5"/>
        <w:jc w:val="left"/>
        <w:rPr>
          <w:rFonts w:hint="eastAsia"/>
        </w:rPr>
      </w:pPr>
      <w:r>
        <w:rPr>
          <w:rStyle w:val="a4"/>
        </w:rPr>
        <w:annotationRef/>
      </w:r>
      <w:r>
        <w:rPr>
          <w:rFonts w:hint="eastAsia"/>
        </w:rPr>
        <w:t>这之前的内容可以更简单明了，即</w:t>
      </w:r>
      <w:r>
        <w:t>industry里产生了大量的waste brine，比如seawater desalination brine, 这些brine一方面是一种副产品，另一方面可以作为一种很好的资源来生产酸和碱，引出BMED</w:t>
      </w:r>
      <w:r>
        <w:rPr>
          <w:rFonts w:hint="eastAsia"/>
        </w:rPr>
        <w:t>，</w:t>
      </w:r>
      <w:r>
        <w:t xml:space="preserve"> 然后介绍BMED</w:t>
      </w:r>
      <w:r>
        <w:rPr>
          <w:rFonts w:hint="eastAsia"/>
        </w:rPr>
        <w:t>原理</w:t>
      </w:r>
    </w:p>
  </w:comment>
  <w:comment w:id="83" w:author="She Qianhong (Asst Prof)" w:date="2025-07-07T23:28:00Z" w:initials="QS">
    <w:p w14:paraId="3B76F252" w14:textId="77777777" w:rsidR="00E82BCE" w:rsidRDefault="00E82BCE" w:rsidP="00E82BCE">
      <w:pPr>
        <w:pStyle w:val="a5"/>
        <w:jc w:val="left"/>
        <w:rPr>
          <w:rFonts w:hint="eastAsia"/>
        </w:rPr>
      </w:pPr>
      <w:r>
        <w:rPr>
          <w:rStyle w:val="a4"/>
        </w:rPr>
        <w:annotationRef/>
      </w:r>
      <w:r>
        <w:rPr>
          <w:rFonts w:hint="eastAsia"/>
        </w:rPr>
        <w:t>这篇不是</w:t>
      </w:r>
      <w:r>
        <w:t xml:space="preserve">BMED </w:t>
      </w:r>
      <w:r>
        <w:rPr>
          <w:rFonts w:hint="eastAsia"/>
        </w:rPr>
        <w:t>的</w:t>
      </w:r>
      <w:r>
        <w:t>scaling，这句的写法应该改一下</w:t>
      </w:r>
    </w:p>
  </w:comment>
  <w:comment w:id="175" w:author="She Qianhong (Asst Prof)" w:date="2025-07-08T00:37:00Z" w:initials="QS">
    <w:p w14:paraId="6C5179D5" w14:textId="77777777" w:rsidR="00741274" w:rsidRDefault="00741274" w:rsidP="00741274">
      <w:pPr>
        <w:pStyle w:val="a5"/>
        <w:jc w:val="left"/>
        <w:rPr>
          <w:rFonts w:hint="eastAsia"/>
        </w:rPr>
      </w:pPr>
      <w:r>
        <w:rPr>
          <w:rStyle w:val="a4"/>
        </w:rPr>
        <w:annotationRef/>
      </w:r>
      <w:r>
        <w:t>27</w:t>
      </w:r>
      <w:r>
        <w:rPr>
          <w:rFonts w:hint="eastAsia"/>
        </w:rPr>
        <w:t>已经考虑了</w:t>
      </w:r>
    </w:p>
  </w:comment>
  <w:comment w:id="216" w:author="She Qianhong (Asst Prof)" w:date="2025-07-30T21:24:00Z" w:initials="QS">
    <w:p w14:paraId="47767A61" w14:textId="77777777" w:rsidR="00141030" w:rsidRDefault="00141030" w:rsidP="00141030">
      <w:pPr>
        <w:pStyle w:val="a5"/>
        <w:jc w:val="left"/>
        <w:rPr>
          <w:rFonts w:hint="eastAsia"/>
        </w:rPr>
      </w:pPr>
      <w:r>
        <w:rPr>
          <w:rStyle w:val="a4"/>
        </w:rPr>
        <w:annotationRef/>
      </w:r>
      <w:r>
        <w:t>Which membrane? CEM or BPM?</w:t>
      </w:r>
    </w:p>
  </w:comment>
  <w:comment w:id="217" w:author="#NI YUQIN#" w:date="2025-07-31T14:47:00Z" w:initials="#Y">
    <w:p w14:paraId="2982001A" w14:textId="77777777" w:rsidR="00C82146" w:rsidRDefault="006D517D" w:rsidP="00C82146">
      <w:pPr>
        <w:pStyle w:val="a5"/>
        <w:jc w:val="left"/>
        <w:rPr>
          <w:rFonts w:hint="eastAsia"/>
        </w:rPr>
      </w:pPr>
      <w:r>
        <w:rPr>
          <w:rStyle w:val="a4"/>
          <w:rFonts w:hint="eastAsia"/>
        </w:rPr>
        <w:annotationRef/>
      </w:r>
      <w:r w:rsidR="00C82146">
        <w:rPr>
          <w:rFonts w:hint="eastAsia"/>
        </w:rPr>
        <w:t>I flushed all the membrane surface including CEM and BPM, but there is no obvious solids on BPM. So the main solid is from CEMs</w:t>
      </w:r>
    </w:p>
  </w:comment>
  <w:comment w:id="226" w:author="She Qianhong (Asst Prof)" w:date="2025-07-10T02:24:00Z" w:initials="QS">
    <w:p w14:paraId="0A4203DC" w14:textId="5C64AE0F" w:rsidR="008131DD" w:rsidRDefault="008131DD" w:rsidP="008131DD">
      <w:pPr>
        <w:pStyle w:val="a5"/>
        <w:jc w:val="left"/>
        <w:rPr>
          <w:rFonts w:hint="eastAsia"/>
        </w:rPr>
      </w:pPr>
      <w:r>
        <w:rPr>
          <w:rStyle w:val="a4"/>
        </w:rPr>
        <w:annotationRef/>
      </w:r>
      <w:r>
        <w:t>Move this to beginning of supporting information S3 after updating the description.</w:t>
      </w:r>
    </w:p>
  </w:comment>
  <w:comment w:id="227" w:author="#NI YUQIN#" w:date="2025-07-27T15:05:00Z" w:initials="#Y">
    <w:p w14:paraId="716D48F5" w14:textId="77777777" w:rsidR="008A774E" w:rsidRDefault="008A774E" w:rsidP="008A774E">
      <w:pPr>
        <w:pStyle w:val="a5"/>
        <w:jc w:val="left"/>
        <w:rPr>
          <w:rFonts w:hint="eastAsia"/>
        </w:rPr>
      </w:pPr>
      <w:r>
        <w:rPr>
          <w:rStyle w:val="a4"/>
          <w:rFonts w:hint="eastAsia"/>
        </w:rPr>
        <w:annotationRef/>
      </w:r>
      <w:r>
        <w:rPr>
          <w:rFonts w:hint="eastAsia"/>
        </w:rPr>
        <w:t>As R_stack, R_chamber and R_membrane will be plotted in the main body. Would it be better to keep the formula of these three in the main body or move it to the SI?</w:t>
      </w:r>
    </w:p>
  </w:comment>
  <w:comment w:id="228" w:author="She Qianhong (Asst Prof)" w:date="2025-07-30T21:26:00Z" w:initials="QS">
    <w:p w14:paraId="16E2B886" w14:textId="77777777" w:rsidR="00B71F27" w:rsidRDefault="00B71F27" w:rsidP="00B71F27">
      <w:pPr>
        <w:pStyle w:val="a5"/>
        <w:jc w:val="left"/>
        <w:rPr>
          <w:rFonts w:hint="eastAsia"/>
        </w:rPr>
      </w:pPr>
      <w:r>
        <w:rPr>
          <w:rStyle w:val="a4"/>
        </w:rPr>
        <w:annotationRef/>
      </w:r>
      <w:r>
        <w:t>ok</w:t>
      </w:r>
    </w:p>
  </w:comment>
  <w:comment w:id="263" w:author="She Qianhong (Asst Prof)" w:date="2025-07-31T00:58:00Z" w:initials="QS">
    <w:p w14:paraId="219EFC94" w14:textId="77777777" w:rsidR="004E1E25" w:rsidRDefault="004E1E25" w:rsidP="004E1E25">
      <w:pPr>
        <w:pStyle w:val="a5"/>
        <w:jc w:val="left"/>
        <w:rPr>
          <w:rFonts w:hint="eastAsia"/>
        </w:rPr>
      </w:pPr>
      <w:r>
        <w:rPr>
          <w:rStyle w:val="a4"/>
        </w:rPr>
        <w:annotationRef/>
      </w:r>
      <w:r>
        <w:t xml:space="preserve">Check format of mentioning figures, and update all. </w:t>
      </w:r>
    </w:p>
  </w:comment>
  <w:comment w:id="281" w:author="She Qianhong (Asst Prof)" w:date="2025-07-31T00:55:00Z" w:initials="QS">
    <w:p w14:paraId="6966BE99" w14:textId="05E8CA6A" w:rsidR="009E3136" w:rsidRDefault="00F83310" w:rsidP="009E3136">
      <w:pPr>
        <w:pStyle w:val="a5"/>
        <w:jc w:val="left"/>
        <w:rPr>
          <w:rFonts w:hint="eastAsia"/>
        </w:rPr>
      </w:pPr>
      <w:r>
        <w:rPr>
          <w:rStyle w:val="a4"/>
        </w:rPr>
        <w:annotationRef/>
      </w:r>
      <w:r w:rsidR="009E3136">
        <w:t>Introduce ion transport. How ion transport, inducing concentration change &amp; pH change in the figures. Not simply introduce data in the figures</w:t>
      </w:r>
    </w:p>
  </w:comment>
  <w:comment w:id="282" w:author="#NI YUQIN#" w:date="2025-07-31T15:23:00Z" w:initials="#Y">
    <w:p w14:paraId="6E290BBF" w14:textId="77777777" w:rsidR="005401B6" w:rsidRDefault="005401B6" w:rsidP="005401B6">
      <w:pPr>
        <w:pStyle w:val="a5"/>
        <w:jc w:val="left"/>
        <w:rPr>
          <w:rFonts w:hint="eastAsia"/>
        </w:rPr>
      </w:pPr>
      <w:r>
        <w:rPr>
          <w:rStyle w:val="a4"/>
          <w:rFonts w:hint="eastAsia"/>
        </w:rPr>
        <w:annotationRef/>
      </w:r>
      <w:r>
        <w:rPr>
          <w:rFonts w:hint="eastAsia"/>
        </w:rPr>
        <w:t>I introduced the ion transport starting from they transport from SC to BC/AC. So I change the order of figures: SC-BC-AC.</w:t>
      </w:r>
    </w:p>
  </w:comment>
  <w:comment w:id="286" w:author="She Qianhong (Asst Prof)" w:date="2025-07-31T00:52:00Z" w:initials="QS">
    <w:p w14:paraId="11A2E74A" w14:textId="5A026FAB" w:rsidR="009F1CF9" w:rsidRDefault="009F1CF9" w:rsidP="009F1CF9">
      <w:pPr>
        <w:pStyle w:val="a5"/>
        <w:jc w:val="left"/>
        <w:rPr>
          <w:rFonts w:hint="eastAsia"/>
        </w:rPr>
      </w:pPr>
      <w:r>
        <w:rPr>
          <w:rStyle w:val="a4"/>
        </w:rPr>
        <w:annotationRef/>
      </w:r>
      <w:r>
        <w:t>Why Ca/Mg concentration is not zero at the beginning of testing?</w:t>
      </w:r>
    </w:p>
  </w:comment>
  <w:comment w:id="287" w:author="#NI YUQIN#" w:date="2025-07-31T16:08:00Z" w:initials="#Y">
    <w:p w14:paraId="5DF08B99" w14:textId="77777777" w:rsidR="00F2575D" w:rsidRDefault="00F2575D" w:rsidP="00F2575D">
      <w:pPr>
        <w:pStyle w:val="a5"/>
        <w:jc w:val="left"/>
        <w:rPr>
          <w:rFonts w:hint="eastAsia"/>
        </w:rPr>
      </w:pPr>
      <w:r>
        <w:rPr>
          <w:rStyle w:val="a4"/>
          <w:rFonts w:hint="eastAsia"/>
        </w:rPr>
        <w:annotationRef/>
      </w:r>
      <w:r>
        <w:rPr>
          <w:rFonts w:hint="eastAsia"/>
        </w:rPr>
        <w:t xml:space="preserve">I think it is the ICP error, ICP is not very accurate when testing concentrations below 1ppm. I diluted the acid 5 times, so the concentration should be around 0.0xxx when testing. </w:t>
      </w:r>
    </w:p>
  </w:comment>
  <w:comment w:id="290" w:author="She Qianhong (Asst Prof)" w:date="2025-07-25T00:58:00Z" w:initials="QS">
    <w:p w14:paraId="685801B7" w14:textId="4990E4A8" w:rsidR="00532789" w:rsidRDefault="00532789" w:rsidP="00532789">
      <w:pPr>
        <w:pStyle w:val="a5"/>
        <w:jc w:val="left"/>
        <w:rPr>
          <w:rFonts w:hint="eastAsia"/>
        </w:rPr>
      </w:pPr>
      <w:r>
        <w:rPr>
          <w:rStyle w:val="a4"/>
        </w:rPr>
        <w:annotationRef/>
      </w:r>
      <w:r>
        <w:t xml:space="preserve">Move the data on pH in different chambers into Figure 3. </w:t>
      </w:r>
    </w:p>
    <w:p w14:paraId="1346ADBD" w14:textId="77777777" w:rsidR="00532789" w:rsidRDefault="00532789" w:rsidP="00532789">
      <w:pPr>
        <w:pStyle w:val="a5"/>
        <w:jc w:val="left"/>
        <w:rPr>
          <w:rFonts w:hint="eastAsia"/>
        </w:rPr>
      </w:pPr>
      <w:r>
        <w:t>Figure d, can plot one more figure in mg/m2, normalize the mass with membrane area. Put it in SI.</w:t>
      </w:r>
    </w:p>
    <w:p w14:paraId="1983E07D" w14:textId="77777777" w:rsidR="00532789" w:rsidRDefault="00532789" w:rsidP="00532789">
      <w:pPr>
        <w:pStyle w:val="a5"/>
        <w:jc w:val="left"/>
        <w:rPr>
          <w:rFonts w:hint="eastAsia"/>
        </w:rPr>
      </w:pPr>
      <w:r>
        <w:t>Figure d and e can be moved to SI</w:t>
      </w:r>
    </w:p>
  </w:comment>
  <w:comment w:id="291" w:author="#NI YUQIN#" w:date="2025-07-27T16:12:00Z" w:initials="#Y">
    <w:p w14:paraId="0EFDE113" w14:textId="77777777" w:rsidR="000A3D3E" w:rsidRDefault="000A3D3E" w:rsidP="000A3D3E">
      <w:pPr>
        <w:pStyle w:val="a5"/>
        <w:jc w:val="left"/>
        <w:rPr>
          <w:rFonts w:hint="eastAsia"/>
        </w:rPr>
      </w:pPr>
      <w:r>
        <w:rPr>
          <w:rStyle w:val="a4"/>
          <w:rFonts w:hint="eastAsia"/>
        </w:rPr>
        <w:annotationRef/>
      </w:r>
      <w:r>
        <w:rPr>
          <w:rFonts w:hint="eastAsia"/>
        </w:rPr>
        <w:t>Done</w:t>
      </w:r>
    </w:p>
  </w:comment>
  <w:comment w:id="292" w:author="#NI YUQIN#" w:date="2025-07-27T16:51:00Z" w:initials="#Y">
    <w:p w14:paraId="04AA6ADE" w14:textId="77777777" w:rsidR="00130C40" w:rsidRDefault="00130C40" w:rsidP="00130C40">
      <w:pPr>
        <w:pStyle w:val="a5"/>
        <w:jc w:val="left"/>
        <w:rPr>
          <w:rFonts w:hint="eastAsia"/>
        </w:rPr>
      </w:pPr>
      <w:r>
        <w:rPr>
          <w:rStyle w:val="a4"/>
          <w:rFonts w:hint="eastAsia"/>
        </w:rPr>
        <w:annotationRef/>
      </w:r>
      <w:r>
        <w:rPr>
          <w:rFonts w:hint="eastAsia"/>
        </w:rPr>
        <w:t>For further quantify the mass loss, I think we cannot directly use mg/m2 or mg/m3 because we cannot make sure where scaling is formed (on membranes or in chambers). I think maybe mg/repeating unit might workable.</w:t>
      </w:r>
    </w:p>
  </w:comment>
  <w:comment w:id="293" w:author="She Qianhong (Asst Prof)" w:date="2025-07-30T21:58:00Z" w:initials="QS">
    <w:p w14:paraId="175ABD80" w14:textId="77777777" w:rsidR="003B128E" w:rsidRDefault="00DF0714" w:rsidP="003B128E">
      <w:pPr>
        <w:pStyle w:val="a5"/>
        <w:jc w:val="left"/>
        <w:rPr>
          <w:rFonts w:hint="eastAsia"/>
        </w:rPr>
      </w:pPr>
      <w:r>
        <w:rPr>
          <w:rStyle w:val="a4"/>
        </w:rPr>
        <w:annotationRef/>
      </w:r>
      <w:r w:rsidR="003B128E">
        <w:t xml:space="preserve">I do not suggest using mg per repeating unit. The membrane area will influence the amount of precipitates not only on membranes but also in the chamber, as membrane area influences the chamber size. </w:t>
      </w:r>
    </w:p>
    <w:p w14:paraId="25EE4682" w14:textId="77777777" w:rsidR="003B128E" w:rsidRDefault="003B128E" w:rsidP="003B128E">
      <w:pPr>
        <w:pStyle w:val="a5"/>
        <w:jc w:val="left"/>
        <w:rPr>
          <w:rFonts w:hint="eastAsia"/>
        </w:rPr>
      </w:pPr>
      <w:r>
        <w:t xml:space="preserve">In this case, it would be better to use </w:t>
      </w:r>
      <w:r>
        <w:rPr>
          <w:highlight w:val="yellow"/>
        </w:rPr>
        <w:t>mg/m2 per repeating unit</w:t>
      </w:r>
    </w:p>
  </w:comment>
  <w:comment w:id="294" w:author="#NI YUQIN#" w:date="2025-07-31T16:09:00Z" w:initials="#Y">
    <w:p w14:paraId="71ADF116" w14:textId="77777777" w:rsidR="00A80DA3" w:rsidRDefault="00A80DA3" w:rsidP="00A80DA3">
      <w:pPr>
        <w:pStyle w:val="a5"/>
        <w:jc w:val="left"/>
        <w:rPr>
          <w:rFonts w:hint="eastAsia"/>
        </w:rPr>
      </w:pPr>
      <w:r>
        <w:rPr>
          <w:rStyle w:val="a4"/>
          <w:rFonts w:hint="eastAsia"/>
        </w:rPr>
        <w:annotationRef/>
      </w:r>
      <w:r>
        <w:rPr>
          <w:rFonts w:hint="eastAsia"/>
        </w:rPr>
        <w:t>Added in the Figure 2 g</w:t>
      </w:r>
    </w:p>
  </w:comment>
  <w:comment w:id="441" w:author="She Qianhong (Asst Prof)" w:date="2025-07-25T18:29:00Z" w:initials="QS">
    <w:p w14:paraId="2C49317B" w14:textId="09400E41" w:rsidR="00532789" w:rsidRDefault="00532789" w:rsidP="00532789">
      <w:pPr>
        <w:pStyle w:val="a5"/>
        <w:jc w:val="left"/>
        <w:rPr>
          <w:rFonts w:hint="eastAsia"/>
        </w:rPr>
      </w:pPr>
      <w:r>
        <w:rPr>
          <w:rStyle w:val="a4"/>
        </w:rPr>
        <w:annotationRef/>
      </w:r>
      <w:r>
        <w:t>Reflect CEM membrane property change. Can add the figure as (b), while water splitting is (a)</w:t>
      </w:r>
    </w:p>
  </w:comment>
  <w:comment w:id="442" w:author="She Qianhong (Asst Prof)" w:date="2025-07-31T01:28:00Z" w:initials="QS">
    <w:p w14:paraId="27EF25DA" w14:textId="77777777" w:rsidR="001039B4" w:rsidRDefault="001039B4" w:rsidP="001039B4">
      <w:pPr>
        <w:pStyle w:val="a5"/>
        <w:numPr>
          <w:ilvl w:val="0"/>
          <w:numId w:val="30"/>
        </w:numPr>
        <w:jc w:val="left"/>
        <w:rPr>
          <w:rFonts w:hint="eastAsia"/>
        </w:rPr>
      </w:pPr>
      <w:r>
        <w:rPr>
          <w:rStyle w:val="a4"/>
        </w:rPr>
        <w:annotationRef/>
      </w:r>
      <w:r>
        <w:rPr>
          <w:rFonts w:hint="eastAsia"/>
        </w:rPr>
        <w:t>图里各种箭头代表什么？需要描述清楚</w:t>
      </w:r>
    </w:p>
    <w:p w14:paraId="3B0A9883" w14:textId="77777777" w:rsidR="001039B4" w:rsidRDefault="001039B4" w:rsidP="001039B4">
      <w:pPr>
        <w:pStyle w:val="a5"/>
        <w:jc w:val="left"/>
        <w:rPr>
          <w:rFonts w:hint="eastAsia"/>
        </w:rPr>
      </w:pPr>
      <w:r>
        <w:t>2. a和b的排列不协调，想想怎么弄。有关transport number的，还有没有别的数据或者相关图</w:t>
      </w:r>
    </w:p>
  </w:comment>
  <w:comment w:id="443" w:author="#NI YUQIN#" w:date="2025-07-31T17:26:00Z" w:initials="#Y">
    <w:p w14:paraId="4D1100B3" w14:textId="77777777" w:rsidR="00CB3C7C" w:rsidRDefault="00CB3C7C" w:rsidP="00CB3C7C">
      <w:pPr>
        <w:pStyle w:val="a5"/>
        <w:jc w:val="left"/>
        <w:rPr>
          <w:rFonts w:hint="eastAsia"/>
        </w:rPr>
      </w:pPr>
      <w:r>
        <w:rPr>
          <w:rStyle w:val="a4"/>
          <w:rFonts w:hint="eastAsia"/>
        </w:rPr>
        <w:annotationRef/>
      </w:r>
      <w:r>
        <w:rPr>
          <w:rFonts w:hint="eastAsia"/>
        </w:rPr>
        <w:t>I think it would better to show the mechanism of scaling on each side of CEM separately rather than give the scaling formation order. In new figures, I emphasize the zone of CEM itself, CEM/SC and CEM/BC, which is correlated to the analysis in the following text. This is not specifically indicated in the original diagram, which makes people think that scaling is generated in the bulk solution.</w:t>
      </w:r>
    </w:p>
  </w:comment>
  <w:comment w:id="444" w:author="#NI YUQIN#" w:date="2025-07-31T17:27:00Z" w:initials="#Y">
    <w:p w14:paraId="711377BB" w14:textId="77777777" w:rsidR="00BA0184" w:rsidRDefault="00BA0184" w:rsidP="00BA0184">
      <w:pPr>
        <w:pStyle w:val="a5"/>
        <w:jc w:val="left"/>
        <w:rPr>
          <w:rFonts w:hint="eastAsia"/>
        </w:rPr>
      </w:pPr>
      <w:r>
        <w:rPr>
          <w:rStyle w:val="a4"/>
          <w:rFonts w:hint="eastAsia"/>
        </w:rPr>
        <w:annotationRef/>
      </w:r>
      <w:r>
        <w:rPr>
          <w:rFonts w:hint="eastAsia"/>
        </w:rPr>
        <w:t xml:space="preserve">I point out the meaning of each arrow in the legend. </w:t>
      </w:r>
    </w:p>
  </w:comment>
  <w:comment w:id="476" w:author="#NI YUQIN#" w:date="2025-08-01T09:30:00Z" w:initials="#Y">
    <w:p w14:paraId="32951315" w14:textId="77777777" w:rsidR="009D372F" w:rsidRDefault="009D372F" w:rsidP="009D372F">
      <w:pPr>
        <w:pStyle w:val="a5"/>
        <w:jc w:val="left"/>
        <w:rPr>
          <w:rFonts w:hint="eastAsia"/>
        </w:rPr>
      </w:pPr>
      <w:r>
        <w:rPr>
          <w:rStyle w:val="a4"/>
          <w:rFonts w:hint="eastAsia"/>
        </w:rPr>
        <w:annotationRef/>
      </w:r>
      <w:r>
        <w:rPr>
          <w:rFonts w:hint="eastAsia"/>
        </w:rPr>
        <w:t>Revised</w:t>
      </w:r>
    </w:p>
  </w:comment>
  <w:comment w:id="495" w:author="#NI YUQIN#" w:date="2025-08-01T10:24:00Z" w:initials="#Y">
    <w:p w14:paraId="284D96AA" w14:textId="77777777" w:rsidR="004B38A6" w:rsidRDefault="004B38A6" w:rsidP="004B38A6">
      <w:pPr>
        <w:pStyle w:val="a5"/>
        <w:jc w:val="left"/>
        <w:rPr>
          <w:rFonts w:hint="eastAsia"/>
        </w:rPr>
      </w:pPr>
      <w:r>
        <w:rPr>
          <w:rStyle w:val="a4"/>
          <w:rFonts w:hint="eastAsia"/>
        </w:rPr>
        <w:annotationRef/>
      </w:r>
      <w:r>
        <w:rPr>
          <w:rFonts w:hint="eastAsia"/>
        </w:rPr>
        <w:t>This part was added to explain the heterogeneous scaling</w:t>
      </w:r>
    </w:p>
  </w:comment>
  <w:comment w:id="524" w:author="She Qianhong (Asst Prof)" w:date="2025-07-25T11:43:00Z" w:initials="QS">
    <w:p w14:paraId="09B7DBF8" w14:textId="6D88DFF5" w:rsidR="00E65FB2" w:rsidRDefault="00E65FB2" w:rsidP="00E65FB2">
      <w:pPr>
        <w:pStyle w:val="a5"/>
        <w:jc w:val="left"/>
        <w:rPr>
          <w:rFonts w:hint="eastAsia"/>
        </w:rPr>
      </w:pPr>
      <w:r>
        <w:rPr>
          <w:rStyle w:val="a4"/>
        </w:rPr>
        <w:annotationRef/>
      </w:r>
      <w:r>
        <w:t>Be clearer why</w:t>
      </w:r>
    </w:p>
  </w:comment>
  <w:comment w:id="525" w:author="She Qianhong (Asst Prof)" w:date="2025-07-25T11:44:00Z" w:initials="QS">
    <w:p w14:paraId="6D7E7CAD" w14:textId="77777777" w:rsidR="00E65FB2" w:rsidRDefault="00E65FB2" w:rsidP="00E65FB2">
      <w:pPr>
        <w:pStyle w:val="a5"/>
        <w:jc w:val="left"/>
        <w:rPr>
          <w:rFonts w:hint="eastAsia"/>
        </w:rPr>
      </w:pPr>
      <w:r>
        <w:rPr>
          <w:rStyle w:val="a4"/>
        </w:rPr>
        <w:annotationRef/>
      </w:r>
      <w:r>
        <w:t>Double check the references are correctly cited.</w:t>
      </w:r>
    </w:p>
  </w:comment>
  <w:comment w:id="526" w:author="#NI YUQIN#" w:date="2025-07-27T18:05:00Z" w:initials="#Y">
    <w:p w14:paraId="2881F2E8" w14:textId="77777777" w:rsidR="00E65FB2" w:rsidRDefault="00E65FB2" w:rsidP="00E65FB2">
      <w:pPr>
        <w:pStyle w:val="a5"/>
        <w:jc w:val="left"/>
        <w:rPr>
          <w:rFonts w:hint="eastAsia"/>
        </w:rPr>
      </w:pPr>
      <w:r>
        <w:rPr>
          <w:rStyle w:val="a4"/>
          <w:rFonts w:hint="eastAsia"/>
        </w:rPr>
        <w:annotationRef/>
      </w:r>
      <w:r>
        <w:rPr>
          <w:rFonts w:hint="eastAsia"/>
        </w:rPr>
        <w:t>These two papers all mention the decreased effective membrane area will increase the local current density to trigger water splitting.</w:t>
      </w:r>
    </w:p>
  </w:comment>
  <w:comment w:id="532" w:author="She Qianhong (Asst Prof)" w:date="2025-07-31T01:08:00Z" w:initials="QS">
    <w:p w14:paraId="65D9D3E8" w14:textId="77777777" w:rsidR="00BF6E7E" w:rsidRDefault="00BF6E7E" w:rsidP="00BF6E7E">
      <w:pPr>
        <w:pStyle w:val="a5"/>
        <w:jc w:val="left"/>
        <w:rPr>
          <w:rFonts w:hint="eastAsia"/>
        </w:rPr>
      </w:pPr>
      <w:r>
        <w:rPr>
          <w:rStyle w:val="a4"/>
        </w:rPr>
        <w:annotationRef/>
      </w:r>
      <w:r>
        <w:rPr>
          <w:rFonts w:hint="eastAsia"/>
        </w:rPr>
        <w:t>这里讨论的前后顺序不对，是先</w:t>
      </w:r>
      <w:r>
        <w:t>scaling再导致pH升高，而不是先pH升高再scaling</w:t>
      </w:r>
    </w:p>
  </w:comment>
  <w:comment w:id="533" w:author="#NI YUQIN#" w:date="2025-07-31T16:34:00Z" w:initials="#Y">
    <w:p w14:paraId="22BC6B62" w14:textId="77777777" w:rsidR="00ED079F" w:rsidRDefault="00ED079F" w:rsidP="00ED079F">
      <w:pPr>
        <w:pStyle w:val="a5"/>
        <w:jc w:val="left"/>
        <w:rPr>
          <w:rFonts w:hint="eastAsia"/>
        </w:rPr>
      </w:pPr>
      <w:r>
        <w:rPr>
          <w:rStyle w:val="a4"/>
          <w:rFonts w:hint="eastAsia"/>
        </w:rPr>
        <w:annotationRef/>
      </w:r>
      <w:r>
        <w:rPr>
          <w:rFonts w:hint="eastAsia"/>
        </w:rPr>
        <w:t xml:space="preserve">I'm not sure if I understood you correctly, here's what I'm discussing: scaling first occur on CEM facing BC, then water splitting occurs to generate additional OH-. It leaked to SC and reacted with divalent ions in SC to form deposits on CEM facing SC. When water splitting is aggravated, so more scaling is observed on CEM facing SC than CEM facing BC. </w:t>
      </w:r>
    </w:p>
  </w:comment>
  <w:comment w:id="571" w:author="She Qianhong (Asst Prof)" w:date="2025-07-31T01:27:00Z" w:initials="QS">
    <w:p w14:paraId="6F44269D" w14:textId="01C84D54" w:rsidR="000A4654" w:rsidRDefault="000A4654" w:rsidP="000A4654">
      <w:pPr>
        <w:pStyle w:val="a5"/>
        <w:jc w:val="left"/>
        <w:rPr>
          <w:rFonts w:hint="eastAsia"/>
        </w:rPr>
      </w:pPr>
      <w:r>
        <w:rPr>
          <w:rStyle w:val="a4"/>
        </w:rPr>
        <w:annotationRef/>
      </w:r>
      <w:r>
        <w:rPr>
          <w:rFonts w:hint="eastAsia"/>
        </w:rPr>
        <w:t>图的意思要清楚。各种箭头代表什么？</w:t>
      </w:r>
    </w:p>
  </w:comment>
  <w:comment w:id="642" w:author="She Qianhong (Asst Prof)" w:date="2025-07-25T11:01:00Z" w:initials="QS">
    <w:p w14:paraId="77DFFDAB" w14:textId="12990887" w:rsidR="003C7AAD" w:rsidRDefault="003C7AAD" w:rsidP="003C7AAD">
      <w:pPr>
        <w:pStyle w:val="a5"/>
        <w:jc w:val="left"/>
        <w:rPr>
          <w:rFonts w:hint="eastAsia"/>
        </w:rPr>
      </w:pPr>
      <w:r>
        <w:rPr>
          <w:rStyle w:val="a4"/>
        </w:rPr>
        <w:annotationRef/>
      </w:r>
      <w:r>
        <w:t>After reading this, I feel it is better to put this section after discussing scaling on membrane surfaces.</w:t>
      </w:r>
    </w:p>
  </w:comment>
  <w:comment w:id="643" w:author="She Qianhong (Asst Prof)" w:date="2025-07-25T11:04:00Z" w:initials="QS">
    <w:p w14:paraId="67138726" w14:textId="77777777" w:rsidR="003C7AAD" w:rsidRDefault="003C7AAD" w:rsidP="003C7AAD">
      <w:pPr>
        <w:pStyle w:val="a5"/>
        <w:jc w:val="left"/>
        <w:rPr>
          <w:rFonts w:hint="eastAsia"/>
        </w:rPr>
      </w:pPr>
      <w:r>
        <w:rPr>
          <w:rStyle w:val="a4"/>
        </w:rPr>
        <w:annotationRef/>
      </w:r>
      <w:r>
        <w:t>After moving this section later, suggest discussing bulk crystallization first. this is the main scaling in the solution. then discuss the detachment of crystals from membrane surface due to the shear force of cross flow. This is related to hydrodynamic conditions of operation</w:t>
      </w:r>
    </w:p>
  </w:comment>
  <w:comment w:id="651" w:author="She Qianhong (Asst Prof)" w:date="2025-07-31T01:22:00Z" w:initials="QS">
    <w:p w14:paraId="0B372042" w14:textId="77777777" w:rsidR="002A658D" w:rsidRDefault="002A658D" w:rsidP="002A658D">
      <w:pPr>
        <w:pStyle w:val="a5"/>
        <w:jc w:val="left"/>
        <w:rPr>
          <w:rFonts w:hint="eastAsia"/>
        </w:rPr>
      </w:pPr>
      <w:r>
        <w:rPr>
          <w:rStyle w:val="a4"/>
        </w:rPr>
        <w:annotationRef/>
      </w:r>
      <w:r>
        <w:rPr>
          <w:rFonts w:hint="eastAsia"/>
        </w:rPr>
        <w:t>怎么证明</w:t>
      </w:r>
      <w:r>
        <w:t>smooth？有数据或者图吗？没有的话，就不要这么写</w:t>
      </w:r>
    </w:p>
  </w:comment>
  <w:comment w:id="652" w:author="#NI YUQIN#" w:date="2025-08-01T10:53:00Z" w:initials="#Y">
    <w:p w14:paraId="4CCFA3E9" w14:textId="77777777" w:rsidR="00AF1A3B" w:rsidRDefault="00AF1A3B" w:rsidP="00AF1A3B">
      <w:pPr>
        <w:pStyle w:val="a5"/>
        <w:jc w:val="left"/>
        <w:rPr>
          <w:rFonts w:hint="eastAsia"/>
        </w:rPr>
      </w:pPr>
      <w:r>
        <w:rPr>
          <w:rStyle w:val="a4"/>
          <w:rFonts w:hint="eastAsia"/>
        </w:rPr>
        <w:annotationRef/>
      </w:r>
      <w:r>
        <w:rPr>
          <w:rFonts w:hint="eastAsia"/>
        </w:rPr>
        <w:t>revised</w:t>
      </w:r>
    </w:p>
  </w:comment>
  <w:comment w:id="660" w:author="She Qianhong (Asst Prof)" w:date="2025-07-22T22:20:00Z" w:initials="QS">
    <w:p w14:paraId="65325E1B" w14:textId="74E0B5A6" w:rsidR="005722B4" w:rsidRDefault="005722B4" w:rsidP="005722B4">
      <w:pPr>
        <w:pStyle w:val="a5"/>
        <w:numPr>
          <w:ilvl w:val="0"/>
          <w:numId w:val="27"/>
        </w:numPr>
        <w:jc w:val="left"/>
        <w:rPr>
          <w:rFonts w:hint="eastAsia"/>
        </w:rPr>
      </w:pPr>
      <w:r>
        <w:rPr>
          <w:rStyle w:val="a4"/>
        </w:rPr>
        <w:annotationRef/>
      </w:r>
      <w:r>
        <w:t>Suggest changing “generated” to “produced” in a and b.</w:t>
      </w:r>
    </w:p>
    <w:p w14:paraId="24AF9E12" w14:textId="77777777" w:rsidR="005722B4" w:rsidRDefault="005722B4" w:rsidP="005722B4">
      <w:pPr>
        <w:pStyle w:val="a5"/>
        <w:numPr>
          <w:ilvl w:val="0"/>
          <w:numId w:val="27"/>
        </w:numPr>
        <w:jc w:val="left"/>
        <w:rPr>
          <w:rFonts w:hint="eastAsia"/>
        </w:rPr>
      </w:pPr>
      <w:r>
        <w:t xml:space="preserve">In d, for NaCl, use empty symbols. For SWB, use solid symbols. </w:t>
      </w:r>
    </w:p>
  </w:comment>
  <w:comment w:id="661" w:author="#NI YUQIN#" w:date="2025-07-28T14:34:00Z" w:initials="#Y">
    <w:p w14:paraId="7E74EB65" w14:textId="77777777" w:rsidR="004F7D6D" w:rsidRDefault="004F7D6D" w:rsidP="004F7D6D">
      <w:pPr>
        <w:pStyle w:val="a5"/>
        <w:jc w:val="left"/>
        <w:rPr>
          <w:rFonts w:hint="eastAsia"/>
        </w:rPr>
      </w:pPr>
      <w:r>
        <w:rPr>
          <w:rStyle w:val="a4"/>
          <w:rFonts w:hint="eastAsia"/>
        </w:rPr>
        <w:annotationRef/>
      </w:r>
      <w:r>
        <w:rPr>
          <w:rFonts w:hint="eastAsia"/>
        </w:rPr>
        <w:t>Solved</w:t>
      </w:r>
    </w:p>
  </w:comment>
  <w:comment w:id="662" w:author="She Qianhong (Asst Prof)" w:date="2025-07-31T01:25:00Z" w:initials="QS">
    <w:p w14:paraId="536114C9" w14:textId="77777777" w:rsidR="00C4167B" w:rsidRDefault="00C4167B" w:rsidP="00C4167B">
      <w:pPr>
        <w:pStyle w:val="a5"/>
        <w:jc w:val="left"/>
        <w:rPr>
          <w:rFonts w:hint="eastAsia"/>
        </w:rPr>
      </w:pPr>
      <w:r>
        <w:rPr>
          <w:rStyle w:val="a4"/>
        </w:rPr>
        <w:annotationRef/>
      </w:r>
      <w:r>
        <w:rPr>
          <w:rFonts w:hint="eastAsia"/>
        </w:rPr>
        <w:t>图的排列顺序调整。</w:t>
      </w:r>
      <w:r>
        <w:t>3</w:t>
      </w:r>
      <w:r>
        <w:rPr>
          <w:rFonts w:hint="eastAsia"/>
        </w:rPr>
        <w:t>张放一排</w:t>
      </w:r>
    </w:p>
  </w:comment>
  <w:comment w:id="663" w:author="#NI YUQIN#" w:date="2025-08-01T11:00:00Z" w:initials="#Y">
    <w:p w14:paraId="5CED7DBF" w14:textId="77777777" w:rsidR="008209DD" w:rsidRDefault="008209DD" w:rsidP="008209DD">
      <w:pPr>
        <w:pStyle w:val="a5"/>
        <w:jc w:val="left"/>
        <w:rPr>
          <w:rFonts w:hint="eastAsia"/>
        </w:rPr>
      </w:pPr>
      <w:r>
        <w:rPr>
          <w:rStyle w:val="a4"/>
          <w:rFonts w:hint="eastAsia"/>
        </w:rPr>
        <w:annotationRef/>
      </w:r>
      <w:r>
        <w:rPr>
          <w:rFonts w:hint="eastAsia"/>
        </w:rPr>
        <w:t>revised</w:t>
      </w:r>
    </w:p>
  </w:comment>
  <w:comment w:id="902" w:author="She Qianhong (Asst Prof)" w:date="2025-07-25T12:25:00Z" w:initials="QS">
    <w:p w14:paraId="731C15C7" w14:textId="77777777" w:rsidR="00564415" w:rsidRDefault="00A63EDF" w:rsidP="00564415">
      <w:pPr>
        <w:pStyle w:val="a5"/>
        <w:jc w:val="left"/>
        <w:rPr>
          <w:rFonts w:hint="eastAsia"/>
        </w:rPr>
      </w:pPr>
      <w:r>
        <w:rPr>
          <w:rStyle w:val="a4"/>
        </w:rPr>
        <w:annotationRef/>
      </w:r>
      <w:r w:rsidR="00564415">
        <w:t>If this section is presented, should briefly introduce how the reversibility tests were performed. Just mention the key procedures. It is not clear what is scaled CEM, unscaled CEM.</w:t>
      </w:r>
    </w:p>
    <w:p w14:paraId="177C711A" w14:textId="77777777" w:rsidR="00564415" w:rsidRDefault="00564415" w:rsidP="00564415">
      <w:pPr>
        <w:pStyle w:val="a5"/>
        <w:jc w:val="left"/>
        <w:rPr>
          <w:rFonts w:hint="eastAsia"/>
        </w:rPr>
      </w:pPr>
    </w:p>
    <w:p w14:paraId="5F4FCFFC" w14:textId="77777777" w:rsidR="00564415" w:rsidRDefault="00564415" w:rsidP="00564415">
      <w:pPr>
        <w:pStyle w:val="a5"/>
        <w:jc w:val="left"/>
        <w:rPr>
          <w:rFonts w:hint="eastAsia"/>
        </w:rPr>
      </w:pPr>
      <w:r>
        <w:t>Also need to explain the reasons for the declined performance in reversibility tests. Try to discuss more related to ion transport</w:t>
      </w:r>
    </w:p>
  </w:comment>
  <w:comment w:id="903" w:author="#NI YUQIN#" w:date="2025-07-28T16:29:00Z" w:initials="#Y">
    <w:p w14:paraId="61817B2F" w14:textId="77777777" w:rsidR="00207C77" w:rsidRDefault="00207C77" w:rsidP="00207C77">
      <w:pPr>
        <w:pStyle w:val="a5"/>
        <w:jc w:val="left"/>
        <w:rPr>
          <w:rFonts w:hint="eastAsia"/>
        </w:rPr>
      </w:pPr>
      <w:r>
        <w:rPr>
          <w:rStyle w:val="a4"/>
          <w:rFonts w:hint="eastAsia"/>
        </w:rPr>
        <w:annotationRef/>
      </w:r>
      <w:r>
        <w:rPr>
          <w:rFonts w:hint="eastAsia"/>
        </w:rPr>
        <w:t>The treatment of cleaning and the definition is added in the Part 2 (2.3.3)</w:t>
      </w:r>
    </w:p>
  </w:comment>
  <w:comment w:id="953" w:author="She Qianhong (Asst Prof)" w:date="2025-07-25T13:09:00Z" w:initials="QS">
    <w:p w14:paraId="4D687FA9" w14:textId="120DFEFE" w:rsidR="008921C8" w:rsidRDefault="008921C8" w:rsidP="008921C8">
      <w:pPr>
        <w:pStyle w:val="a5"/>
        <w:jc w:val="left"/>
        <w:rPr>
          <w:rFonts w:hint="eastAsia"/>
        </w:rPr>
      </w:pPr>
      <w:r>
        <w:rPr>
          <w:rStyle w:val="a4"/>
        </w:rPr>
        <w:annotationRef/>
      </w:r>
      <w:r>
        <w:t xml:space="preserve">Green color can be reflected in the Abstract after some rephrasing. </w:t>
      </w:r>
    </w:p>
  </w:comment>
  <w:comment w:id="978" w:author="She Qianhong (Asst Prof)" w:date="2025-07-25T12:37:00Z" w:initials="QS">
    <w:p w14:paraId="15E3476C" w14:textId="0EB2DA55" w:rsidR="00252623" w:rsidRDefault="00252623" w:rsidP="00252623">
      <w:pPr>
        <w:pStyle w:val="a5"/>
        <w:jc w:val="left"/>
        <w:rPr>
          <w:rFonts w:hint="eastAsia"/>
        </w:rPr>
      </w:pPr>
      <w:r>
        <w:rPr>
          <w:rStyle w:val="a4"/>
        </w:rPr>
        <w:annotationRef/>
      </w:r>
      <w:r>
        <w:t>This shall not work for BMED scaling control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C76E41F" w15:done="0"/>
  <w15:commentEx w15:paraId="2C815CFB" w15:done="0"/>
  <w15:commentEx w15:paraId="5086CB37" w15:done="0"/>
  <w15:commentEx w15:paraId="43525118" w15:done="0"/>
  <w15:commentEx w15:paraId="6B97C447" w15:done="0"/>
  <w15:commentEx w15:paraId="6B966365" w15:paraIdParent="6B97C447" w15:done="0"/>
  <w15:commentEx w15:paraId="3B76F252" w15:done="0"/>
  <w15:commentEx w15:paraId="6C5179D5" w15:done="0"/>
  <w15:commentEx w15:paraId="47767A61" w15:done="0"/>
  <w15:commentEx w15:paraId="2982001A" w15:paraIdParent="47767A61" w15:done="0"/>
  <w15:commentEx w15:paraId="0A4203DC" w15:done="0"/>
  <w15:commentEx w15:paraId="716D48F5" w15:paraIdParent="0A4203DC" w15:done="0"/>
  <w15:commentEx w15:paraId="16E2B886" w15:paraIdParent="0A4203DC" w15:done="0"/>
  <w15:commentEx w15:paraId="219EFC94" w15:done="0"/>
  <w15:commentEx w15:paraId="6966BE99" w15:done="0"/>
  <w15:commentEx w15:paraId="6E290BBF" w15:paraIdParent="6966BE99" w15:done="0"/>
  <w15:commentEx w15:paraId="11A2E74A" w15:done="0"/>
  <w15:commentEx w15:paraId="5DF08B99" w15:paraIdParent="11A2E74A" w15:done="0"/>
  <w15:commentEx w15:paraId="1983E07D" w15:done="0"/>
  <w15:commentEx w15:paraId="0EFDE113" w15:paraIdParent="1983E07D" w15:done="0"/>
  <w15:commentEx w15:paraId="04AA6ADE" w15:paraIdParent="1983E07D" w15:done="0"/>
  <w15:commentEx w15:paraId="25EE4682" w15:paraIdParent="1983E07D" w15:done="0"/>
  <w15:commentEx w15:paraId="71ADF116" w15:paraIdParent="1983E07D" w15:done="0"/>
  <w15:commentEx w15:paraId="2C49317B" w15:done="0"/>
  <w15:commentEx w15:paraId="3B0A9883" w15:done="0"/>
  <w15:commentEx w15:paraId="4D1100B3" w15:paraIdParent="3B0A9883" w15:done="0"/>
  <w15:commentEx w15:paraId="711377BB" w15:paraIdParent="3B0A9883" w15:done="0"/>
  <w15:commentEx w15:paraId="32951315" w15:done="0"/>
  <w15:commentEx w15:paraId="284D96AA" w15:done="0"/>
  <w15:commentEx w15:paraId="09B7DBF8" w15:done="0"/>
  <w15:commentEx w15:paraId="6D7E7CAD" w15:paraIdParent="09B7DBF8" w15:done="0"/>
  <w15:commentEx w15:paraId="2881F2E8" w15:paraIdParent="09B7DBF8" w15:done="0"/>
  <w15:commentEx w15:paraId="65D9D3E8" w15:done="0"/>
  <w15:commentEx w15:paraId="22BC6B62" w15:paraIdParent="65D9D3E8" w15:done="0"/>
  <w15:commentEx w15:paraId="6F44269D" w15:done="0"/>
  <w15:commentEx w15:paraId="77DFFDAB" w15:done="0"/>
  <w15:commentEx w15:paraId="67138726" w15:paraIdParent="77DFFDAB" w15:done="0"/>
  <w15:commentEx w15:paraId="0B372042" w15:done="0"/>
  <w15:commentEx w15:paraId="4CCFA3E9" w15:paraIdParent="0B372042" w15:done="0"/>
  <w15:commentEx w15:paraId="24AF9E12" w15:done="0"/>
  <w15:commentEx w15:paraId="7E74EB65" w15:paraIdParent="24AF9E12" w15:done="0"/>
  <w15:commentEx w15:paraId="536114C9" w15:paraIdParent="24AF9E12" w15:done="0"/>
  <w15:commentEx w15:paraId="5CED7DBF" w15:paraIdParent="24AF9E12" w15:done="0"/>
  <w15:commentEx w15:paraId="5F4FCFFC" w15:done="0"/>
  <w15:commentEx w15:paraId="61817B2F" w15:paraIdParent="5F4FCFFC" w15:done="0"/>
  <w15:commentEx w15:paraId="4D687FA9" w15:done="0"/>
  <w15:commentEx w15:paraId="15E347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0984F58" w16cex:dateUtc="2025-07-07T02:11:00Z"/>
  <w16cex:commentExtensible w16cex:durableId="3F207498" w16cex:dateUtc="2025-07-07T02:13:00Z"/>
  <w16cex:commentExtensible w16cex:durableId="588A2FE9" w16cex:dateUtc="2025-07-07T14:55:00Z"/>
  <w16cex:commentExtensible w16cex:durableId="11FE379F" w16cex:dateUtc="2025-07-07T15:02:00Z"/>
  <w16cex:commentExtensible w16cex:durableId="02CA50DC" w16cex:dateUtc="2025-07-07T15:20:00Z"/>
  <w16cex:commentExtensible w16cex:durableId="695912D5" w16cex:dateUtc="2025-07-07T15:26:00Z"/>
  <w16cex:commentExtensible w16cex:durableId="747A243E" w16cex:dateUtc="2025-07-07T15:28:00Z"/>
  <w16cex:commentExtensible w16cex:durableId="76920215" w16cex:dateUtc="2025-07-07T16:37:00Z"/>
  <w16cex:commentExtensible w16cex:durableId="54DA14F3" w16cex:dateUtc="2025-07-30T13:24:00Z">
    <w16cex:extLst>
      <w16:ext w16:uri="{CE6994B0-6A32-4C9F-8C6B-6E91EDA988CE}">
        <cr:reactions xmlns:cr="http://schemas.microsoft.com/office/comments/2020/reactions">
          <cr:reaction reactionType="1">
            <cr:reactionInfo dateUtc="2025-07-31T01:52:56Z">
              <cr:user userId="S::YUQIN001@e.ntu.edu.sg::edf0547c-0190-4036-855d-43e773c42b6a" userProvider="AD" userName="#NI YUQIN#"/>
            </cr:reactionInfo>
          </cr:reaction>
        </cr:reactions>
      </w16:ext>
    </w16cex:extLst>
  </w16cex:commentExtensible>
  <w16cex:commentExtensible w16cex:durableId="056704EF" w16cex:dateUtc="2025-07-31T06:47:00Z"/>
  <w16cex:commentExtensible w16cex:durableId="4F16A7E5" w16cex:dateUtc="2025-07-09T18:24:00Z"/>
  <w16cex:commentExtensible w16cex:durableId="477FB64C" w16cex:dateUtc="2025-07-27T07:05:00Z"/>
  <w16cex:commentExtensible w16cex:durableId="57E87C99" w16cex:dateUtc="2025-07-30T13:26:00Z"/>
  <w16cex:commentExtensible w16cex:durableId="4727B8C4" w16cex:dateUtc="2025-07-30T16:58:00Z">
    <w16cex:extLst>
      <w16:ext w16:uri="{CE6994B0-6A32-4C9F-8C6B-6E91EDA988CE}">
        <cr:reactions xmlns:cr="http://schemas.microsoft.com/office/comments/2020/reactions">
          <cr:reaction reactionType="1">
            <cr:reactionInfo dateUtc="2025-07-31T01:53:23Z">
              <cr:user userId="S::YUQIN001@e.ntu.edu.sg::edf0547c-0190-4036-855d-43e773c42b6a" userProvider="AD" userName="#NI YUQIN#"/>
            </cr:reactionInfo>
          </cr:reaction>
        </cr:reactions>
      </w16:ext>
    </w16cex:extLst>
  </w16cex:commentExtensible>
  <w16cex:commentExtensible w16cex:durableId="52AD7D73" w16cex:dateUtc="2025-07-30T16:55:00Z">
    <w16cex:extLst>
      <w16:ext w16:uri="{CE6994B0-6A32-4C9F-8C6B-6E91EDA988CE}">
        <cr:reactions xmlns:cr="http://schemas.microsoft.com/office/comments/2020/reactions">
          <cr:reaction reactionType="1">
            <cr:reactionInfo dateUtc="2025-07-31T01:53:48Z">
              <cr:user userId="S::YUQIN001@e.ntu.edu.sg::edf0547c-0190-4036-855d-43e773c42b6a" userProvider="AD" userName="#NI YUQIN#"/>
            </cr:reactionInfo>
          </cr:reaction>
        </cr:reactions>
      </w16:ext>
    </w16cex:extLst>
  </w16cex:commentExtensible>
  <w16cex:commentExtensible w16cex:durableId="07A04974" w16cex:dateUtc="2025-07-31T07:23:00Z"/>
  <w16cex:commentExtensible w16cex:durableId="4D7719A7" w16cex:dateUtc="2025-07-30T16:52:00Z">
    <w16cex:extLst>
      <w16:ext w16:uri="{CE6994B0-6A32-4C9F-8C6B-6E91EDA988CE}">
        <cr:reactions xmlns:cr="http://schemas.microsoft.com/office/comments/2020/reactions">
          <cr:reaction reactionType="1">
            <cr:reactionInfo dateUtc="2025-07-31T01:53:56Z">
              <cr:user userId="S::YUQIN001@e.ntu.edu.sg::edf0547c-0190-4036-855d-43e773c42b6a" userProvider="AD" userName="#NI YUQIN#"/>
            </cr:reactionInfo>
          </cr:reaction>
        </cr:reactions>
      </w16:ext>
    </w16cex:extLst>
  </w16cex:commentExtensible>
  <w16cex:commentExtensible w16cex:durableId="1C7B7F41" w16cex:dateUtc="2025-07-31T08:08:00Z"/>
  <w16cex:commentExtensible w16cex:durableId="711D21D3" w16cex:dateUtc="2025-07-24T16:58:00Z"/>
  <w16cex:commentExtensible w16cex:durableId="766B4B57" w16cex:dateUtc="2025-07-27T08:12:00Z"/>
  <w16cex:commentExtensible w16cex:durableId="418184C2" w16cex:dateUtc="2025-07-27T08:51:00Z"/>
  <w16cex:commentExtensible w16cex:durableId="30E9D075" w16cex:dateUtc="2025-07-30T13:58:00Z">
    <w16cex:extLst>
      <w16:ext w16:uri="{CE6994B0-6A32-4C9F-8C6B-6E91EDA988CE}">
        <cr:reactions xmlns:cr="http://schemas.microsoft.com/office/comments/2020/reactions">
          <cr:reaction reactionType="1">
            <cr:reactionInfo dateUtc="2025-07-31T01:54:17Z">
              <cr:user userId="S::YUQIN001@e.ntu.edu.sg::edf0547c-0190-4036-855d-43e773c42b6a" userProvider="AD" userName="#NI YUQIN#"/>
            </cr:reactionInfo>
          </cr:reaction>
        </cr:reactions>
      </w16:ext>
    </w16cex:extLst>
  </w16cex:commentExtensible>
  <w16cex:commentExtensible w16cex:durableId="4DAE0822" w16cex:dateUtc="2025-07-31T08:09:00Z"/>
  <w16cex:commentExtensible w16cex:durableId="06AE775A" w16cex:dateUtc="2025-07-25T10:29:00Z"/>
  <w16cex:commentExtensible w16cex:durableId="50579EEE" w16cex:dateUtc="2025-07-30T17:28:00Z">
    <w16cex:extLst>
      <w16:ext w16:uri="{CE6994B0-6A32-4C9F-8C6B-6E91EDA988CE}">
        <cr:reactions xmlns:cr="http://schemas.microsoft.com/office/comments/2020/reactions">
          <cr:reaction reactionType="1">
            <cr:reactionInfo dateUtc="2025-07-31T01:54:58Z">
              <cr:user userId="S::YUQIN001@e.ntu.edu.sg::edf0547c-0190-4036-855d-43e773c42b6a" userProvider="AD" userName="#NI YUQIN#"/>
            </cr:reactionInfo>
          </cr:reaction>
        </cr:reactions>
      </w16:ext>
    </w16cex:extLst>
  </w16cex:commentExtensible>
  <w16cex:commentExtensible w16cex:durableId="0D7DB14B" w16cex:dateUtc="2025-07-31T09:26:00Z"/>
  <w16cex:commentExtensible w16cex:durableId="7AA2E11E" w16cex:dateUtc="2025-07-31T09:27:00Z"/>
  <w16cex:commentExtensible w16cex:durableId="15C9C690" w16cex:dateUtc="2025-08-01T01:30:00Z"/>
  <w16cex:commentExtensible w16cex:durableId="0A650C72" w16cex:dateUtc="2025-08-01T02:24:00Z"/>
  <w16cex:commentExtensible w16cex:durableId="4395B0D0" w16cex:dateUtc="2025-07-25T03:43:00Z"/>
  <w16cex:commentExtensible w16cex:durableId="45106A5C" w16cex:dateUtc="2025-07-25T03:44:00Z"/>
  <w16cex:commentExtensible w16cex:durableId="6E766769" w16cex:dateUtc="2025-07-27T10:05:00Z"/>
  <w16cex:commentExtensible w16cex:durableId="3DFDD818" w16cex:dateUtc="2025-07-30T17:08:00Z"/>
  <w16cex:commentExtensible w16cex:durableId="0F879E78" w16cex:dateUtc="2025-07-31T08:34:00Z"/>
  <w16cex:commentExtensible w16cex:durableId="229FC136" w16cex:dateUtc="2025-07-30T17:27:00Z"/>
  <w16cex:commentExtensible w16cex:durableId="75922BE6" w16cex:dateUtc="2025-07-25T03:01:00Z"/>
  <w16cex:commentExtensible w16cex:durableId="301F807B" w16cex:dateUtc="2025-07-25T03:04:00Z"/>
  <w16cex:commentExtensible w16cex:durableId="33DFB7B3" w16cex:dateUtc="2025-07-30T17:22:00Z"/>
  <w16cex:commentExtensible w16cex:durableId="6328E75F" w16cex:dateUtc="2025-08-01T02:53:00Z"/>
  <w16cex:commentExtensible w16cex:durableId="571BB950" w16cex:dateUtc="2025-07-22T14:20:00Z"/>
  <w16cex:commentExtensible w16cex:durableId="6D6F8EEF" w16cex:dateUtc="2025-07-28T06:34:00Z"/>
  <w16cex:commentExtensible w16cex:durableId="7E89A8CB" w16cex:dateUtc="2025-07-30T17:25:00Z"/>
  <w16cex:commentExtensible w16cex:durableId="7BEAABA0" w16cex:dateUtc="2025-08-01T03:00:00Z"/>
  <w16cex:commentExtensible w16cex:durableId="09F9F8DC" w16cex:dateUtc="2025-07-25T04:25:00Z"/>
  <w16cex:commentExtensible w16cex:durableId="07D8A9D7" w16cex:dateUtc="2025-07-28T08:29:00Z"/>
  <w16cex:commentExtensible w16cex:durableId="1C824733" w16cex:dateUtc="2025-07-25T05:09:00Z"/>
  <w16cex:commentExtensible w16cex:durableId="0231B410" w16cex:dateUtc="2025-07-25T0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C76E41F" w16cid:durableId="40984F58"/>
  <w16cid:commentId w16cid:paraId="2C815CFB" w16cid:durableId="3F207498"/>
  <w16cid:commentId w16cid:paraId="5086CB37" w16cid:durableId="588A2FE9"/>
  <w16cid:commentId w16cid:paraId="43525118" w16cid:durableId="11FE379F"/>
  <w16cid:commentId w16cid:paraId="6B97C447" w16cid:durableId="02CA50DC"/>
  <w16cid:commentId w16cid:paraId="6B966365" w16cid:durableId="695912D5"/>
  <w16cid:commentId w16cid:paraId="3B76F252" w16cid:durableId="747A243E"/>
  <w16cid:commentId w16cid:paraId="6C5179D5" w16cid:durableId="76920215"/>
  <w16cid:commentId w16cid:paraId="47767A61" w16cid:durableId="54DA14F3"/>
  <w16cid:commentId w16cid:paraId="2982001A" w16cid:durableId="056704EF"/>
  <w16cid:commentId w16cid:paraId="0A4203DC" w16cid:durableId="4F16A7E5"/>
  <w16cid:commentId w16cid:paraId="716D48F5" w16cid:durableId="477FB64C"/>
  <w16cid:commentId w16cid:paraId="16E2B886" w16cid:durableId="57E87C99"/>
  <w16cid:commentId w16cid:paraId="219EFC94" w16cid:durableId="4727B8C4"/>
  <w16cid:commentId w16cid:paraId="6966BE99" w16cid:durableId="52AD7D73"/>
  <w16cid:commentId w16cid:paraId="6E290BBF" w16cid:durableId="07A04974"/>
  <w16cid:commentId w16cid:paraId="11A2E74A" w16cid:durableId="4D7719A7"/>
  <w16cid:commentId w16cid:paraId="5DF08B99" w16cid:durableId="1C7B7F41"/>
  <w16cid:commentId w16cid:paraId="1983E07D" w16cid:durableId="711D21D3"/>
  <w16cid:commentId w16cid:paraId="0EFDE113" w16cid:durableId="766B4B57"/>
  <w16cid:commentId w16cid:paraId="04AA6ADE" w16cid:durableId="418184C2"/>
  <w16cid:commentId w16cid:paraId="25EE4682" w16cid:durableId="30E9D075"/>
  <w16cid:commentId w16cid:paraId="71ADF116" w16cid:durableId="4DAE0822"/>
  <w16cid:commentId w16cid:paraId="2C49317B" w16cid:durableId="06AE775A"/>
  <w16cid:commentId w16cid:paraId="3B0A9883" w16cid:durableId="50579EEE"/>
  <w16cid:commentId w16cid:paraId="4D1100B3" w16cid:durableId="0D7DB14B"/>
  <w16cid:commentId w16cid:paraId="711377BB" w16cid:durableId="7AA2E11E"/>
  <w16cid:commentId w16cid:paraId="32951315" w16cid:durableId="15C9C690"/>
  <w16cid:commentId w16cid:paraId="284D96AA" w16cid:durableId="0A650C72"/>
  <w16cid:commentId w16cid:paraId="09B7DBF8" w16cid:durableId="4395B0D0"/>
  <w16cid:commentId w16cid:paraId="6D7E7CAD" w16cid:durableId="45106A5C"/>
  <w16cid:commentId w16cid:paraId="2881F2E8" w16cid:durableId="6E766769"/>
  <w16cid:commentId w16cid:paraId="65D9D3E8" w16cid:durableId="3DFDD818"/>
  <w16cid:commentId w16cid:paraId="22BC6B62" w16cid:durableId="0F879E78"/>
  <w16cid:commentId w16cid:paraId="6F44269D" w16cid:durableId="229FC136"/>
  <w16cid:commentId w16cid:paraId="77DFFDAB" w16cid:durableId="75922BE6"/>
  <w16cid:commentId w16cid:paraId="67138726" w16cid:durableId="301F807B"/>
  <w16cid:commentId w16cid:paraId="0B372042" w16cid:durableId="33DFB7B3"/>
  <w16cid:commentId w16cid:paraId="4CCFA3E9" w16cid:durableId="6328E75F"/>
  <w16cid:commentId w16cid:paraId="24AF9E12" w16cid:durableId="571BB950"/>
  <w16cid:commentId w16cid:paraId="7E74EB65" w16cid:durableId="6D6F8EEF"/>
  <w16cid:commentId w16cid:paraId="536114C9" w16cid:durableId="7E89A8CB"/>
  <w16cid:commentId w16cid:paraId="5CED7DBF" w16cid:durableId="7BEAABA0"/>
  <w16cid:commentId w16cid:paraId="5F4FCFFC" w16cid:durableId="09F9F8DC"/>
  <w16cid:commentId w16cid:paraId="61817B2F" w16cid:durableId="07D8A9D7"/>
  <w16cid:commentId w16cid:paraId="4D687FA9" w16cid:durableId="1C824733"/>
  <w16cid:commentId w16cid:paraId="15E3476C" w16cid:durableId="0231B4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43950" w14:textId="77777777" w:rsidR="00C31FBD" w:rsidRDefault="00C31FBD" w:rsidP="00DB10AF">
      <w:pPr>
        <w:rPr>
          <w:rFonts w:hint="eastAsia"/>
        </w:rPr>
      </w:pPr>
      <w:r>
        <w:separator/>
      </w:r>
    </w:p>
  </w:endnote>
  <w:endnote w:type="continuationSeparator" w:id="0">
    <w:p w14:paraId="64F4BEE2" w14:textId="77777777" w:rsidR="00C31FBD" w:rsidRDefault="00C31FBD" w:rsidP="00DB10AF">
      <w:pPr>
        <w:rPr>
          <w:rFonts w:hint="eastAsia"/>
        </w:rPr>
      </w:pPr>
      <w:r>
        <w:continuationSeparator/>
      </w:r>
    </w:p>
  </w:endnote>
  <w:endnote w:type="continuationNotice" w:id="1">
    <w:p w14:paraId="23C4F591" w14:textId="77777777" w:rsidR="00C31FBD" w:rsidRDefault="00C31FBD">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F204D" w14:textId="63EC3BBF" w:rsidR="00942C81" w:rsidRDefault="00942C81" w:rsidP="00942C81">
    <w:pPr>
      <w:pStyle w:val="af"/>
      <w:ind w:firstLineChars="50" w:firstLine="90"/>
      <w:rPr>
        <w:rFonts w:hint="eastAsia"/>
      </w:rPr>
    </w:pPr>
    <w:r>
      <w:ptab w:relativeTo="margin" w:alignment="center" w:leader="none"/>
    </w:r>
    <w:r>
      <w:rPr>
        <w:rFonts w:hint="eastAsia"/>
      </w:rPr>
      <w:t xml:space="preserve"> </w:t>
    </w:r>
    <w:r>
      <w:ptab w:relativeTo="margin" w:alignment="right" w:leader="none"/>
    </w:r>
    <w:r w:rsidRPr="00942C81">
      <w:rPr>
        <w:rStyle w:val="af6"/>
        <w:rFonts w:ascii="Times New Roman" w:hAnsi="Times New Roman" w:cs="Times New Roman"/>
        <w:sz w:val="24"/>
        <w:szCs w:val="24"/>
      </w:rPr>
      <w:t xml:space="preserve">Page </w:t>
    </w:r>
    <w:sdt>
      <w:sdtPr>
        <w:rPr>
          <w:rStyle w:val="af6"/>
          <w:rFonts w:ascii="Times New Roman" w:hAnsi="Times New Roman" w:cs="Times New Roman"/>
          <w:sz w:val="24"/>
          <w:szCs w:val="24"/>
        </w:rPr>
        <w:id w:val="540482388"/>
        <w:docPartObj>
          <w:docPartGallery w:val="Page Numbers (Bottom of Page)"/>
          <w:docPartUnique/>
        </w:docPartObj>
      </w:sdtPr>
      <w:sdtEndPr>
        <w:rPr>
          <w:rStyle w:val="af6"/>
        </w:rPr>
      </w:sdtEndPr>
      <w:sdtContent>
        <w:r w:rsidRPr="00942C81">
          <w:rPr>
            <w:rStyle w:val="af6"/>
            <w:rFonts w:ascii="Times New Roman" w:hAnsi="Times New Roman" w:cs="Times New Roman"/>
            <w:b/>
            <w:bCs/>
            <w:sz w:val="24"/>
            <w:szCs w:val="24"/>
          </w:rPr>
          <w:fldChar w:fldCharType="begin"/>
        </w:r>
        <w:r w:rsidRPr="00942C81">
          <w:rPr>
            <w:rStyle w:val="af6"/>
            <w:rFonts w:ascii="Times New Roman" w:hAnsi="Times New Roman" w:cs="Times New Roman"/>
            <w:bCs/>
            <w:sz w:val="24"/>
            <w:szCs w:val="24"/>
          </w:rPr>
          <w:instrText xml:space="preserve"> PAGE </w:instrText>
        </w:r>
        <w:r w:rsidRPr="00942C81">
          <w:rPr>
            <w:rStyle w:val="af6"/>
            <w:rFonts w:ascii="Times New Roman" w:hAnsi="Times New Roman" w:cs="Times New Roman"/>
            <w:b/>
            <w:bCs/>
            <w:sz w:val="24"/>
            <w:szCs w:val="24"/>
          </w:rPr>
          <w:fldChar w:fldCharType="separate"/>
        </w:r>
        <w:r w:rsidRPr="00942C81">
          <w:rPr>
            <w:rStyle w:val="af6"/>
            <w:rFonts w:ascii="Times New Roman" w:hAnsi="Times New Roman" w:cs="Times New Roman"/>
            <w:b/>
            <w:bCs/>
            <w:sz w:val="24"/>
            <w:szCs w:val="24"/>
          </w:rPr>
          <w:t>1</w:t>
        </w:r>
        <w:r w:rsidRPr="00942C81">
          <w:rPr>
            <w:rStyle w:val="af6"/>
            <w:rFonts w:ascii="Times New Roman" w:hAnsi="Times New Roman" w:cs="Times New Roman"/>
            <w:b/>
            <w:bCs/>
            <w:sz w:val="24"/>
            <w:szCs w:val="24"/>
          </w:rPr>
          <w:fldChar w:fldCharType="end"/>
        </w:r>
        <w:r w:rsidRPr="00942C81">
          <w:rPr>
            <w:rStyle w:val="af6"/>
            <w:rFonts w:ascii="Times New Roman" w:hAnsi="Times New Roman" w:cs="Times New Roman"/>
            <w:bCs/>
            <w:sz w:val="24"/>
            <w:szCs w:val="24"/>
          </w:rPr>
          <w:t xml:space="preserve"> </w:t>
        </w:r>
      </w:sdtContent>
    </w:sdt>
    <w:r w:rsidRPr="00942C81">
      <w:rPr>
        <w:rStyle w:val="af6"/>
        <w:rFonts w:ascii="Times New Roman" w:hAnsi="Times New Roman" w:cs="Times New Roman"/>
        <w:sz w:val="24"/>
        <w:szCs w:val="24"/>
      </w:rPr>
      <w:t xml:space="preserve">of </w:t>
    </w:r>
    <w:r w:rsidRPr="00942C81">
      <w:rPr>
        <w:rStyle w:val="af6"/>
        <w:rFonts w:ascii="Times New Roman" w:hAnsi="Times New Roman" w:cs="Times New Roman"/>
        <w:sz w:val="24"/>
        <w:szCs w:val="24"/>
      </w:rPr>
      <w:fldChar w:fldCharType="begin"/>
    </w:r>
    <w:r w:rsidRPr="00942C81">
      <w:rPr>
        <w:rStyle w:val="af6"/>
        <w:rFonts w:ascii="Times New Roman" w:hAnsi="Times New Roman" w:cs="Times New Roman"/>
        <w:sz w:val="24"/>
        <w:szCs w:val="24"/>
      </w:rPr>
      <w:instrText xml:space="preserve"> NUMPAGES  \* MERGEFORMAT </w:instrText>
    </w:r>
    <w:r w:rsidRPr="00942C81">
      <w:rPr>
        <w:rStyle w:val="af6"/>
        <w:rFonts w:ascii="Times New Roman" w:hAnsi="Times New Roman" w:cs="Times New Roman"/>
        <w:sz w:val="24"/>
        <w:szCs w:val="24"/>
      </w:rPr>
      <w:fldChar w:fldCharType="separate"/>
    </w:r>
    <w:r w:rsidRPr="00942C81">
      <w:rPr>
        <w:rStyle w:val="af6"/>
        <w:rFonts w:ascii="Times New Roman" w:hAnsi="Times New Roman" w:cs="Times New Roman"/>
        <w:sz w:val="24"/>
        <w:szCs w:val="24"/>
      </w:rPr>
      <w:t>38</w:t>
    </w:r>
    <w:r w:rsidRPr="00942C81">
      <w:rPr>
        <w:rStyle w:val="af6"/>
        <w:rFonts w:ascii="Times New Roman" w:hAnsi="Times New Roman" w:cs="Times New Roman"/>
        <w:sz w:val="24"/>
        <w:szCs w:val="24"/>
      </w:rPr>
      <w:fldChar w:fldCharType="end"/>
    </w:r>
    <w:r>
      <w:rPr>
        <w:rStyle w:val="af6"/>
        <w:rFonts w:cs="Times New Roman" w:hint="eastAsia"/>
        <w:sz w:val="24"/>
        <w:szCs w:val="24"/>
      </w:rPr>
      <w:t xml:space="preserve"> </w:t>
    </w:r>
    <w:r>
      <w:t xml:space="preserve"> </w: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5A5902" w14:textId="77777777" w:rsidR="00C31FBD" w:rsidRDefault="00C31FBD" w:rsidP="00DB10AF">
      <w:pPr>
        <w:rPr>
          <w:rFonts w:hint="eastAsia"/>
        </w:rPr>
      </w:pPr>
      <w:r>
        <w:separator/>
      </w:r>
    </w:p>
  </w:footnote>
  <w:footnote w:type="continuationSeparator" w:id="0">
    <w:p w14:paraId="12F8E972" w14:textId="77777777" w:rsidR="00C31FBD" w:rsidRDefault="00C31FBD" w:rsidP="00DB10AF">
      <w:pPr>
        <w:rPr>
          <w:rFonts w:hint="eastAsia"/>
        </w:rPr>
      </w:pPr>
      <w:r>
        <w:continuationSeparator/>
      </w:r>
    </w:p>
  </w:footnote>
  <w:footnote w:type="continuationNotice" w:id="1">
    <w:p w14:paraId="6526C754" w14:textId="77777777" w:rsidR="00C31FBD" w:rsidRDefault="00C31FBD">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573B5B"/>
    <w:multiLevelType w:val="hybridMultilevel"/>
    <w:tmpl w:val="4DC63458"/>
    <w:lvl w:ilvl="0" w:tplc="B7EC8C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E5BB6"/>
    <w:multiLevelType w:val="hybridMultilevel"/>
    <w:tmpl w:val="5F1E5E50"/>
    <w:lvl w:ilvl="0" w:tplc="8346AB26">
      <w:start w:val="1"/>
      <w:numFmt w:val="decimal"/>
      <w:lvlText w:val="%1."/>
      <w:lvlJc w:val="left"/>
      <w:pPr>
        <w:ind w:left="1020" w:hanging="360"/>
      </w:pPr>
    </w:lvl>
    <w:lvl w:ilvl="1" w:tplc="6C86B256">
      <w:start w:val="1"/>
      <w:numFmt w:val="decimal"/>
      <w:lvlText w:val="%2."/>
      <w:lvlJc w:val="left"/>
      <w:pPr>
        <w:ind w:left="1020" w:hanging="360"/>
      </w:pPr>
    </w:lvl>
    <w:lvl w:ilvl="2" w:tplc="2BD4AA7E">
      <w:start w:val="1"/>
      <w:numFmt w:val="decimal"/>
      <w:lvlText w:val="%3."/>
      <w:lvlJc w:val="left"/>
      <w:pPr>
        <w:ind w:left="1020" w:hanging="360"/>
      </w:pPr>
    </w:lvl>
    <w:lvl w:ilvl="3" w:tplc="3C4EF2AC">
      <w:start w:val="1"/>
      <w:numFmt w:val="decimal"/>
      <w:lvlText w:val="%4."/>
      <w:lvlJc w:val="left"/>
      <w:pPr>
        <w:ind w:left="1020" w:hanging="360"/>
      </w:pPr>
    </w:lvl>
    <w:lvl w:ilvl="4" w:tplc="618C9B16">
      <w:start w:val="1"/>
      <w:numFmt w:val="decimal"/>
      <w:lvlText w:val="%5."/>
      <w:lvlJc w:val="left"/>
      <w:pPr>
        <w:ind w:left="1020" w:hanging="360"/>
      </w:pPr>
    </w:lvl>
    <w:lvl w:ilvl="5" w:tplc="29E81A26">
      <w:start w:val="1"/>
      <w:numFmt w:val="decimal"/>
      <w:lvlText w:val="%6."/>
      <w:lvlJc w:val="left"/>
      <w:pPr>
        <w:ind w:left="1020" w:hanging="360"/>
      </w:pPr>
    </w:lvl>
    <w:lvl w:ilvl="6" w:tplc="7100AF00">
      <w:start w:val="1"/>
      <w:numFmt w:val="decimal"/>
      <w:lvlText w:val="%7."/>
      <w:lvlJc w:val="left"/>
      <w:pPr>
        <w:ind w:left="1020" w:hanging="360"/>
      </w:pPr>
    </w:lvl>
    <w:lvl w:ilvl="7" w:tplc="173C992A">
      <w:start w:val="1"/>
      <w:numFmt w:val="decimal"/>
      <w:lvlText w:val="%8."/>
      <w:lvlJc w:val="left"/>
      <w:pPr>
        <w:ind w:left="1020" w:hanging="360"/>
      </w:pPr>
    </w:lvl>
    <w:lvl w:ilvl="8" w:tplc="7C36AF28">
      <w:start w:val="1"/>
      <w:numFmt w:val="decimal"/>
      <w:lvlText w:val="%9."/>
      <w:lvlJc w:val="left"/>
      <w:pPr>
        <w:ind w:left="1020" w:hanging="360"/>
      </w:pPr>
    </w:lvl>
  </w:abstractNum>
  <w:abstractNum w:abstractNumId="4"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5924189"/>
    <w:multiLevelType w:val="hybridMultilevel"/>
    <w:tmpl w:val="ECD406EC"/>
    <w:lvl w:ilvl="0" w:tplc="CB04DA7A">
      <w:start w:val="1"/>
      <w:numFmt w:val="bullet"/>
      <w:lvlText w:val=""/>
      <w:lvlJc w:val="left"/>
      <w:pPr>
        <w:ind w:left="720" w:hanging="360"/>
      </w:pPr>
      <w:rPr>
        <w:rFonts w:ascii="Symbol" w:hAnsi="Symbol"/>
      </w:rPr>
    </w:lvl>
    <w:lvl w:ilvl="1" w:tplc="18CA4056">
      <w:start w:val="1"/>
      <w:numFmt w:val="bullet"/>
      <w:lvlText w:val=""/>
      <w:lvlJc w:val="left"/>
      <w:pPr>
        <w:ind w:left="720" w:hanging="360"/>
      </w:pPr>
      <w:rPr>
        <w:rFonts w:ascii="Symbol" w:hAnsi="Symbol"/>
      </w:rPr>
    </w:lvl>
    <w:lvl w:ilvl="2" w:tplc="A640847C">
      <w:start w:val="1"/>
      <w:numFmt w:val="bullet"/>
      <w:lvlText w:val=""/>
      <w:lvlJc w:val="left"/>
      <w:pPr>
        <w:ind w:left="720" w:hanging="360"/>
      </w:pPr>
      <w:rPr>
        <w:rFonts w:ascii="Symbol" w:hAnsi="Symbol"/>
      </w:rPr>
    </w:lvl>
    <w:lvl w:ilvl="3" w:tplc="061A86BE">
      <w:start w:val="1"/>
      <w:numFmt w:val="bullet"/>
      <w:lvlText w:val=""/>
      <w:lvlJc w:val="left"/>
      <w:pPr>
        <w:ind w:left="720" w:hanging="360"/>
      </w:pPr>
      <w:rPr>
        <w:rFonts w:ascii="Symbol" w:hAnsi="Symbol"/>
      </w:rPr>
    </w:lvl>
    <w:lvl w:ilvl="4" w:tplc="A00086FA">
      <w:start w:val="1"/>
      <w:numFmt w:val="bullet"/>
      <w:lvlText w:val=""/>
      <w:lvlJc w:val="left"/>
      <w:pPr>
        <w:ind w:left="720" w:hanging="360"/>
      </w:pPr>
      <w:rPr>
        <w:rFonts w:ascii="Symbol" w:hAnsi="Symbol"/>
      </w:rPr>
    </w:lvl>
    <w:lvl w:ilvl="5" w:tplc="A470CCE2">
      <w:start w:val="1"/>
      <w:numFmt w:val="bullet"/>
      <w:lvlText w:val=""/>
      <w:lvlJc w:val="left"/>
      <w:pPr>
        <w:ind w:left="720" w:hanging="360"/>
      </w:pPr>
      <w:rPr>
        <w:rFonts w:ascii="Symbol" w:hAnsi="Symbol"/>
      </w:rPr>
    </w:lvl>
    <w:lvl w:ilvl="6" w:tplc="9EACAF6C">
      <w:start w:val="1"/>
      <w:numFmt w:val="bullet"/>
      <w:lvlText w:val=""/>
      <w:lvlJc w:val="left"/>
      <w:pPr>
        <w:ind w:left="720" w:hanging="360"/>
      </w:pPr>
      <w:rPr>
        <w:rFonts w:ascii="Symbol" w:hAnsi="Symbol"/>
      </w:rPr>
    </w:lvl>
    <w:lvl w:ilvl="7" w:tplc="3684F632">
      <w:start w:val="1"/>
      <w:numFmt w:val="bullet"/>
      <w:lvlText w:val=""/>
      <w:lvlJc w:val="left"/>
      <w:pPr>
        <w:ind w:left="720" w:hanging="360"/>
      </w:pPr>
      <w:rPr>
        <w:rFonts w:ascii="Symbol" w:hAnsi="Symbol"/>
      </w:rPr>
    </w:lvl>
    <w:lvl w:ilvl="8" w:tplc="8FF2C370">
      <w:start w:val="1"/>
      <w:numFmt w:val="bullet"/>
      <w:lvlText w:val=""/>
      <w:lvlJc w:val="left"/>
      <w:pPr>
        <w:ind w:left="720" w:hanging="360"/>
      </w:pPr>
      <w:rPr>
        <w:rFonts w:ascii="Symbol" w:hAnsi="Symbol"/>
      </w:rPr>
    </w:lvl>
  </w:abstractNum>
  <w:abstractNum w:abstractNumId="6" w15:restartNumberingAfterBreak="0">
    <w:nsid w:val="15AE5744"/>
    <w:multiLevelType w:val="hybridMultilevel"/>
    <w:tmpl w:val="0CC2AE36"/>
    <w:lvl w:ilvl="0" w:tplc="C5EC8286">
      <w:start w:val="1"/>
      <w:numFmt w:val="decimal"/>
      <w:lvlText w:val="%1."/>
      <w:lvlJc w:val="left"/>
      <w:pPr>
        <w:ind w:left="1020" w:hanging="360"/>
      </w:pPr>
    </w:lvl>
    <w:lvl w:ilvl="1" w:tplc="E8325B70">
      <w:start w:val="1"/>
      <w:numFmt w:val="decimal"/>
      <w:lvlText w:val="%2."/>
      <w:lvlJc w:val="left"/>
      <w:pPr>
        <w:ind w:left="1020" w:hanging="360"/>
      </w:pPr>
    </w:lvl>
    <w:lvl w:ilvl="2" w:tplc="4BA8E6E6">
      <w:start w:val="1"/>
      <w:numFmt w:val="decimal"/>
      <w:lvlText w:val="%3."/>
      <w:lvlJc w:val="left"/>
      <w:pPr>
        <w:ind w:left="1020" w:hanging="360"/>
      </w:pPr>
    </w:lvl>
    <w:lvl w:ilvl="3" w:tplc="9490F060">
      <w:start w:val="1"/>
      <w:numFmt w:val="decimal"/>
      <w:lvlText w:val="%4."/>
      <w:lvlJc w:val="left"/>
      <w:pPr>
        <w:ind w:left="1020" w:hanging="360"/>
      </w:pPr>
    </w:lvl>
    <w:lvl w:ilvl="4" w:tplc="426482D4">
      <w:start w:val="1"/>
      <w:numFmt w:val="decimal"/>
      <w:lvlText w:val="%5."/>
      <w:lvlJc w:val="left"/>
      <w:pPr>
        <w:ind w:left="1020" w:hanging="360"/>
      </w:pPr>
    </w:lvl>
    <w:lvl w:ilvl="5" w:tplc="89A03C8A">
      <w:start w:val="1"/>
      <w:numFmt w:val="decimal"/>
      <w:lvlText w:val="%6."/>
      <w:lvlJc w:val="left"/>
      <w:pPr>
        <w:ind w:left="1020" w:hanging="360"/>
      </w:pPr>
    </w:lvl>
    <w:lvl w:ilvl="6" w:tplc="D9D44666">
      <w:start w:val="1"/>
      <w:numFmt w:val="decimal"/>
      <w:lvlText w:val="%7."/>
      <w:lvlJc w:val="left"/>
      <w:pPr>
        <w:ind w:left="1020" w:hanging="360"/>
      </w:pPr>
    </w:lvl>
    <w:lvl w:ilvl="7" w:tplc="43B01AE0">
      <w:start w:val="1"/>
      <w:numFmt w:val="decimal"/>
      <w:lvlText w:val="%8."/>
      <w:lvlJc w:val="left"/>
      <w:pPr>
        <w:ind w:left="1020" w:hanging="360"/>
      </w:pPr>
    </w:lvl>
    <w:lvl w:ilvl="8" w:tplc="5C941F2A">
      <w:start w:val="1"/>
      <w:numFmt w:val="decimal"/>
      <w:lvlText w:val="%9."/>
      <w:lvlJc w:val="left"/>
      <w:pPr>
        <w:ind w:left="1020" w:hanging="360"/>
      </w:pPr>
    </w:lvl>
  </w:abstractNum>
  <w:abstractNum w:abstractNumId="7" w15:restartNumberingAfterBreak="0">
    <w:nsid w:val="168656CA"/>
    <w:multiLevelType w:val="hybridMultilevel"/>
    <w:tmpl w:val="B9E897F6"/>
    <w:lvl w:ilvl="0" w:tplc="2E2A4B0C">
      <w:start w:val="1"/>
      <w:numFmt w:val="decimal"/>
      <w:lvlText w:val="%1."/>
      <w:lvlJc w:val="left"/>
      <w:pPr>
        <w:ind w:left="1020" w:hanging="360"/>
      </w:pPr>
    </w:lvl>
    <w:lvl w:ilvl="1" w:tplc="8E90C986">
      <w:start w:val="1"/>
      <w:numFmt w:val="decimal"/>
      <w:lvlText w:val="%2."/>
      <w:lvlJc w:val="left"/>
      <w:pPr>
        <w:ind w:left="1020" w:hanging="360"/>
      </w:pPr>
    </w:lvl>
    <w:lvl w:ilvl="2" w:tplc="9E744EF4">
      <w:start w:val="1"/>
      <w:numFmt w:val="decimal"/>
      <w:lvlText w:val="%3."/>
      <w:lvlJc w:val="left"/>
      <w:pPr>
        <w:ind w:left="1020" w:hanging="360"/>
      </w:pPr>
    </w:lvl>
    <w:lvl w:ilvl="3" w:tplc="3B60616E">
      <w:start w:val="1"/>
      <w:numFmt w:val="decimal"/>
      <w:lvlText w:val="%4."/>
      <w:lvlJc w:val="left"/>
      <w:pPr>
        <w:ind w:left="1020" w:hanging="360"/>
      </w:pPr>
    </w:lvl>
    <w:lvl w:ilvl="4" w:tplc="434ABCAA">
      <w:start w:val="1"/>
      <w:numFmt w:val="decimal"/>
      <w:lvlText w:val="%5."/>
      <w:lvlJc w:val="left"/>
      <w:pPr>
        <w:ind w:left="1020" w:hanging="360"/>
      </w:pPr>
    </w:lvl>
    <w:lvl w:ilvl="5" w:tplc="46D24350">
      <w:start w:val="1"/>
      <w:numFmt w:val="decimal"/>
      <w:lvlText w:val="%6."/>
      <w:lvlJc w:val="left"/>
      <w:pPr>
        <w:ind w:left="1020" w:hanging="360"/>
      </w:pPr>
    </w:lvl>
    <w:lvl w:ilvl="6" w:tplc="ABB4842A">
      <w:start w:val="1"/>
      <w:numFmt w:val="decimal"/>
      <w:lvlText w:val="%7."/>
      <w:lvlJc w:val="left"/>
      <w:pPr>
        <w:ind w:left="1020" w:hanging="360"/>
      </w:pPr>
    </w:lvl>
    <w:lvl w:ilvl="7" w:tplc="C866A644">
      <w:start w:val="1"/>
      <w:numFmt w:val="decimal"/>
      <w:lvlText w:val="%8."/>
      <w:lvlJc w:val="left"/>
      <w:pPr>
        <w:ind w:left="1020" w:hanging="360"/>
      </w:pPr>
    </w:lvl>
    <w:lvl w:ilvl="8" w:tplc="168EB2EC">
      <w:start w:val="1"/>
      <w:numFmt w:val="decimal"/>
      <w:lvlText w:val="%9."/>
      <w:lvlJc w:val="left"/>
      <w:pPr>
        <w:ind w:left="1020" w:hanging="360"/>
      </w:pPr>
    </w:lvl>
  </w:abstractNum>
  <w:abstractNum w:abstractNumId="8"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9"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10"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89A2422"/>
    <w:multiLevelType w:val="hybridMultilevel"/>
    <w:tmpl w:val="C26A05E4"/>
    <w:lvl w:ilvl="0" w:tplc="7C4CFE28">
      <w:start w:val="1"/>
      <w:numFmt w:val="bullet"/>
      <w:lvlText w:val=""/>
      <w:lvlJc w:val="left"/>
      <w:pPr>
        <w:ind w:left="720" w:hanging="360"/>
      </w:pPr>
      <w:rPr>
        <w:rFonts w:ascii="Symbol" w:hAnsi="Symbol"/>
      </w:rPr>
    </w:lvl>
    <w:lvl w:ilvl="1" w:tplc="ED9AF2C2">
      <w:start w:val="1"/>
      <w:numFmt w:val="bullet"/>
      <w:lvlText w:val=""/>
      <w:lvlJc w:val="left"/>
      <w:pPr>
        <w:ind w:left="720" w:hanging="360"/>
      </w:pPr>
      <w:rPr>
        <w:rFonts w:ascii="Symbol" w:hAnsi="Symbol"/>
      </w:rPr>
    </w:lvl>
    <w:lvl w:ilvl="2" w:tplc="AFDC3C9C">
      <w:start w:val="1"/>
      <w:numFmt w:val="bullet"/>
      <w:lvlText w:val=""/>
      <w:lvlJc w:val="left"/>
      <w:pPr>
        <w:ind w:left="720" w:hanging="360"/>
      </w:pPr>
      <w:rPr>
        <w:rFonts w:ascii="Symbol" w:hAnsi="Symbol"/>
      </w:rPr>
    </w:lvl>
    <w:lvl w:ilvl="3" w:tplc="9E00FCCC">
      <w:start w:val="1"/>
      <w:numFmt w:val="bullet"/>
      <w:lvlText w:val=""/>
      <w:lvlJc w:val="left"/>
      <w:pPr>
        <w:ind w:left="720" w:hanging="360"/>
      </w:pPr>
      <w:rPr>
        <w:rFonts w:ascii="Symbol" w:hAnsi="Symbol"/>
      </w:rPr>
    </w:lvl>
    <w:lvl w:ilvl="4" w:tplc="DDB0356E">
      <w:start w:val="1"/>
      <w:numFmt w:val="bullet"/>
      <w:lvlText w:val=""/>
      <w:lvlJc w:val="left"/>
      <w:pPr>
        <w:ind w:left="720" w:hanging="360"/>
      </w:pPr>
      <w:rPr>
        <w:rFonts w:ascii="Symbol" w:hAnsi="Symbol"/>
      </w:rPr>
    </w:lvl>
    <w:lvl w:ilvl="5" w:tplc="4F7EEF84">
      <w:start w:val="1"/>
      <w:numFmt w:val="bullet"/>
      <w:lvlText w:val=""/>
      <w:lvlJc w:val="left"/>
      <w:pPr>
        <w:ind w:left="720" w:hanging="360"/>
      </w:pPr>
      <w:rPr>
        <w:rFonts w:ascii="Symbol" w:hAnsi="Symbol"/>
      </w:rPr>
    </w:lvl>
    <w:lvl w:ilvl="6" w:tplc="20AE3838">
      <w:start w:val="1"/>
      <w:numFmt w:val="bullet"/>
      <w:lvlText w:val=""/>
      <w:lvlJc w:val="left"/>
      <w:pPr>
        <w:ind w:left="720" w:hanging="360"/>
      </w:pPr>
      <w:rPr>
        <w:rFonts w:ascii="Symbol" w:hAnsi="Symbol"/>
      </w:rPr>
    </w:lvl>
    <w:lvl w:ilvl="7" w:tplc="2B8278B6">
      <w:start w:val="1"/>
      <w:numFmt w:val="bullet"/>
      <w:lvlText w:val=""/>
      <w:lvlJc w:val="left"/>
      <w:pPr>
        <w:ind w:left="720" w:hanging="360"/>
      </w:pPr>
      <w:rPr>
        <w:rFonts w:ascii="Symbol" w:hAnsi="Symbol"/>
      </w:rPr>
    </w:lvl>
    <w:lvl w:ilvl="8" w:tplc="805A8050">
      <w:start w:val="1"/>
      <w:numFmt w:val="bullet"/>
      <w:lvlText w:val=""/>
      <w:lvlJc w:val="left"/>
      <w:pPr>
        <w:ind w:left="720" w:hanging="360"/>
      </w:pPr>
      <w:rPr>
        <w:rFonts w:ascii="Symbol" w:hAnsi="Symbol"/>
      </w:rPr>
    </w:lvl>
  </w:abstractNum>
  <w:abstractNum w:abstractNumId="17"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8" w15:restartNumberingAfterBreak="0">
    <w:nsid w:val="3C4E47A8"/>
    <w:multiLevelType w:val="multilevel"/>
    <w:tmpl w:val="5A42311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1082164"/>
    <w:multiLevelType w:val="hybridMultilevel"/>
    <w:tmpl w:val="501EEA06"/>
    <w:lvl w:ilvl="0" w:tplc="851E5724">
      <w:start w:val="1"/>
      <w:numFmt w:val="decimal"/>
      <w:lvlText w:val="%1."/>
      <w:lvlJc w:val="left"/>
      <w:pPr>
        <w:ind w:left="1020" w:hanging="360"/>
      </w:pPr>
    </w:lvl>
    <w:lvl w:ilvl="1" w:tplc="53CE762A">
      <w:start w:val="1"/>
      <w:numFmt w:val="decimal"/>
      <w:lvlText w:val="%2."/>
      <w:lvlJc w:val="left"/>
      <w:pPr>
        <w:ind w:left="1020" w:hanging="360"/>
      </w:pPr>
    </w:lvl>
    <w:lvl w:ilvl="2" w:tplc="A88695D0">
      <w:start w:val="1"/>
      <w:numFmt w:val="decimal"/>
      <w:lvlText w:val="%3."/>
      <w:lvlJc w:val="left"/>
      <w:pPr>
        <w:ind w:left="1020" w:hanging="360"/>
      </w:pPr>
    </w:lvl>
    <w:lvl w:ilvl="3" w:tplc="F852054E">
      <w:start w:val="1"/>
      <w:numFmt w:val="decimal"/>
      <w:lvlText w:val="%4."/>
      <w:lvlJc w:val="left"/>
      <w:pPr>
        <w:ind w:left="1020" w:hanging="360"/>
      </w:pPr>
    </w:lvl>
    <w:lvl w:ilvl="4" w:tplc="F3CEF0D0">
      <w:start w:val="1"/>
      <w:numFmt w:val="decimal"/>
      <w:lvlText w:val="%5."/>
      <w:lvlJc w:val="left"/>
      <w:pPr>
        <w:ind w:left="1020" w:hanging="360"/>
      </w:pPr>
    </w:lvl>
    <w:lvl w:ilvl="5" w:tplc="F166744E">
      <w:start w:val="1"/>
      <w:numFmt w:val="decimal"/>
      <w:lvlText w:val="%6."/>
      <w:lvlJc w:val="left"/>
      <w:pPr>
        <w:ind w:left="1020" w:hanging="360"/>
      </w:pPr>
    </w:lvl>
    <w:lvl w:ilvl="6" w:tplc="514A1BDA">
      <w:start w:val="1"/>
      <w:numFmt w:val="decimal"/>
      <w:lvlText w:val="%7."/>
      <w:lvlJc w:val="left"/>
      <w:pPr>
        <w:ind w:left="1020" w:hanging="360"/>
      </w:pPr>
    </w:lvl>
    <w:lvl w:ilvl="7" w:tplc="CBE4724C">
      <w:start w:val="1"/>
      <w:numFmt w:val="decimal"/>
      <w:lvlText w:val="%8."/>
      <w:lvlJc w:val="left"/>
      <w:pPr>
        <w:ind w:left="1020" w:hanging="360"/>
      </w:pPr>
    </w:lvl>
    <w:lvl w:ilvl="8" w:tplc="67046774">
      <w:start w:val="1"/>
      <w:numFmt w:val="decimal"/>
      <w:lvlText w:val="%9."/>
      <w:lvlJc w:val="left"/>
      <w:pPr>
        <w:ind w:left="1020" w:hanging="360"/>
      </w:pPr>
    </w:lvl>
  </w:abstractNum>
  <w:abstractNum w:abstractNumId="20"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1"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63C1509"/>
    <w:multiLevelType w:val="hybridMultilevel"/>
    <w:tmpl w:val="3CACF782"/>
    <w:lvl w:ilvl="0" w:tplc="F91AE652">
      <w:start w:val="1"/>
      <w:numFmt w:val="decimal"/>
      <w:lvlText w:val="%1."/>
      <w:lvlJc w:val="left"/>
      <w:pPr>
        <w:ind w:left="1020" w:hanging="360"/>
      </w:pPr>
    </w:lvl>
    <w:lvl w:ilvl="1" w:tplc="8894FDC6">
      <w:start w:val="1"/>
      <w:numFmt w:val="decimal"/>
      <w:lvlText w:val="%2."/>
      <w:lvlJc w:val="left"/>
      <w:pPr>
        <w:ind w:left="1020" w:hanging="360"/>
      </w:pPr>
    </w:lvl>
    <w:lvl w:ilvl="2" w:tplc="3B081FC2">
      <w:start w:val="1"/>
      <w:numFmt w:val="decimal"/>
      <w:lvlText w:val="%3."/>
      <w:lvlJc w:val="left"/>
      <w:pPr>
        <w:ind w:left="1020" w:hanging="360"/>
      </w:pPr>
    </w:lvl>
    <w:lvl w:ilvl="3" w:tplc="9F2E0E36">
      <w:start w:val="1"/>
      <w:numFmt w:val="decimal"/>
      <w:lvlText w:val="%4."/>
      <w:lvlJc w:val="left"/>
      <w:pPr>
        <w:ind w:left="1020" w:hanging="360"/>
      </w:pPr>
    </w:lvl>
    <w:lvl w:ilvl="4" w:tplc="93CEB4B6">
      <w:start w:val="1"/>
      <w:numFmt w:val="decimal"/>
      <w:lvlText w:val="%5."/>
      <w:lvlJc w:val="left"/>
      <w:pPr>
        <w:ind w:left="1020" w:hanging="360"/>
      </w:pPr>
    </w:lvl>
    <w:lvl w:ilvl="5" w:tplc="3D00BC82">
      <w:start w:val="1"/>
      <w:numFmt w:val="decimal"/>
      <w:lvlText w:val="%6."/>
      <w:lvlJc w:val="left"/>
      <w:pPr>
        <w:ind w:left="1020" w:hanging="360"/>
      </w:pPr>
    </w:lvl>
    <w:lvl w:ilvl="6" w:tplc="80FCBEC6">
      <w:start w:val="1"/>
      <w:numFmt w:val="decimal"/>
      <w:lvlText w:val="%7."/>
      <w:lvlJc w:val="left"/>
      <w:pPr>
        <w:ind w:left="1020" w:hanging="360"/>
      </w:pPr>
    </w:lvl>
    <w:lvl w:ilvl="7" w:tplc="5804ECEC">
      <w:start w:val="1"/>
      <w:numFmt w:val="decimal"/>
      <w:lvlText w:val="%8."/>
      <w:lvlJc w:val="left"/>
      <w:pPr>
        <w:ind w:left="1020" w:hanging="360"/>
      </w:pPr>
    </w:lvl>
    <w:lvl w:ilvl="8" w:tplc="9B0A6384">
      <w:start w:val="1"/>
      <w:numFmt w:val="decimal"/>
      <w:lvlText w:val="%9."/>
      <w:lvlJc w:val="left"/>
      <w:pPr>
        <w:ind w:left="1020" w:hanging="360"/>
      </w:pPr>
    </w:lvl>
  </w:abstractNum>
  <w:abstractNum w:abstractNumId="23"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4"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5"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6"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7"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CFA57D1"/>
    <w:multiLevelType w:val="hybridMultilevel"/>
    <w:tmpl w:val="D4345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7502132">
    <w:abstractNumId w:val="26"/>
  </w:num>
  <w:num w:numId="2" w16cid:durableId="1787961911">
    <w:abstractNumId w:val="24"/>
  </w:num>
  <w:num w:numId="3" w16cid:durableId="250898426">
    <w:abstractNumId w:val="8"/>
  </w:num>
  <w:num w:numId="4" w16cid:durableId="2072460638">
    <w:abstractNumId w:val="9"/>
  </w:num>
  <w:num w:numId="5" w16cid:durableId="937058067">
    <w:abstractNumId w:val="17"/>
  </w:num>
  <w:num w:numId="6" w16cid:durableId="1334258016">
    <w:abstractNumId w:val="11"/>
  </w:num>
  <w:num w:numId="7" w16cid:durableId="624314097">
    <w:abstractNumId w:val="23"/>
  </w:num>
  <w:num w:numId="8" w16cid:durableId="2112968872">
    <w:abstractNumId w:val="27"/>
  </w:num>
  <w:num w:numId="9" w16cid:durableId="175779353">
    <w:abstractNumId w:val="20"/>
  </w:num>
  <w:num w:numId="10" w16cid:durableId="1110853863">
    <w:abstractNumId w:val="4"/>
  </w:num>
  <w:num w:numId="11" w16cid:durableId="267154245">
    <w:abstractNumId w:val="21"/>
  </w:num>
  <w:num w:numId="12" w16cid:durableId="88474870">
    <w:abstractNumId w:val="14"/>
  </w:num>
  <w:num w:numId="13" w16cid:durableId="352851873">
    <w:abstractNumId w:val="13"/>
  </w:num>
  <w:num w:numId="14" w16cid:durableId="945230319">
    <w:abstractNumId w:val="10"/>
  </w:num>
  <w:num w:numId="15" w16cid:durableId="1141190719">
    <w:abstractNumId w:val="15"/>
  </w:num>
  <w:num w:numId="16" w16cid:durableId="1563640868">
    <w:abstractNumId w:val="12"/>
  </w:num>
  <w:num w:numId="17" w16cid:durableId="972251317">
    <w:abstractNumId w:val="25"/>
  </w:num>
  <w:num w:numId="18" w16cid:durableId="138888075">
    <w:abstractNumId w:val="1"/>
  </w:num>
  <w:num w:numId="19" w16cid:durableId="566572234">
    <w:abstractNumId w:val="0"/>
  </w:num>
  <w:num w:numId="20" w16cid:durableId="55123670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27239405">
    <w:abstractNumId w:val="2"/>
  </w:num>
  <w:num w:numId="22" w16cid:durableId="442071350">
    <w:abstractNumId w:val="28"/>
  </w:num>
  <w:num w:numId="23" w16cid:durableId="1543129664">
    <w:abstractNumId w:val="7"/>
  </w:num>
  <w:num w:numId="24" w16cid:durableId="316156002">
    <w:abstractNumId w:val="16"/>
  </w:num>
  <w:num w:numId="25" w16cid:durableId="655496617">
    <w:abstractNumId w:val="19"/>
  </w:num>
  <w:num w:numId="26" w16cid:durableId="664237846">
    <w:abstractNumId w:val="5"/>
  </w:num>
  <w:num w:numId="27" w16cid:durableId="341201757">
    <w:abstractNumId w:val="3"/>
  </w:num>
  <w:num w:numId="28" w16cid:durableId="181554311">
    <w:abstractNumId w:val="22"/>
  </w:num>
  <w:num w:numId="29" w16cid:durableId="1969046568">
    <w:abstractNumId w:val="18"/>
  </w:num>
  <w:num w:numId="30" w16cid:durableId="2086032746">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he Qianhong (Asst Prof)">
    <w15:presenceInfo w15:providerId="AD" w15:userId="S::QHSHE@staff.main.ntu.edu.sg::62441d5d-deed-4ae5-bce2-2356c582254c"/>
  </w15:person>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51&lt;/item&gt;&lt;item&gt;263&lt;/item&gt;&lt;item&gt;264&lt;/item&gt;&lt;item&gt;265&lt;/item&gt;&lt;item&gt;266&lt;/item&gt;&lt;item&gt;267&lt;/item&gt;&lt;item&gt;268&lt;/item&gt;&lt;item&gt;269&lt;/item&gt;&lt;item&gt;270&lt;/item&gt;&lt;item&gt;271&lt;/item&gt;&lt;item&gt;272&lt;/item&gt;&lt;item&gt;273&lt;/item&gt;&lt;item&gt;274&lt;/item&gt;&lt;item&gt;276&lt;/item&gt;&lt;item&gt;285&lt;/item&gt;&lt;item&gt;286&lt;/item&gt;&lt;item&gt;287&lt;/item&gt;&lt;item&gt;289&lt;/item&gt;&lt;item&gt;291&lt;/item&gt;&lt;item&gt;296&lt;/item&gt;&lt;item&gt;299&lt;/item&gt;&lt;item&gt;303&lt;/item&gt;&lt;item&gt;304&lt;/item&gt;&lt;item&gt;305&lt;/item&gt;&lt;item&gt;306&lt;/item&gt;&lt;item&gt;307&lt;/item&gt;&lt;item&gt;313&lt;/item&gt;&lt;item&gt;314&lt;/item&gt;&lt;item&gt;315&lt;/item&gt;&lt;item&gt;316&lt;/item&gt;&lt;item&gt;318&lt;/item&gt;&lt;item&gt;319&lt;/item&gt;&lt;item&gt;320&lt;/item&gt;&lt;item&gt;321&lt;/item&gt;&lt;item&gt;322&lt;/item&gt;&lt;item&gt;398&lt;/item&gt;&lt;item&gt;411&lt;/item&gt;&lt;/record-ids&gt;&lt;/item&gt;&lt;/Libraries&gt;"/>
  </w:docVars>
  <w:rsids>
    <w:rsidRoot w:val="0070229D"/>
    <w:rsid w:val="00000C98"/>
    <w:rsid w:val="00001488"/>
    <w:rsid w:val="000026A9"/>
    <w:rsid w:val="000031DC"/>
    <w:rsid w:val="000035EF"/>
    <w:rsid w:val="00003ED0"/>
    <w:rsid w:val="000041EE"/>
    <w:rsid w:val="000045F0"/>
    <w:rsid w:val="00004773"/>
    <w:rsid w:val="000049BA"/>
    <w:rsid w:val="00004BDA"/>
    <w:rsid w:val="00004DFF"/>
    <w:rsid w:val="0000511C"/>
    <w:rsid w:val="000065B1"/>
    <w:rsid w:val="000067E8"/>
    <w:rsid w:val="00007430"/>
    <w:rsid w:val="000077CF"/>
    <w:rsid w:val="000078EE"/>
    <w:rsid w:val="00007E22"/>
    <w:rsid w:val="00010317"/>
    <w:rsid w:val="00010E76"/>
    <w:rsid w:val="00010FE4"/>
    <w:rsid w:val="000118F4"/>
    <w:rsid w:val="00011BE9"/>
    <w:rsid w:val="00012375"/>
    <w:rsid w:val="000124E4"/>
    <w:rsid w:val="0001306A"/>
    <w:rsid w:val="00013173"/>
    <w:rsid w:val="00013230"/>
    <w:rsid w:val="000136F9"/>
    <w:rsid w:val="0001405D"/>
    <w:rsid w:val="00014208"/>
    <w:rsid w:val="00014242"/>
    <w:rsid w:val="000149BD"/>
    <w:rsid w:val="00015223"/>
    <w:rsid w:val="00015430"/>
    <w:rsid w:val="0001543F"/>
    <w:rsid w:val="0001561E"/>
    <w:rsid w:val="00016239"/>
    <w:rsid w:val="00016BC7"/>
    <w:rsid w:val="00017451"/>
    <w:rsid w:val="000179EC"/>
    <w:rsid w:val="00020165"/>
    <w:rsid w:val="000206B4"/>
    <w:rsid w:val="00021272"/>
    <w:rsid w:val="00021C79"/>
    <w:rsid w:val="00021EFF"/>
    <w:rsid w:val="00021FDF"/>
    <w:rsid w:val="000224DD"/>
    <w:rsid w:val="00022841"/>
    <w:rsid w:val="00022D12"/>
    <w:rsid w:val="00023A57"/>
    <w:rsid w:val="00023CF5"/>
    <w:rsid w:val="000243A9"/>
    <w:rsid w:val="00024691"/>
    <w:rsid w:val="00024B33"/>
    <w:rsid w:val="00025156"/>
    <w:rsid w:val="00025DD5"/>
    <w:rsid w:val="00025DDA"/>
    <w:rsid w:val="0002601F"/>
    <w:rsid w:val="00026047"/>
    <w:rsid w:val="000260EE"/>
    <w:rsid w:val="00026498"/>
    <w:rsid w:val="000265E2"/>
    <w:rsid w:val="000302AF"/>
    <w:rsid w:val="00030D41"/>
    <w:rsid w:val="00031A09"/>
    <w:rsid w:val="00031F22"/>
    <w:rsid w:val="0003248A"/>
    <w:rsid w:val="000324CE"/>
    <w:rsid w:val="00032BE1"/>
    <w:rsid w:val="000345F3"/>
    <w:rsid w:val="0003469C"/>
    <w:rsid w:val="00034836"/>
    <w:rsid w:val="0003498A"/>
    <w:rsid w:val="00034CC0"/>
    <w:rsid w:val="0003500E"/>
    <w:rsid w:val="0003519A"/>
    <w:rsid w:val="000351AB"/>
    <w:rsid w:val="000355CB"/>
    <w:rsid w:val="00035CB7"/>
    <w:rsid w:val="0003607D"/>
    <w:rsid w:val="00036687"/>
    <w:rsid w:val="000367AC"/>
    <w:rsid w:val="000367E6"/>
    <w:rsid w:val="0003686D"/>
    <w:rsid w:val="00036EE8"/>
    <w:rsid w:val="00040F4D"/>
    <w:rsid w:val="0004148E"/>
    <w:rsid w:val="00041847"/>
    <w:rsid w:val="00041941"/>
    <w:rsid w:val="00042319"/>
    <w:rsid w:val="000423C9"/>
    <w:rsid w:val="000429DF"/>
    <w:rsid w:val="00042B61"/>
    <w:rsid w:val="00043673"/>
    <w:rsid w:val="000436D8"/>
    <w:rsid w:val="00043798"/>
    <w:rsid w:val="0004387F"/>
    <w:rsid w:val="00043D7E"/>
    <w:rsid w:val="00044001"/>
    <w:rsid w:val="00044225"/>
    <w:rsid w:val="0004440B"/>
    <w:rsid w:val="00044C9D"/>
    <w:rsid w:val="00044DE9"/>
    <w:rsid w:val="000452F5"/>
    <w:rsid w:val="000454FE"/>
    <w:rsid w:val="000461CF"/>
    <w:rsid w:val="0004643B"/>
    <w:rsid w:val="00046920"/>
    <w:rsid w:val="00047408"/>
    <w:rsid w:val="00047817"/>
    <w:rsid w:val="00047AA5"/>
    <w:rsid w:val="00047DF1"/>
    <w:rsid w:val="000503FD"/>
    <w:rsid w:val="00050A48"/>
    <w:rsid w:val="00050E40"/>
    <w:rsid w:val="00051BC7"/>
    <w:rsid w:val="000522C7"/>
    <w:rsid w:val="000547E7"/>
    <w:rsid w:val="0005491A"/>
    <w:rsid w:val="00054DCA"/>
    <w:rsid w:val="00055EE0"/>
    <w:rsid w:val="0005602C"/>
    <w:rsid w:val="00056C09"/>
    <w:rsid w:val="000574EC"/>
    <w:rsid w:val="000578E7"/>
    <w:rsid w:val="00057D54"/>
    <w:rsid w:val="00057FE9"/>
    <w:rsid w:val="0006039D"/>
    <w:rsid w:val="0006040F"/>
    <w:rsid w:val="00060756"/>
    <w:rsid w:val="000609B7"/>
    <w:rsid w:val="00060EB1"/>
    <w:rsid w:val="00061125"/>
    <w:rsid w:val="000614B0"/>
    <w:rsid w:val="0006238A"/>
    <w:rsid w:val="000625A3"/>
    <w:rsid w:val="00062A04"/>
    <w:rsid w:val="00062B5B"/>
    <w:rsid w:val="00062C1D"/>
    <w:rsid w:val="00062C25"/>
    <w:rsid w:val="000632B2"/>
    <w:rsid w:val="000633E7"/>
    <w:rsid w:val="0006359E"/>
    <w:rsid w:val="000635A4"/>
    <w:rsid w:val="000655B9"/>
    <w:rsid w:val="00066BEC"/>
    <w:rsid w:val="00067A46"/>
    <w:rsid w:val="00070DEB"/>
    <w:rsid w:val="00071AEB"/>
    <w:rsid w:val="00071D6C"/>
    <w:rsid w:val="00072078"/>
    <w:rsid w:val="000727A0"/>
    <w:rsid w:val="000727A8"/>
    <w:rsid w:val="00072DA9"/>
    <w:rsid w:val="00073163"/>
    <w:rsid w:val="00074BFD"/>
    <w:rsid w:val="00074D14"/>
    <w:rsid w:val="00074EC7"/>
    <w:rsid w:val="00075C4A"/>
    <w:rsid w:val="00077426"/>
    <w:rsid w:val="0007758B"/>
    <w:rsid w:val="00077EC8"/>
    <w:rsid w:val="00077F33"/>
    <w:rsid w:val="00080183"/>
    <w:rsid w:val="000805D6"/>
    <w:rsid w:val="0008065F"/>
    <w:rsid w:val="00080715"/>
    <w:rsid w:val="00080DA7"/>
    <w:rsid w:val="00080F58"/>
    <w:rsid w:val="00081B2C"/>
    <w:rsid w:val="00081B7F"/>
    <w:rsid w:val="00082540"/>
    <w:rsid w:val="00082A52"/>
    <w:rsid w:val="00082BEB"/>
    <w:rsid w:val="000833CF"/>
    <w:rsid w:val="000836B7"/>
    <w:rsid w:val="00083E60"/>
    <w:rsid w:val="00084160"/>
    <w:rsid w:val="000855AF"/>
    <w:rsid w:val="0008655C"/>
    <w:rsid w:val="00086597"/>
    <w:rsid w:val="0008659F"/>
    <w:rsid w:val="0008661A"/>
    <w:rsid w:val="000867A5"/>
    <w:rsid w:val="00087C6B"/>
    <w:rsid w:val="00087D2A"/>
    <w:rsid w:val="00087F76"/>
    <w:rsid w:val="00090198"/>
    <w:rsid w:val="00090A53"/>
    <w:rsid w:val="00091A91"/>
    <w:rsid w:val="00091EA6"/>
    <w:rsid w:val="00092385"/>
    <w:rsid w:val="00092425"/>
    <w:rsid w:val="00092530"/>
    <w:rsid w:val="00092C55"/>
    <w:rsid w:val="000937B0"/>
    <w:rsid w:val="00093AC9"/>
    <w:rsid w:val="00093C0D"/>
    <w:rsid w:val="00094917"/>
    <w:rsid w:val="00094E48"/>
    <w:rsid w:val="000955F1"/>
    <w:rsid w:val="00095615"/>
    <w:rsid w:val="00095630"/>
    <w:rsid w:val="00095FEA"/>
    <w:rsid w:val="00096402"/>
    <w:rsid w:val="00096677"/>
    <w:rsid w:val="0009714F"/>
    <w:rsid w:val="000972D9"/>
    <w:rsid w:val="000A00F5"/>
    <w:rsid w:val="000A0AFF"/>
    <w:rsid w:val="000A0C08"/>
    <w:rsid w:val="000A0C13"/>
    <w:rsid w:val="000A1837"/>
    <w:rsid w:val="000A1A25"/>
    <w:rsid w:val="000A1B7D"/>
    <w:rsid w:val="000A20C3"/>
    <w:rsid w:val="000A289E"/>
    <w:rsid w:val="000A2D18"/>
    <w:rsid w:val="000A2D47"/>
    <w:rsid w:val="000A3064"/>
    <w:rsid w:val="000A31B7"/>
    <w:rsid w:val="000A3515"/>
    <w:rsid w:val="000A3761"/>
    <w:rsid w:val="000A3D3E"/>
    <w:rsid w:val="000A3F8D"/>
    <w:rsid w:val="000A44B0"/>
    <w:rsid w:val="000A4654"/>
    <w:rsid w:val="000A505E"/>
    <w:rsid w:val="000A65DF"/>
    <w:rsid w:val="000A6D86"/>
    <w:rsid w:val="000A7503"/>
    <w:rsid w:val="000B09B5"/>
    <w:rsid w:val="000B0B74"/>
    <w:rsid w:val="000B0CC0"/>
    <w:rsid w:val="000B2130"/>
    <w:rsid w:val="000B2560"/>
    <w:rsid w:val="000B266B"/>
    <w:rsid w:val="000B28BF"/>
    <w:rsid w:val="000B2DFF"/>
    <w:rsid w:val="000B3AA6"/>
    <w:rsid w:val="000B3BCD"/>
    <w:rsid w:val="000B3D09"/>
    <w:rsid w:val="000B4813"/>
    <w:rsid w:val="000B508D"/>
    <w:rsid w:val="000B57A6"/>
    <w:rsid w:val="000B5CE1"/>
    <w:rsid w:val="000C000C"/>
    <w:rsid w:val="000C09D7"/>
    <w:rsid w:val="000C0C4E"/>
    <w:rsid w:val="000C0F5F"/>
    <w:rsid w:val="000C16AF"/>
    <w:rsid w:val="000C283E"/>
    <w:rsid w:val="000C2926"/>
    <w:rsid w:val="000C3778"/>
    <w:rsid w:val="000C53E3"/>
    <w:rsid w:val="000C5711"/>
    <w:rsid w:val="000C5737"/>
    <w:rsid w:val="000C59E4"/>
    <w:rsid w:val="000C6C49"/>
    <w:rsid w:val="000C7ABD"/>
    <w:rsid w:val="000D0173"/>
    <w:rsid w:val="000D04EC"/>
    <w:rsid w:val="000D0968"/>
    <w:rsid w:val="000D0DF7"/>
    <w:rsid w:val="000D1845"/>
    <w:rsid w:val="000D1B6B"/>
    <w:rsid w:val="000D1C81"/>
    <w:rsid w:val="000D27CF"/>
    <w:rsid w:val="000D2922"/>
    <w:rsid w:val="000D2B1B"/>
    <w:rsid w:val="000D3287"/>
    <w:rsid w:val="000D3590"/>
    <w:rsid w:val="000D3E24"/>
    <w:rsid w:val="000D5027"/>
    <w:rsid w:val="000D5E25"/>
    <w:rsid w:val="000D62F9"/>
    <w:rsid w:val="000D663D"/>
    <w:rsid w:val="000D6B7E"/>
    <w:rsid w:val="000D6C99"/>
    <w:rsid w:val="000D74CC"/>
    <w:rsid w:val="000D7C89"/>
    <w:rsid w:val="000D7EA8"/>
    <w:rsid w:val="000E0042"/>
    <w:rsid w:val="000E0D68"/>
    <w:rsid w:val="000E0FC0"/>
    <w:rsid w:val="000E1317"/>
    <w:rsid w:val="000E1A20"/>
    <w:rsid w:val="000E27FD"/>
    <w:rsid w:val="000E303A"/>
    <w:rsid w:val="000E318E"/>
    <w:rsid w:val="000E3BC6"/>
    <w:rsid w:val="000E44ED"/>
    <w:rsid w:val="000E467A"/>
    <w:rsid w:val="000E556A"/>
    <w:rsid w:val="000E662D"/>
    <w:rsid w:val="000E6A7B"/>
    <w:rsid w:val="000E6AC5"/>
    <w:rsid w:val="000E6B88"/>
    <w:rsid w:val="000E6BDE"/>
    <w:rsid w:val="000E6C31"/>
    <w:rsid w:val="000E702A"/>
    <w:rsid w:val="000E780C"/>
    <w:rsid w:val="000F0227"/>
    <w:rsid w:val="000F1459"/>
    <w:rsid w:val="000F15E1"/>
    <w:rsid w:val="000F2060"/>
    <w:rsid w:val="000F2183"/>
    <w:rsid w:val="000F2502"/>
    <w:rsid w:val="000F2B33"/>
    <w:rsid w:val="000F2E0A"/>
    <w:rsid w:val="000F3008"/>
    <w:rsid w:val="000F3449"/>
    <w:rsid w:val="000F44CF"/>
    <w:rsid w:val="000F478C"/>
    <w:rsid w:val="000F4D4F"/>
    <w:rsid w:val="000F519A"/>
    <w:rsid w:val="000F56FC"/>
    <w:rsid w:val="000F5B64"/>
    <w:rsid w:val="000F5C9A"/>
    <w:rsid w:val="000F5D14"/>
    <w:rsid w:val="000F6169"/>
    <w:rsid w:val="000F7AFC"/>
    <w:rsid w:val="00100006"/>
    <w:rsid w:val="0010031C"/>
    <w:rsid w:val="00100AF2"/>
    <w:rsid w:val="0010130D"/>
    <w:rsid w:val="0010162E"/>
    <w:rsid w:val="00102950"/>
    <w:rsid w:val="00102991"/>
    <w:rsid w:val="00102C27"/>
    <w:rsid w:val="00103480"/>
    <w:rsid w:val="001034C8"/>
    <w:rsid w:val="001036CA"/>
    <w:rsid w:val="001039B4"/>
    <w:rsid w:val="00103ECE"/>
    <w:rsid w:val="00103F11"/>
    <w:rsid w:val="0010433F"/>
    <w:rsid w:val="001043F0"/>
    <w:rsid w:val="0010442A"/>
    <w:rsid w:val="001049CA"/>
    <w:rsid w:val="0010510D"/>
    <w:rsid w:val="00105537"/>
    <w:rsid w:val="00105763"/>
    <w:rsid w:val="001068E0"/>
    <w:rsid w:val="00106F42"/>
    <w:rsid w:val="0010707E"/>
    <w:rsid w:val="0010747E"/>
    <w:rsid w:val="00107F31"/>
    <w:rsid w:val="0011013D"/>
    <w:rsid w:val="0011032A"/>
    <w:rsid w:val="001103CD"/>
    <w:rsid w:val="0011079D"/>
    <w:rsid w:val="00110B3B"/>
    <w:rsid w:val="00111519"/>
    <w:rsid w:val="00112BCE"/>
    <w:rsid w:val="00113320"/>
    <w:rsid w:val="00113896"/>
    <w:rsid w:val="001139F2"/>
    <w:rsid w:val="00113B79"/>
    <w:rsid w:val="00114FAF"/>
    <w:rsid w:val="0011580A"/>
    <w:rsid w:val="00115F48"/>
    <w:rsid w:val="00116510"/>
    <w:rsid w:val="001167F8"/>
    <w:rsid w:val="00116C96"/>
    <w:rsid w:val="00117780"/>
    <w:rsid w:val="00117864"/>
    <w:rsid w:val="001210CD"/>
    <w:rsid w:val="0012149B"/>
    <w:rsid w:val="001239BC"/>
    <w:rsid w:val="00123EE9"/>
    <w:rsid w:val="00124327"/>
    <w:rsid w:val="00124D0A"/>
    <w:rsid w:val="00124F31"/>
    <w:rsid w:val="00125E86"/>
    <w:rsid w:val="001269ED"/>
    <w:rsid w:val="00126AE5"/>
    <w:rsid w:val="00126BF9"/>
    <w:rsid w:val="00127D9F"/>
    <w:rsid w:val="00130092"/>
    <w:rsid w:val="0013013F"/>
    <w:rsid w:val="00130A75"/>
    <w:rsid w:val="00130C40"/>
    <w:rsid w:val="00130E8C"/>
    <w:rsid w:val="00132006"/>
    <w:rsid w:val="001324B5"/>
    <w:rsid w:val="00132B98"/>
    <w:rsid w:val="00132D34"/>
    <w:rsid w:val="001332F4"/>
    <w:rsid w:val="001340FD"/>
    <w:rsid w:val="0013456F"/>
    <w:rsid w:val="00134592"/>
    <w:rsid w:val="00134C28"/>
    <w:rsid w:val="00135158"/>
    <w:rsid w:val="00135554"/>
    <w:rsid w:val="0013598C"/>
    <w:rsid w:val="00135A2C"/>
    <w:rsid w:val="00135D8A"/>
    <w:rsid w:val="0013634C"/>
    <w:rsid w:val="001367A5"/>
    <w:rsid w:val="00137119"/>
    <w:rsid w:val="00137EC7"/>
    <w:rsid w:val="00140301"/>
    <w:rsid w:val="00140C7B"/>
    <w:rsid w:val="00140D2C"/>
    <w:rsid w:val="00141030"/>
    <w:rsid w:val="0014119E"/>
    <w:rsid w:val="00142013"/>
    <w:rsid w:val="00142E74"/>
    <w:rsid w:val="00143A90"/>
    <w:rsid w:val="001440D2"/>
    <w:rsid w:val="00144307"/>
    <w:rsid w:val="001447B5"/>
    <w:rsid w:val="00144891"/>
    <w:rsid w:val="00144C2B"/>
    <w:rsid w:val="00145055"/>
    <w:rsid w:val="00145455"/>
    <w:rsid w:val="00145524"/>
    <w:rsid w:val="001458B8"/>
    <w:rsid w:val="00145DAF"/>
    <w:rsid w:val="00145DEC"/>
    <w:rsid w:val="00146C1F"/>
    <w:rsid w:val="00146CB8"/>
    <w:rsid w:val="001471DD"/>
    <w:rsid w:val="00147A71"/>
    <w:rsid w:val="00147C1A"/>
    <w:rsid w:val="001500DF"/>
    <w:rsid w:val="0015036C"/>
    <w:rsid w:val="00150448"/>
    <w:rsid w:val="00150622"/>
    <w:rsid w:val="0015091F"/>
    <w:rsid w:val="00150AF8"/>
    <w:rsid w:val="00151F7E"/>
    <w:rsid w:val="00152066"/>
    <w:rsid w:val="00153879"/>
    <w:rsid w:val="001538F7"/>
    <w:rsid w:val="00153903"/>
    <w:rsid w:val="00153CC3"/>
    <w:rsid w:val="00154453"/>
    <w:rsid w:val="001548CA"/>
    <w:rsid w:val="001548EC"/>
    <w:rsid w:val="0015527A"/>
    <w:rsid w:val="001556FA"/>
    <w:rsid w:val="001563A6"/>
    <w:rsid w:val="0015667A"/>
    <w:rsid w:val="00156799"/>
    <w:rsid w:val="00156FD1"/>
    <w:rsid w:val="00157480"/>
    <w:rsid w:val="00157790"/>
    <w:rsid w:val="00160427"/>
    <w:rsid w:val="00160679"/>
    <w:rsid w:val="001616D0"/>
    <w:rsid w:val="0016180F"/>
    <w:rsid w:val="00161CD0"/>
    <w:rsid w:val="001626AF"/>
    <w:rsid w:val="001627DF"/>
    <w:rsid w:val="001628BC"/>
    <w:rsid w:val="001629F0"/>
    <w:rsid w:val="00162BEC"/>
    <w:rsid w:val="00163005"/>
    <w:rsid w:val="001631BC"/>
    <w:rsid w:val="00163E6A"/>
    <w:rsid w:val="00164F36"/>
    <w:rsid w:val="00165417"/>
    <w:rsid w:val="00165E23"/>
    <w:rsid w:val="00165EAC"/>
    <w:rsid w:val="00166D19"/>
    <w:rsid w:val="001671B2"/>
    <w:rsid w:val="00167CB6"/>
    <w:rsid w:val="00167CC9"/>
    <w:rsid w:val="00167F90"/>
    <w:rsid w:val="00167FC6"/>
    <w:rsid w:val="001702B5"/>
    <w:rsid w:val="001702E2"/>
    <w:rsid w:val="001703AF"/>
    <w:rsid w:val="001713F9"/>
    <w:rsid w:val="001716F5"/>
    <w:rsid w:val="00171F72"/>
    <w:rsid w:val="0017247F"/>
    <w:rsid w:val="001724BD"/>
    <w:rsid w:val="001728DB"/>
    <w:rsid w:val="00172C50"/>
    <w:rsid w:val="00173301"/>
    <w:rsid w:val="001743DA"/>
    <w:rsid w:val="0017487A"/>
    <w:rsid w:val="00174BDF"/>
    <w:rsid w:val="0017511B"/>
    <w:rsid w:val="00175772"/>
    <w:rsid w:val="001759D5"/>
    <w:rsid w:val="00175CD8"/>
    <w:rsid w:val="001763E3"/>
    <w:rsid w:val="001774A5"/>
    <w:rsid w:val="001774C1"/>
    <w:rsid w:val="001805F1"/>
    <w:rsid w:val="00180686"/>
    <w:rsid w:val="00180C2F"/>
    <w:rsid w:val="00180D13"/>
    <w:rsid w:val="0018146D"/>
    <w:rsid w:val="00181EF3"/>
    <w:rsid w:val="00182077"/>
    <w:rsid w:val="0018233B"/>
    <w:rsid w:val="001827AF"/>
    <w:rsid w:val="00182E75"/>
    <w:rsid w:val="00182ECD"/>
    <w:rsid w:val="001832F0"/>
    <w:rsid w:val="00183414"/>
    <w:rsid w:val="001836EA"/>
    <w:rsid w:val="0018393D"/>
    <w:rsid w:val="00184317"/>
    <w:rsid w:val="001846DE"/>
    <w:rsid w:val="00184719"/>
    <w:rsid w:val="00184DDB"/>
    <w:rsid w:val="0018506E"/>
    <w:rsid w:val="0018527F"/>
    <w:rsid w:val="00185397"/>
    <w:rsid w:val="00185600"/>
    <w:rsid w:val="001856A1"/>
    <w:rsid w:val="0018574E"/>
    <w:rsid w:val="0018610E"/>
    <w:rsid w:val="00186ED2"/>
    <w:rsid w:val="001870B2"/>
    <w:rsid w:val="00187488"/>
    <w:rsid w:val="001908A8"/>
    <w:rsid w:val="00190BA2"/>
    <w:rsid w:val="00190D5D"/>
    <w:rsid w:val="001919E1"/>
    <w:rsid w:val="00191EE1"/>
    <w:rsid w:val="00192170"/>
    <w:rsid w:val="00192417"/>
    <w:rsid w:val="001927D9"/>
    <w:rsid w:val="00192BF3"/>
    <w:rsid w:val="00192D75"/>
    <w:rsid w:val="00192FF2"/>
    <w:rsid w:val="001938DF"/>
    <w:rsid w:val="00193DB6"/>
    <w:rsid w:val="001948AD"/>
    <w:rsid w:val="00194A7D"/>
    <w:rsid w:val="00194D25"/>
    <w:rsid w:val="00195376"/>
    <w:rsid w:val="0019554A"/>
    <w:rsid w:val="00195764"/>
    <w:rsid w:val="00195959"/>
    <w:rsid w:val="0019611D"/>
    <w:rsid w:val="00196323"/>
    <w:rsid w:val="00196363"/>
    <w:rsid w:val="0019659D"/>
    <w:rsid w:val="00196F08"/>
    <w:rsid w:val="001976EE"/>
    <w:rsid w:val="00197F71"/>
    <w:rsid w:val="001A017D"/>
    <w:rsid w:val="001A106F"/>
    <w:rsid w:val="001A1991"/>
    <w:rsid w:val="001A1C3B"/>
    <w:rsid w:val="001A1C77"/>
    <w:rsid w:val="001A212A"/>
    <w:rsid w:val="001A2696"/>
    <w:rsid w:val="001A2794"/>
    <w:rsid w:val="001A27DB"/>
    <w:rsid w:val="001A38BF"/>
    <w:rsid w:val="001A4569"/>
    <w:rsid w:val="001A4720"/>
    <w:rsid w:val="001A4A9B"/>
    <w:rsid w:val="001A4DE5"/>
    <w:rsid w:val="001A4E6D"/>
    <w:rsid w:val="001A55D0"/>
    <w:rsid w:val="001A5B7A"/>
    <w:rsid w:val="001A5D06"/>
    <w:rsid w:val="001A5EF6"/>
    <w:rsid w:val="001A6043"/>
    <w:rsid w:val="001A60A7"/>
    <w:rsid w:val="001A66D4"/>
    <w:rsid w:val="001B0410"/>
    <w:rsid w:val="001B0742"/>
    <w:rsid w:val="001B1100"/>
    <w:rsid w:val="001B15B9"/>
    <w:rsid w:val="001B162E"/>
    <w:rsid w:val="001B1EF3"/>
    <w:rsid w:val="001B2AC2"/>
    <w:rsid w:val="001B3F8A"/>
    <w:rsid w:val="001B41AE"/>
    <w:rsid w:val="001B42C9"/>
    <w:rsid w:val="001B4C76"/>
    <w:rsid w:val="001B5CFB"/>
    <w:rsid w:val="001B6C6A"/>
    <w:rsid w:val="001B7192"/>
    <w:rsid w:val="001B7A05"/>
    <w:rsid w:val="001B7A06"/>
    <w:rsid w:val="001B7A2A"/>
    <w:rsid w:val="001C0061"/>
    <w:rsid w:val="001C0A1F"/>
    <w:rsid w:val="001C0B83"/>
    <w:rsid w:val="001C0E95"/>
    <w:rsid w:val="001C1428"/>
    <w:rsid w:val="001C1467"/>
    <w:rsid w:val="001C179B"/>
    <w:rsid w:val="001C1B5B"/>
    <w:rsid w:val="001C1F99"/>
    <w:rsid w:val="001C2727"/>
    <w:rsid w:val="001C3556"/>
    <w:rsid w:val="001C3B08"/>
    <w:rsid w:val="001C4346"/>
    <w:rsid w:val="001C43DA"/>
    <w:rsid w:val="001C44BC"/>
    <w:rsid w:val="001C71EC"/>
    <w:rsid w:val="001C7520"/>
    <w:rsid w:val="001D0747"/>
    <w:rsid w:val="001D0B22"/>
    <w:rsid w:val="001D10F6"/>
    <w:rsid w:val="001D1188"/>
    <w:rsid w:val="001D181B"/>
    <w:rsid w:val="001D18FC"/>
    <w:rsid w:val="001D1C66"/>
    <w:rsid w:val="001D21E1"/>
    <w:rsid w:val="001D29CC"/>
    <w:rsid w:val="001D3016"/>
    <w:rsid w:val="001D347F"/>
    <w:rsid w:val="001D37F1"/>
    <w:rsid w:val="001D3934"/>
    <w:rsid w:val="001D3A74"/>
    <w:rsid w:val="001D4808"/>
    <w:rsid w:val="001D55E0"/>
    <w:rsid w:val="001D58AB"/>
    <w:rsid w:val="001D590F"/>
    <w:rsid w:val="001D60B7"/>
    <w:rsid w:val="001D6C45"/>
    <w:rsid w:val="001D6C5F"/>
    <w:rsid w:val="001D6C98"/>
    <w:rsid w:val="001D7823"/>
    <w:rsid w:val="001D794D"/>
    <w:rsid w:val="001D7CB0"/>
    <w:rsid w:val="001D7FF4"/>
    <w:rsid w:val="001E01ED"/>
    <w:rsid w:val="001E04BD"/>
    <w:rsid w:val="001E0C75"/>
    <w:rsid w:val="001E12E8"/>
    <w:rsid w:val="001E130B"/>
    <w:rsid w:val="001E1581"/>
    <w:rsid w:val="001E191A"/>
    <w:rsid w:val="001E1B9D"/>
    <w:rsid w:val="001E2324"/>
    <w:rsid w:val="001E2AA3"/>
    <w:rsid w:val="001E2E54"/>
    <w:rsid w:val="001E3753"/>
    <w:rsid w:val="001E38EE"/>
    <w:rsid w:val="001E39F5"/>
    <w:rsid w:val="001E3AD3"/>
    <w:rsid w:val="001E3FAD"/>
    <w:rsid w:val="001E4159"/>
    <w:rsid w:val="001E4180"/>
    <w:rsid w:val="001E46C3"/>
    <w:rsid w:val="001E4CC2"/>
    <w:rsid w:val="001E5383"/>
    <w:rsid w:val="001E56E2"/>
    <w:rsid w:val="001E5A7A"/>
    <w:rsid w:val="001E5D5D"/>
    <w:rsid w:val="001E6C8D"/>
    <w:rsid w:val="001F172E"/>
    <w:rsid w:val="001F1E72"/>
    <w:rsid w:val="001F224C"/>
    <w:rsid w:val="001F250F"/>
    <w:rsid w:val="001F2790"/>
    <w:rsid w:val="001F30B0"/>
    <w:rsid w:val="001F366F"/>
    <w:rsid w:val="001F469E"/>
    <w:rsid w:val="001F5077"/>
    <w:rsid w:val="001F5808"/>
    <w:rsid w:val="001F6222"/>
    <w:rsid w:val="001F6486"/>
    <w:rsid w:val="001F65A0"/>
    <w:rsid w:val="001F69C0"/>
    <w:rsid w:val="001F6CAA"/>
    <w:rsid w:val="001F6E5C"/>
    <w:rsid w:val="001F704A"/>
    <w:rsid w:val="001F7ECA"/>
    <w:rsid w:val="0020001D"/>
    <w:rsid w:val="0020009C"/>
    <w:rsid w:val="00200398"/>
    <w:rsid w:val="00200E9D"/>
    <w:rsid w:val="0020104E"/>
    <w:rsid w:val="002017ED"/>
    <w:rsid w:val="002019C0"/>
    <w:rsid w:val="00201B5E"/>
    <w:rsid w:val="002030EF"/>
    <w:rsid w:val="00203D5C"/>
    <w:rsid w:val="002056EE"/>
    <w:rsid w:val="00205707"/>
    <w:rsid w:val="00205808"/>
    <w:rsid w:val="0020587B"/>
    <w:rsid w:val="00205F39"/>
    <w:rsid w:val="00206245"/>
    <w:rsid w:val="002064F1"/>
    <w:rsid w:val="00206B75"/>
    <w:rsid w:val="00206E01"/>
    <w:rsid w:val="00206FE1"/>
    <w:rsid w:val="00207219"/>
    <w:rsid w:val="00207C77"/>
    <w:rsid w:val="002103F7"/>
    <w:rsid w:val="0021048C"/>
    <w:rsid w:val="00210B11"/>
    <w:rsid w:val="00211231"/>
    <w:rsid w:val="0021129B"/>
    <w:rsid w:val="00211842"/>
    <w:rsid w:val="00211B50"/>
    <w:rsid w:val="00211F8A"/>
    <w:rsid w:val="00212323"/>
    <w:rsid w:val="00212510"/>
    <w:rsid w:val="0021316F"/>
    <w:rsid w:val="002132E1"/>
    <w:rsid w:val="0021361D"/>
    <w:rsid w:val="00213C1D"/>
    <w:rsid w:val="00214157"/>
    <w:rsid w:val="00214236"/>
    <w:rsid w:val="00215244"/>
    <w:rsid w:val="00215B69"/>
    <w:rsid w:val="00215B8E"/>
    <w:rsid w:val="00215E54"/>
    <w:rsid w:val="00216506"/>
    <w:rsid w:val="0021678C"/>
    <w:rsid w:val="00216AD9"/>
    <w:rsid w:val="002177FB"/>
    <w:rsid w:val="00217AFD"/>
    <w:rsid w:val="00220E1A"/>
    <w:rsid w:val="002212CE"/>
    <w:rsid w:val="00221EBC"/>
    <w:rsid w:val="00221F5D"/>
    <w:rsid w:val="0022295B"/>
    <w:rsid w:val="00222B25"/>
    <w:rsid w:val="00222BCB"/>
    <w:rsid w:val="0022310E"/>
    <w:rsid w:val="0022318C"/>
    <w:rsid w:val="002231A3"/>
    <w:rsid w:val="002234FC"/>
    <w:rsid w:val="00223693"/>
    <w:rsid w:val="00223807"/>
    <w:rsid w:val="0022508A"/>
    <w:rsid w:val="00225506"/>
    <w:rsid w:val="00225B32"/>
    <w:rsid w:val="00225BEA"/>
    <w:rsid w:val="00225CC5"/>
    <w:rsid w:val="002265ED"/>
    <w:rsid w:val="00227930"/>
    <w:rsid w:val="00230847"/>
    <w:rsid w:val="00230F2C"/>
    <w:rsid w:val="00230F52"/>
    <w:rsid w:val="00231A69"/>
    <w:rsid w:val="00231CFB"/>
    <w:rsid w:val="00231DD8"/>
    <w:rsid w:val="002321DD"/>
    <w:rsid w:val="00232321"/>
    <w:rsid w:val="00232A8E"/>
    <w:rsid w:val="00232E41"/>
    <w:rsid w:val="0023314C"/>
    <w:rsid w:val="00233315"/>
    <w:rsid w:val="00233C4D"/>
    <w:rsid w:val="00233D12"/>
    <w:rsid w:val="00233D1A"/>
    <w:rsid w:val="002344D7"/>
    <w:rsid w:val="00234544"/>
    <w:rsid w:val="00234936"/>
    <w:rsid w:val="002353B1"/>
    <w:rsid w:val="00236A89"/>
    <w:rsid w:val="00236B6A"/>
    <w:rsid w:val="002372F5"/>
    <w:rsid w:val="00237A28"/>
    <w:rsid w:val="002402B6"/>
    <w:rsid w:val="00240537"/>
    <w:rsid w:val="002409F4"/>
    <w:rsid w:val="00240A51"/>
    <w:rsid w:val="00241536"/>
    <w:rsid w:val="00241947"/>
    <w:rsid w:val="002420C5"/>
    <w:rsid w:val="00242BA2"/>
    <w:rsid w:val="00242CDE"/>
    <w:rsid w:val="00242E65"/>
    <w:rsid w:val="00243733"/>
    <w:rsid w:val="002438DD"/>
    <w:rsid w:val="00244138"/>
    <w:rsid w:val="002444A5"/>
    <w:rsid w:val="002446E2"/>
    <w:rsid w:val="00244E95"/>
    <w:rsid w:val="0024560A"/>
    <w:rsid w:val="00245D0E"/>
    <w:rsid w:val="0024631F"/>
    <w:rsid w:val="00246A3D"/>
    <w:rsid w:val="002473A9"/>
    <w:rsid w:val="002473F8"/>
    <w:rsid w:val="0024753F"/>
    <w:rsid w:val="00247712"/>
    <w:rsid w:val="002478E1"/>
    <w:rsid w:val="00247D14"/>
    <w:rsid w:val="0025063B"/>
    <w:rsid w:val="002507DB"/>
    <w:rsid w:val="002508B8"/>
    <w:rsid w:val="00250B71"/>
    <w:rsid w:val="00250D90"/>
    <w:rsid w:val="0025129B"/>
    <w:rsid w:val="002514A5"/>
    <w:rsid w:val="002517C0"/>
    <w:rsid w:val="00251865"/>
    <w:rsid w:val="00251885"/>
    <w:rsid w:val="00252623"/>
    <w:rsid w:val="00252E8B"/>
    <w:rsid w:val="00253A9D"/>
    <w:rsid w:val="00253AA8"/>
    <w:rsid w:val="00253AE0"/>
    <w:rsid w:val="00253C56"/>
    <w:rsid w:val="002540EB"/>
    <w:rsid w:val="00254A96"/>
    <w:rsid w:val="00254ACF"/>
    <w:rsid w:val="00254BFE"/>
    <w:rsid w:val="00255212"/>
    <w:rsid w:val="0025549E"/>
    <w:rsid w:val="002554C6"/>
    <w:rsid w:val="002554CA"/>
    <w:rsid w:val="002559E2"/>
    <w:rsid w:val="00255D7E"/>
    <w:rsid w:val="002562E5"/>
    <w:rsid w:val="00256AEB"/>
    <w:rsid w:val="0025721D"/>
    <w:rsid w:val="0025751D"/>
    <w:rsid w:val="0025766A"/>
    <w:rsid w:val="0025785C"/>
    <w:rsid w:val="00257F59"/>
    <w:rsid w:val="0026026D"/>
    <w:rsid w:val="00260E5A"/>
    <w:rsid w:val="00261E99"/>
    <w:rsid w:val="0026204D"/>
    <w:rsid w:val="00262F54"/>
    <w:rsid w:val="00263601"/>
    <w:rsid w:val="0026381E"/>
    <w:rsid w:val="00264973"/>
    <w:rsid w:val="00264E3B"/>
    <w:rsid w:val="0026589B"/>
    <w:rsid w:val="00265909"/>
    <w:rsid w:val="00265D73"/>
    <w:rsid w:val="00266177"/>
    <w:rsid w:val="00266240"/>
    <w:rsid w:val="002662F1"/>
    <w:rsid w:val="0026669A"/>
    <w:rsid w:val="00267A52"/>
    <w:rsid w:val="00270D4E"/>
    <w:rsid w:val="00271046"/>
    <w:rsid w:val="0027152C"/>
    <w:rsid w:val="00271B7D"/>
    <w:rsid w:val="00272821"/>
    <w:rsid w:val="00272825"/>
    <w:rsid w:val="002728EE"/>
    <w:rsid w:val="002731DE"/>
    <w:rsid w:val="002731FD"/>
    <w:rsid w:val="00273780"/>
    <w:rsid w:val="00274419"/>
    <w:rsid w:val="00274624"/>
    <w:rsid w:val="0027480D"/>
    <w:rsid w:val="00274CC8"/>
    <w:rsid w:val="0027511E"/>
    <w:rsid w:val="00275649"/>
    <w:rsid w:val="00275689"/>
    <w:rsid w:val="00275C75"/>
    <w:rsid w:val="00275DEB"/>
    <w:rsid w:val="00275EEE"/>
    <w:rsid w:val="002763B9"/>
    <w:rsid w:val="002765F0"/>
    <w:rsid w:val="0027694E"/>
    <w:rsid w:val="0027698D"/>
    <w:rsid w:val="00277086"/>
    <w:rsid w:val="002770E3"/>
    <w:rsid w:val="0028012C"/>
    <w:rsid w:val="002812B4"/>
    <w:rsid w:val="00281778"/>
    <w:rsid w:val="00281CB6"/>
    <w:rsid w:val="00282096"/>
    <w:rsid w:val="002820E1"/>
    <w:rsid w:val="002823D7"/>
    <w:rsid w:val="00282A0A"/>
    <w:rsid w:val="00282A75"/>
    <w:rsid w:val="00283C9E"/>
    <w:rsid w:val="002843E6"/>
    <w:rsid w:val="002846CB"/>
    <w:rsid w:val="00284DBB"/>
    <w:rsid w:val="002854AE"/>
    <w:rsid w:val="002855EC"/>
    <w:rsid w:val="00285D9C"/>
    <w:rsid w:val="0028669E"/>
    <w:rsid w:val="00286EA8"/>
    <w:rsid w:val="002872BF"/>
    <w:rsid w:val="00287CA8"/>
    <w:rsid w:val="002907FE"/>
    <w:rsid w:val="00290B30"/>
    <w:rsid w:val="00290C4B"/>
    <w:rsid w:val="00290F90"/>
    <w:rsid w:val="00291E70"/>
    <w:rsid w:val="00291E76"/>
    <w:rsid w:val="002923C8"/>
    <w:rsid w:val="00292C2A"/>
    <w:rsid w:val="00292F3D"/>
    <w:rsid w:val="00292FBE"/>
    <w:rsid w:val="002934D0"/>
    <w:rsid w:val="002939AB"/>
    <w:rsid w:val="00294900"/>
    <w:rsid w:val="002953CA"/>
    <w:rsid w:val="002958EE"/>
    <w:rsid w:val="00295CAC"/>
    <w:rsid w:val="00296645"/>
    <w:rsid w:val="00296698"/>
    <w:rsid w:val="0029669B"/>
    <w:rsid w:val="002968DB"/>
    <w:rsid w:val="00296B5B"/>
    <w:rsid w:val="00296D28"/>
    <w:rsid w:val="002972CA"/>
    <w:rsid w:val="002A0745"/>
    <w:rsid w:val="002A0BB8"/>
    <w:rsid w:val="002A1250"/>
    <w:rsid w:val="002A1AB4"/>
    <w:rsid w:val="002A22CB"/>
    <w:rsid w:val="002A240E"/>
    <w:rsid w:val="002A2A3C"/>
    <w:rsid w:val="002A2DFC"/>
    <w:rsid w:val="002A3729"/>
    <w:rsid w:val="002A42A9"/>
    <w:rsid w:val="002A5724"/>
    <w:rsid w:val="002A658D"/>
    <w:rsid w:val="002A6974"/>
    <w:rsid w:val="002A7289"/>
    <w:rsid w:val="002A75D4"/>
    <w:rsid w:val="002A7609"/>
    <w:rsid w:val="002A7744"/>
    <w:rsid w:val="002B0BE3"/>
    <w:rsid w:val="002B0ECB"/>
    <w:rsid w:val="002B0F95"/>
    <w:rsid w:val="002B1087"/>
    <w:rsid w:val="002B1C38"/>
    <w:rsid w:val="002B1FC4"/>
    <w:rsid w:val="002B2928"/>
    <w:rsid w:val="002B2AE5"/>
    <w:rsid w:val="002B2EBC"/>
    <w:rsid w:val="002B30A5"/>
    <w:rsid w:val="002B36EC"/>
    <w:rsid w:val="002B378A"/>
    <w:rsid w:val="002B4628"/>
    <w:rsid w:val="002B5B57"/>
    <w:rsid w:val="002B61B4"/>
    <w:rsid w:val="002B6694"/>
    <w:rsid w:val="002B78B5"/>
    <w:rsid w:val="002B7A78"/>
    <w:rsid w:val="002B7F30"/>
    <w:rsid w:val="002C03D5"/>
    <w:rsid w:val="002C0449"/>
    <w:rsid w:val="002C0991"/>
    <w:rsid w:val="002C118F"/>
    <w:rsid w:val="002C138A"/>
    <w:rsid w:val="002C1BC1"/>
    <w:rsid w:val="002C20F7"/>
    <w:rsid w:val="002C2543"/>
    <w:rsid w:val="002C25FC"/>
    <w:rsid w:val="002C2BBA"/>
    <w:rsid w:val="002C2EEA"/>
    <w:rsid w:val="002C2F1E"/>
    <w:rsid w:val="002C3096"/>
    <w:rsid w:val="002C3312"/>
    <w:rsid w:val="002C438D"/>
    <w:rsid w:val="002C46A0"/>
    <w:rsid w:val="002C4E9F"/>
    <w:rsid w:val="002C5329"/>
    <w:rsid w:val="002C54BA"/>
    <w:rsid w:val="002C556A"/>
    <w:rsid w:val="002C5778"/>
    <w:rsid w:val="002C64AA"/>
    <w:rsid w:val="002C67FE"/>
    <w:rsid w:val="002C72D6"/>
    <w:rsid w:val="002C790A"/>
    <w:rsid w:val="002C7E34"/>
    <w:rsid w:val="002D061B"/>
    <w:rsid w:val="002D09D3"/>
    <w:rsid w:val="002D09DC"/>
    <w:rsid w:val="002D0D40"/>
    <w:rsid w:val="002D1321"/>
    <w:rsid w:val="002D179E"/>
    <w:rsid w:val="002D1BD6"/>
    <w:rsid w:val="002D2817"/>
    <w:rsid w:val="002D4047"/>
    <w:rsid w:val="002D45DA"/>
    <w:rsid w:val="002D5DDC"/>
    <w:rsid w:val="002D6C37"/>
    <w:rsid w:val="002E02D4"/>
    <w:rsid w:val="002E035B"/>
    <w:rsid w:val="002E0504"/>
    <w:rsid w:val="002E0BBC"/>
    <w:rsid w:val="002E152A"/>
    <w:rsid w:val="002E1741"/>
    <w:rsid w:val="002E20C7"/>
    <w:rsid w:val="002E2766"/>
    <w:rsid w:val="002E2D23"/>
    <w:rsid w:val="002E2E80"/>
    <w:rsid w:val="002E39EB"/>
    <w:rsid w:val="002E3B86"/>
    <w:rsid w:val="002E3C68"/>
    <w:rsid w:val="002E3E83"/>
    <w:rsid w:val="002E4B95"/>
    <w:rsid w:val="002E5012"/>
    <w:rsid w:val="002E6801"/>
    <w:rsid w:val="002E7829"/>
    <w:rsid w:val="002E79A6"/>
    <w:rsid w:val="002F0E44"/>
    <w:rsid w:val="002F0FE6"/>
    <w:rsid w:val="002F117D"/>
    <w:rsid w:val="002F298E"/>
    <w:rsid w:val="002F31EC"/>
    <w:rsid w:val="002F3FD4"/>
    <w:rsid w:val="002F4444"/>
    <w:rsid w:val="002F4569"/>
    <w:rsid w:val="002F4D38"/>
    <w:rsid w:val="002F4FD9"/>
    <w:rsid w:val="002F51A2"/>
    <w:rsid w:val="002F53C5"/>
    <w:rsid w:val="002F57D7"/>
    <w:rsid w:val="002F5985"/>
    <w:rsid w:val="002F6DA2"/>
    <w:rsid w:val="002F6DB6"/>
    <w:rsid w:val="002F70A0"/>
    <w:rsid w:val="002F738C"/>
    <w:rsid w:val="002F751D"/>
    <w:rsid w:val="002F7B6D"/>
    <w:rsid w:val="002F7FE6"/>
    <w:rsid w:val="00300CFD"/>
    <w:rsid w:val="00301A4F"/>
    <w:rsid w:val="00301B63"/>
    <w:rsid w:val="00302971"/>
    <w:rsid w:val="00302B07"/>
    <w:rsid w:val="00302BA2"/>
    <w:rsid w:val="00303069"/>
    <w:rsid w:val="0030318F"/>
    <w:rsid w:val="00303D30"/>
    <w:rsid w:val="00303EF0"/>
    <w:rsid w:val="00304020"/>
    <w:rsid w:val="00304609"/>
    <w:rsid w:val="00304818"/>
    <w:rsid w:val="003048D0"/>
    <w:rsid w:val="00304ABF"/>
    <w:rsid w:val="003052CA"/>
    <w:rsid w:val="00305C5F"/>
    <w:rsid w:val="00305CB0"/>
    <w:rsid w:val="0030634A"/>
    <w:rsid w:val="00306BE7"/>
    <w:rsid w:val="0030766E"/>
    <w:rsid w:val="003100B8"/>
    <w:rsid w:val="003106BB"/>
    <w:rsid w:val="00311518"/>
    <w:rsid w:val="003127C2"/>
    <w:rsid w:val="0031367B"/>
    <w:rsid w:val="00313693"/>
    <w:rsid w:val="00313C08"/>
    <w:rsid w:val="003140D3"/>
    <w:rsid w:val="003144A1"/>
    <w:rsid w:val="00315932"/>
    <w:rsid w:val="00315BEB"/>
    <w:rsid w:val="003163E9"/>
    <w:rsid w:val="003165EE"/>
    <w:rsid w:val="00316BF5"/>
    <w:rsid w:val="00317054"/>
    <w:rsid w:val="003171FC"/>
    <w:rsid w:val="0031748A"/>
    <w:rsid w:val="00317CD0"/>
    <w:rsid w:val="00320104"/>
    <w:rsid w:val="00320621"/>
    <w:rsid w:val="0032075F"/>
    <w:rsid w:val="00320C03"/>
    <w:rsid w:val="003213ED"/>
    <w:rsid w:val="00322448"/>
    <w:rsid w:val="003227E2"/>
    <w:rsid w:val="00323BB9"/>
    <w:rsid w:val="00323CC7"/>
    <w:rsid w:val="00323E45"/>
    <w:rsid w:val="0032400B"/>
    <w:rsid w:val="00324196"/>
    <w:rsid w:val="003245C1"/>
    <w:rsid w:val="003251B9"/>
    <w:rsid w:val="00325317"/>
    <w:rsid w:val="00325611"/>
    <w:rsid w:val="0032586E"/>
    <w:rsid w:val="00326023"/>
    <w:rsid w:val="003260CD"/>
    <w:rsid w:val="003261A6"/>
    <w:rsid w:val="00326308"/>
    <w:rsid w:val="0032674F"/>
    <w:rsid w:val="00326FCC"/>
    <w:rsid w:val="003274AA"/>
    <w:rsid w:val="00327C59"/>
    <w:rsid w:val="00330412"/>
    <w:rsid w:val="00330F19"/>
    <w:rsid w:val="00331BF5"/>
    <w:rsid w:val="00331CA2"/>
    <w:rsid w:val="0033330B"/>
    <w:rsid w:val="00333911"/>
    <w:rsid w:val="00333975"/>
    <w:rsid w:val="00333ED7"/>
    <w:rsid w:val="003350F2"/>
    <w:rsid w:val="003352BC"/>
    <w:rsid w:val="00335EBE"/>
    <w:rsid w:val="00335F73"/>
    <w:rsid w:val="0033636D"/>
    <w:rsid w:val="0033652D"/>
    <w:rsid w:val="00336EFB"/>
    <w:rsid w:val="00337114"/>
    <w:rsid w:val="003371F6"/>
    <w:rsid w:val="00337A1E"/>
    <w:rsid w:val="00337B48"/>
    <w:rsid w:val="0034191F"/>
    <w:rsid w:val="00341957"/>
    <w:rsid w:val="00342142"/>
    <w:rsid w:val="003426F0"/>
    <w:rsid w:val="00342AE9"/>
    <w:rsid w:val="00343539"/>
    <w:rsid w:val="00343BAE"/>
    <w:rsid w:val="003441F7"/>
    <w:rsid w:val="003442E6"/>
    <w:rsid w:val="00344BF3"/>
    <w:rsid w:val="00345265"/>
    <w:rsid w:val="0034576C"/>
    <w:rsid w:val="0034580B"/>
    <w:rsid w:val="00345BAF"/>
    <w:rsid w:val="00345EC5"/>
    <w:rsid w:val="003469D4"/>
    <w:rsid w:val="00347A1F"/>
    <w:rsid w:val="003502E0"/>
    <w:rsid w:val="00350CD5"/>
    <w:rsid w:val="00350E7B"/>
    <w:rsid w:val="003520C5"/>
    <w:rsid w:val="00352315"/>
    <w:rsid w:val="00352545"/>
    <w:rsid w:val="00352833"/>
    <w:rsid w:val="0035322A"/>
    <w:rsid w:val="00353CF9"/>
    <w:rsid w:val="00354DFB"/>
    <w:rsid w:val="003569C6"/>
    <w:rsid w:val="00356A4C"/>
    <w:rsid w:val="0035713A"/>
    <w:rsid w:val="003575A6"/>
    <w:rsid w:val="00357AC2"/>
    <w:rsid w:val="00357B6E"/>
    <w:rsid w:val="00357D97"/>
    <w:rsid w:val="00360B13"/>
    <w:rsid w:val="00360E71"/>
    <w:rsid w:val="00360F1F"/>
    <w:rsid w:val="003620C0"/>
    <w:rsid w:val="00362948"/>
    <w:rsid w:val="00362ACB"/>
    <w:rsid w:val="00362CC7"/>
    <w:rsid w:val="0036306B"/>
    <w:rsid w:val="0036322E"/>
    <w:rsid w:val="003632DE"/>
    <w:rsid w:val="00363FB1"/>
    <w:rsid w:val="003647C3"/>
    <w:rsid w:val="00364EAC"/>
    <w:rsid w:val="00364FD7"/>
    <w:rsid w:val="0036503C"/>
    <w:rsid w:val="0036505E"/>
    <w:rsid w:val="00365B27"/>
    <w:rsid w:val="0037035A"/>
    <w:rsid w:val="00370487"/>
    <w:rsid w:val="00370CCB"/>
    <w:rsid w:val="003711E0"/>
    <w:rsid w:val="00371797"/>
    <w:rsid w:val="00371E17"/>
    <w:rsid w:val="003721B3"/>
    <w:rsid w:val="00372BA7"/>
    <w:rsid w:val="00372E54"/>
    <w:rsid w:val="00373BB3"/>
    <w:rsid w:val="00373C8B"/>
    <w:rsid w:val="00373CA2"/>
    <w:rsid w:val="00375CF3"/>
    <w:rsid w:val="00376AB3"/>
    <w:rsid w:val="00376D90"/>
    <w:rsid w:val="00376E4F"/>
    <w:rsid w:val="00380065"/>
    <w:rsid w:val="003804C0"/>
    <w:rsid w:val="00380A18"/>
    <w:rsid w:val="00380AE0"/>
    <w:rsid w:val="00380D50"/>
    <w:rsid w:val="0038151A"/>
    <w:rsid w:val="003816EC"/>
    <w:rsid w:val="00382747"/>
    <w:rsid w:val="00382BD6"/>
    <w:rsid w:val="00382D3B"/>
    <w:rsid w:val="00383137"/>
    <w:rsid w:val="003832B9"/>
    <w:rsid w:val="003838C4"/>
    <w:rsid w:val="00383ADC"/>
    <w:rsid w:val="00384A06"/>
    <w:rsid w:val="00384FA2"/>
    <w:rsid w:val="003853BC"/>
    <w:rsid w:val="00385598"/>
    <w:rsid w:val="00385977"/>
    <w:rsid w:val="00386114"/>
    <w:rsid w:val="00386136"/>
    <w:rsid w:val="00387C76"/>
    <w:rsid w:val="00390137"/>
    <w:rsid w:val="0039027B"/>
    <w:rsid w:val="00390588"/>
    <w:rsid w:val="003906FF"/>
    <w:rsid w:val="00390FA8"/>
    <w:rsid w:val="0039172F"/>
    <w:rsid w:val="00391EA7"/>
    <w:rsid w:val="003920AD"/>
    <w:rsid w:val="00393017"/>
    <w:rsid w:val="0039354F"/>
    <w:rsid w:val="0039357E"/>
    <w:rsid w:val="00394547"/>
    <w:rsid w:val="003945E5"/>
    <w:rsid w:val="003948AD"/>
    <w:rsid w:val="00395903"/>
    <w:rsid w:val="00395E9A"/>
    <w:rsid w:val="00396174"/>
    <w:rsid w:val="003962E5"/>
    <w:rsid w:val="0039658D"/>
    <w:rsid w:val="003968AB"/>
    <w:rsid w:val="00396C9D"/>
    <w:rsid w:val="00397148"/>
    <w:rsid w:val="00397DCA"/>
    <w:rsid w:val="00397F10"/>
    <w:rsid w:val="003A279E"/>
    <w:rsid w:val="003A4421"/>
    <w:rsid w:val="003A51C5"/>
    <w:rsid w:val="003A608F"/>
    <w:rsid w:val="003A6205"/>
    <w:rsid w:val="003A654C"/>
    <w:rsid w:val="003A7494"/>
    <w:rsid w:val="003A7748"/>
    <w:rsid w:val="003B058F"/>
    <w:rsid w:val="003B062F"/>
    <w:rsid w:val="003B0E45"/>
    <w:rsid w:val="003B113B"/>
    <w:rsid w:val="003B128E"/>
    <w:rsid w:val="003B16A9"/>
    <w:rsid w:val="003B1A3A"/>
    <w:rsid w:val="003B253A"/>
    <w:rsid w:val="003B280C"/>
    <w:rsid w:val="003B2A2E"/>
    <w:rsid w:val="003B31B0"/>
    <w:rsid w:val="003B3254"/>
    <w:rsid w:val="003B375E"/>
    <w:rsid w:val="003B449F"/>
    <w:rsid w:val="003B4CDB"/>
    <w:rsid w:val="003B5003"/>
    <w:rsid w:val="003B509F"/>
    <w:rsid w:val="003B52CC"/>
    <w:rsid w:val="003B5C32"/>
    <w:rsid w:val="003B620F"/>
    <w:rsid w:val="003B6316"/>
    <w:rsid w:val="003B64EC"/>
    <w:rsid w:val="003B6528"/>
    <w:rsid w:val="003B6ED7"/>
    <w:rsid w:val="003B757B"/>
    <w:rsid w:val="003B799C"/>
    <w:rsid w:val="003C0437"/>
    <w:rsid w:val="003C116D"/>
    <w:rsid w:val="003C1765"/>
    <w:rsid w:val="003C1B7C"/>
    <w:rsid w:val="003C272C"/>
    <w:rsid w:val="003C2F53"/>
    <w:rsid w:val="003C3002"/>
    <w:rsid w:val="003C3157"/>
    <w:rsid w:val="003C31B3"/>
    <w:rsid w:val="003C327F"/>
    <w:rsid w:val="003C3446"/>
    <w:rsid w:val="003C381C"/>
    <w:rsid w:val="003C3C3F"/>
    <w:rsid w:val="003C474B"/>
    <w:rsid w:val="003C4BD8"/>
    <w:rsid w:val="003C507B"/>
    <w:rsid w:val="003C5491"/>
    <w:rsid w:val="003C550D"/>
    <w:rsid w:val="003C55AD"/>
    <w:rsid w:val="003C561C"/>
    <w:rsid w:val="003C5B11"/>
    <w:rsid w:val="003C61F3"/>
    <w:rsid w:val="003C63E6"/>
    <w:rsid w:val="003C6919"/>
    <w:rsid w:val="003C769D"/>
    <w:rsid w:val="003C7AAD"/>
    <w:rsid w:val="003C7AF7"/>
    <w:rsid w:val="003C7E3C"/>
    <w:rsid w:val="003D032F"/>
    <w:rsid w:val="003D0A3F"/>
    <w:rsid w:val="003D0CD6"/>
    <w:rsid w:val="003D118D"/>
    <w:rsid w:val="003D141B"/>
    <w:rsid w:val="003D1920"/>
    <w:rsid w:val="003D2026"/>
    <w:rsid w:val="003D22BA"/>
    <w:rsid w:val="003D23A9"/>
    <w:rsid w:val="003D30C9"/>
    <w:rsid w:val="003D346D"/>
    <w:rsid w:val="003D3676"/>
    <w:rsid w:val="003D3750"/>
    <w:rsid w:val="003D4184"/>
    <w:rsid w:val="003D420E"/>
    <w:rsid w:val="003D44E9"/>
    <w:rsid w:val="003D48EE"/>
    <w:rsid w:val="003D4987"/>
    <w:rsid w:val="003D4D6C"/>
    <w:rsid w:val="003D53F6"/>
    <w:rsid w:val="003D5F30"/>
    <w:rsid w:val="003D64A4"/>
    <w:rsid w:val="003D72BB"/>
    <w:rsid w:val="003E01E3"/>
    <w:rsid w:val="003E0947"/>
    <w:rsid w:val="003E1089"/>
    <w:rsid w:val="003E244D"/>
    <w:rsid w:val="003E32A1"/>
    <w:rsid w:val="003E3440"/>
    <w:rsid w:val="003E352C"/>
    <w:rsid w:val="003E37E1"/>
    <w:rsid w:val="003E397B"/>
    <w:rsid w:val="003E423F"/>
    <w:rsid w:val="003E4C78"/>
    <w:rsid w:val="003E5268"/>
    <w:rsid w:val="003E5535"/>
    <w:rsid w:val="003E58FC"/>
    <w:rsid w:val="003E5B37"/>
    <w:rsid w:val="003E5C54"/>
    <w:rsid w:val="003E5FB7"/>
    <w:rsid w:val="003E6CA3"/>
    <w:rsid w:val="003E6E81"/>
    <w:rsid w:val="003E756D"/>
    <w:rsid w:val="003E7710"/>
    <w:rsid w:val="003E7A77"/>
    <w:rsid w:val="003E7C1B"/>
    <w:rsid w:val="003F03F9"/>
    <w:rsid w:val="003F1C99"/>
    <w:rsid w:val="003F25A1"/>
    <w:rsid w:val="003F2975"/>
    <w:rsid w:val="003F2D8D"/>
    <w:rsid w:val="003F35FD"/>
    <w:rsid w:val="003F3F7A"/>
    <w:rsid w:val="003F4781"/>
    <w:rsid w:val="003F4AF3"/>
    <w:rsid w:val="003F4E11"/>
    <w:rsid w:val="003F52BC"/>
    <w:rsid w:val="003F5566"/>
    <w:rsid w:val="003F6333"/>
    <w:rsid w:val="003F6BDD"/>
    <w:rsid w:val="003F6F3C"/>
    <w:rsid w:val="003F7BBF"/>
    <w:rsid w:val="00400912"/>
    <w:rsid w:val="00400AD8"/>
    <w:rsid w:val="00401998"/>
    <w:rsid w:val="00401B62"/>
    <w:rsid w:val="00402262"/>
    <w:rsid w:val="00402B21"/>
    <w:rsid w:val="00402DC1"/>
    <w:rsid w:val="00402FDE"/>
    <w:rsid w:val="004037E6"/>
    <w:rsid w:val="00403AB6"/>
    <w:rsid w:val="00403D96"/>
    <w:rsid w:val="00403E4D"/>
    <w:rsid w:val="00403F06"/>
    <w:rsid w:val="00404696"/>
    <w:rsid w:val="00404887"/>
    <w:rsid w:val="00404B18"/>
    <w:rsid w:val="00404C9E"/>
    <w:rsid w:val="0040778F"/>
    <w:rsid w:val="0040784E"/>
    <w:rsid w:val="00407E0A"/>
    <w:rsid w:val="00410491"/>
    <w:rsid w:val="00410A63"/>
    <w:rsid w:val="00410CCA"/>
    <w:rsid w:val="004112E0"/>
    <w:rsid w:val="00411776"/>
    <w:rsid w:val="00411E74"/>
    <w:rsid w:val="00412856"/>
    <w:rsid w:val="004128F5"/>
    <w:rsid w:val="004129A4"/>
    <w:rsid w:val="00412CDB"/>
    <w:rsid w:val="00413186"/>
    <w:rsid w:val="004131F8"/>
    <w:rsid w:val="004135BB"/>
    <w:rsid w:val="0041366E"/>
    <w:rsid w:val="004137AB"/>
    <w:rsid w:val="004138C1"/>
    <w:rsid w:val="00413DA9"/>
    <w:rsid w:val="0041414A"/>
    <w:rsid w:val="00414D14"/>
    <w:rsid w:val="00415D8D"/>
    <w:rsid w:val="00415F90"/>
    <w:rsid w:val="00416197"/>
    <w:rsid w:val="00416928"/>
    <w:rsid w:val="0041746F"/>
    <w:rsid w:val="00417C6C"/>
    <w:rsid w:val="0042031F"/>
    <w:rsid w:val="004205F6"/>
    <w:rsid w:val="00420742"/>
    <w:rsid w:val="00420AA5"/>
    <w:rsid w:val="0042137F"/>
    <w:rsid w:val="004217C5"/>
    <w:rsid w:val="00422A8E"/>
    <w:rsid w:val="00422ED2"/>
    <w:rsid w:val="0042396C"/>
    <w:rsid w:val="00423FFC"/>
    <w:rsid w:val="00424294"/>
    <w:rsid w:val="00424345"/>
    <w:rsid w:val="004244D5"/>
    <w:rsid w:val="004244D9"/>
    <w:rsid w:val="00424A4B"/>
    <w:rsid w:val="0042520A"/>
    <w:rsid w:val="0042549D"/>
    <w:rsid w:val="00425514"/>
    <w:rsid w:val="004255E0"/>
    <w:rsid w:val="0042597E"/>
    <w:rsid w:val="004262F1"/>
    <w:rsid w:val="004264C2"/>
    <w:rsid w:val="0042673C"/>
    <w:rsid w:val="00426B4E"/>
    <w:rsid w:val="00426B53"/>
    <w:rsid w:val="00426FE1"/>
    <w:rsid w:val="004306F8"/>
    <w:rsid w:val="00430760"/>
    <w:rsid w:val="00430836"/>
    <w:rsid w:val="00430A72"/>
    <w:rsid w:val="00430DCB"/>
    <w:rsid w:val="004316F8"/>
    <w:rsid w:val="00431C93"/>
    <w:rsid w:val="00431CC8"/>
    <w:rsid w:val="0043201E"/>
    <w:rsid w:val="004326AB"/>
    <w:rsid w:val="0043361B"/>
    <w:rsid w:val="0043477D"/>
    <w:rsid w:val="00434D4B"/>
    <w:rsid w:val="00434E94"/>
    <w:rsid w:val="00435EF5"/>
    <w:rsid w:val="00436007"/>
    <w:rsid w:val="004361C8"/>
    <w:rsid w:val="00436599"/>
    <w:rsid w:val="00436C91"/>
    <w:rsid w:val="00436FF1"/>
    <w:rsid w:val="0044069D"/>
    <w:rsid w:val="00440711"/>
    <w:rsid w:val="00440FD1"/>
    <w:rsid w:val="00441932"/>
    <w:rsid w:val="00441A7F"/>
    <w:rsid w:val="00441B22"/>
    <w:rsid w:val="0044250E"/>
    <w:rsid w:val="004428FF"/>
    <w:rsid w:val="00442928"/>
    <w:rsid w:val="00442C6F"/>
    <w:rsid w:val="0044358D"/>
    <w:rsid w:val="0044372F"/>
    <w:rsid w:val="004445EA"/>
    <w:rsid w:val="004458C5"/>
    <w:rsid w:val="00445900"/>
    <w:rsid w:val="00445CA7"/>
    <w:rsid w:val="00445EEB"/>
    <w:rsid w:val="0044645F"/>
    <w:rsid w:val="0044673D"/>
    <w:rsid w:val="00446BE5"/>
    <w:rsid w:val="004471E3"/>
    <w:rsid w:val="004475FF"/>
    <w:rsid w:val="0044765F"/>
    <w:rsid w:val="00450342"/>
    <w:rsid w:val="00450AE1"/>
    <w:rsid w:val="00450E5D"/>
    <w:rsid w:val="004515BA"/>
    <w:rsid w:val="00451CEE"/>
    <w:rsid w:val="00451DB1"/>
    <w:rsid w:val="00451EF7"/>
    <w:rsid w:val="00452115"/>
    <w:rsid w:val="004521A1"/>
    <w:rsid w:val="00452489"/>
    <w:rsid w:val="004524E0"/>
    <w:rsid w:val="00452E52"/>
    <w:rsid w:val="00452EA6"/>
    <w:rsid w:val="004530B8"/>
    <w:rsid w:val="0045356C"/>
    <w:rsid w:val="00453886"/>
    <w:rsid w:val="00454D3E"/>
    <w:rsid w:val="004556B6"/>
    <w:rsid w:val="004556C3"/>
    <w:rsid w:val="004567AF"/>
    <w:rsid w:val="0045740D"/>
    <w:rsid w:val="00457543"/>
    <w:rsid w:val="004618A9"/>
    <w:rsid w:val="00461FF5"/>
    <w:rsid w:val="00462C8D"/>
    <w:rsid w:val="00464120"/>
    <w:rsid w:val="00465120"/>
    <w:rsid w:val="00465797"/>
    <w:rsid w:val="00465855"/>
    <w:rsid w:val="00465DC2"/>
    <w:rsid w:val="004662C0"/>
    <w:rsid w:val="0046683F"/>
    <w:rsid w:val="00467027"/>
    <w:rsid w:val="004672D6"/>
    <w:rsid w:val="004675B3"/>
    <w:rsid w:val="00467641"/>
    <w:rsid w:val="004702C6"/>
    <w:rsid w:val="00470863"/>
    <w:rsid w:val="004708F9"/>
    <w:rsid w:val="0047124B"/>
    <w:rsid w:val="00471E75"/>
    <w:rsid w:val="00471E9B"/>
    <w:rsid w:val="0047297A"/>
    <w:rsid w:val="00472A3A"/>
    <w:rsid w:val="00473535"/>
    <w:rsid w:val="004736CF"/>
    <w:rsid w:val="00473916"/>
    <w:rsid w:val="004740CF"/>
    <w:rsid w:val="0047455E"/>
    <w:rsid w:val="0047492D"/>
    <w:rsid w:val="00474C7F"/>
    <w:rsid w:val="00474CA1"/>
    <w:rsid w:val="00474FCE"/>
    <w:rsid w:val="00475255"/>
    <w:rsid w:val="00475C0A"/>
    <w:rsid w:val="00475D61"/>
    <w:rsid w:val="00476069"/>
    <w:rsid w:val="00476BB2"/>
    <w:rsid w:val="00477311"/>
    <w:rsid w:val="0047761F"/>
    <w:rsid w:val="004777D3"/>
    <w:rsid w:val="0047786C"/>
    <w:rsid w:val="00477EEC"/>
    <w:rsid w:val="004806F5"/>
    <w:rsid w:val="00480B2C"/>
    <w:rsid w:val="00480F6C"/>
    <w:rsid w:val="004814C8"/>
    <w:rsid w:val="00481BB5"/>
    <w:rsid w:val="004827C5"/>
    <w:rsid w:val="00482E66"/>
    <w:rsid w:val="0048373B"/>
    <w:rsid w:val="0048389E"/>
    <w:rsid w:val="00484AC1"/>
    <w:rsid w:val="00484EAA"/>
    <w:rsid w:val="00484F4C"/>
    <w:rsid w:val="00485456"/>
    <w:rsid w:val="004856CA"/>
    <w:rsid w:val="00485A63"/>
    <w:rsid w:val="00485FD3"/>
    <w:rsid w:val="00486119"/>
    <w:rsid w:val="004861B1"/>
    <w:rsid w:val="00486836"/>
    <w:rsid w:val="00487F34"/>
    <w:rsid w:val="0049006C"/>
    <w:rsid w:val="0049083F"/>
    <w:rsid w:val="004908F3"/>
    <w:rsid w:val="00490909"/>
    <w:rsid w:val="00490A9E"/>
    <w:rsid w:val="0049138A"/>
    <w:rsid w:val="00491644"/>
    <w:rsid w:val="00491AA9"/>
    <w:rsid w:val="00491FBE"/>
    <w:rsid w:val="0049261A"/>
    <w:rsid w:val="00492BDD"/>
    <w:rsid w:val="0049314D"/>
    <w:rsid w:val="004935E4"/>
    <w:rsid w:val="00493ED5"/>
    <w:rsid w:val="00495527"/>
    <w:rsid w:val="004963B0"/>
    <w:rsid w:val="004973CA"/>
    <w:rsid w:val="004974E7"/>
    <w:rsid w:val="004A0062"/>
    <w:rsid w:val="004A0343"/>
    <w:rsid w:val="004A0AF8"/>
    <w:rsid w:val="004A0BD2"/>
    <w:rsid w:val="004A14BB"/>
    <w:rsid w:val="004A1571"/>
    <w:rsid w:val="004A1579"/>
    <w:rsid w:val="004A1A36"/>
    <w:rsid w:val="004A31C4"/>
    <w:rsid w:val="004A31F9"/>
    <w:rsid w:val="004A39B4"/>
    <w:rsid w:val="004A3AFA"/>
    <w:rsid w:val="004A4019"/>
    <w:rsid w:val="004A5037"/>
    <w:rsid w:val="004A5322"/>
    <w:rsid w:val="004A5686"/>
    <w:rsid w:val="004A66AE"/>
    <w:rsid w:val="004A68EF"/>
    <w:rsid w:val="004A6954"/>
    <w:rsid w:val="004A6A66"/>
    <w:rsid w:val="004A6E89"/>
    <w:rsid w:val="004A7081"/>
    <w:rsid w:val="004A78DF"/>
    <w:rsid w:val="004A7F10"/>
    <w:rsid w:val="004B0C51"/>
    <w:rsid w:val="004B154B"/>
    <w:rsid w:val="004B1A53"/>
    <w:rsid w:val="004B1D61"/>
    <w:rsid w:val="004B2601"/>
    <w:rsid w:val="004B3024"/>
    <w:rsid w:val="004B38A6"/>
    <w:rsid w:val="004B3FCC"/>
    <w:rsid w:val="004B4165"/>
    <w:rsid w:val="004B4501"/>
    <w:rsid w:val="004B499E"/>
    <w:rsid w:val="004B501F"/>
    <w:rsid w:val="004B5738"/>
    <w:rsid w:val="004B58A2"/>
    <w:rsid w:val="004B68BF"/>
    <w:rsid w:val="004B6D9B"/>
    <w:rsid w:val="004B702A"/>
    <w:rsid w:val="004B73C1"/>
    <w:rsid w:val="004B75A5"/>
    <w:rsid w:val="004B7614"/>
    <w:rsid w:val="004B7718"/>
    <w:rsid w:val="004C0658"/>
    <w:rsid w:val="004C0DDE"/>
    <w:rsid w:val="004C0F40"/>
    <w:rsid w:val="004C0F4D"/>
    <w:rsid w:val="004C1ABC"/>
    <w:rsid w:val="004C24EB"/>
    <w:rsid w:val="004C279E"/>
    <w:rsid w:val="004C3094"/>
    <w:rsid w:val="004C3FD3"/>
    <w:rsid w:val="004C40DA"/>
    <w:rsid w:val="004C4299"/>
    <w:rsid w:val="004C48BF"/>
    <w:rsid w:val="004C4D45"/>
    <w:rsid w:val="004C51C1"/>
    <w:rsid w:val="004C601D"/>
    <w:rsid w:val="004C638D"/>
    <w:rsid w:val="004C6C0D"/>
    <w:rsid w:val="004C6E5D"/>
    <w:rsid w:val="004C6F31"/>
    <w:rsid w:val="004C6FC7"/>
    <w:rsid w:val="004D008B"/>
    <w:rsid w:val="004D0509"/>
    <w:rsid w:val="004D06E1"/>
    <w:rsid w:val="004D06F0"/>
    <w:rsid w:val="004D084C"/>
    <w:rsid w:val="004D1620"/>
    <w:rsid w:val="004D1A49"/>
    <w:rsid w:val="004D25CA"/>
    <w:rsid w:val="004D272F"/>
    <w:rsid w:val="004D28F2"/>
    <w:rsid w:val="004D2963"/>
    <w:rsid w:val="004D2B0D"/>
    <w:rsid w:val="004D2B10"/>
    <w:rsid w:val="004D3459"/>
    <w:rsid w:val="004D362D"/>
    <w:rsid w:val="004D48AB"/>
    <w:rsid w:val="004D4EEA"/>
    <w:rsid w:val="004D54E2"/>
    <w:rsid w:val="004D6132"/>
    <w:rsid w:val="004D7582"/>
    <w:rsid w:val="004D7856"/>
    <w:rsid w:val="004D793A"/>
    <w:rsid w:val="004E012B"/>
    <w:rsid w:val="004E02E8"/>
    <w:rsid w:val="004E06D4"/>
    <w:rsid w:val="004E13DB"/>
    <w:rsid w:val="004E1956"/>
    <w:rsid w:val="004E1AC6"/>
    <w:rsid w:val="004E1C8B"/>
    <w:rsid w:val="004E1E25"/>
    <w:rsid w:val="004E228E"/>
    <w:rsid w:val="004E28EE"/>
    <w:rsid w:val="004E29E6"/>
    <w:rsid w:val="004E2E6A"/>
    <w:rsid w:val="004E39EB"/>
    <w:rsid w:val="004E3CED"/>
    <w:rsid w:val="004E3D51"/>
    <w:rsid w:val="004E3EAC"/>
    <w:rsid w:val="004E54EF"/>
    <w:rsid w:val="004E58CA"/>
    <w:rsid w:val="004E5A3C"/>
    <w:rsid w:val="004E5A58"/>
    <w:rsid w:val="004E5E2C"/>
    <w:rsid w:val="004E5F75"/>
    <w:rsid w:val="004E763B"/>
    <w:rsid w:val="004E764F"/>
    <w:rsid w:val="004E7E6F"/>
    <w:rsid w:val="004F01B9"/>
    <w:rsid w:val="004F0441"/>
    <w:rsid w:val="004F0861"/>
    <w:rsid w:val="004F0A68"/>
    <w:rsid w:val="004F1A8E"/>
    <w:rsid w:val="004F1C6E"/>
    <w:rsid w:val="004F1F34"/>
    <w:rsid w:val="004F2FCB"/>
    <w:rsid w:val="004F33C5"/>
    <w:rsid w:val="004F3626"/>
    <w:rsid w:val="004F3A42"/>
    <w:rsid w:val="004F44C2"/>
    <w:rsid w:val="004F525F"/>
    <w:rsid w:val="004F5689"/>
    <w:rsid w:val="004F573F"/>
    <w:rsid w:val="004F5DB5"/>
    <w:rsid w:val="004F6353"/>
    <w:rsid w:val="004F6362"/>
    <w:rsid w:val="004F6656"/>
    <w:rsid w:val="004F6F82"/>
    <w:rsid w:val="004F7790"/>
    <w:rsid w:val="004F77CB"/>
    <w:rsid w:val="004F7D6A"/>
    <w:rsid w:val="004F7D6D"/>
    <w:rsid w:val="004F7EF2"/>
    <w:rsid w:val="005007C8"/>
    <w:rsid w:val="005007DC"/>
    <w:rsid w:val="00500E18"/>
    <w:rsid w:val="005019F2"/>
    <w:rsid w:val="0050205C"/>
    <w:rsid w:val="005029B1"/>
    <w:rsid w:val="00502C20"/>
    <w:rsid w:val="00504166"/>
    <w:rsid w:val="0050416B"/>
    <w:rsid w:val="00504765"/>
    <w:rsid w:val="00504901"/>
    <w:rsid w:val="00504960"/>
    <w:rsid w:val="00505180"/>
    <w:rsid w:val="005063BB"/>
    <w:rsid w:val="00506515"/>
    <w:rsid w:val="005065FE"/>
    <w:rsid w:val="00507000"/>
    <w:rsid w:val="00507452"/>
    <w:rsid w:val="00507493"/>
    <w:rsid w:val="00507E31"/>
    <w:rsid w:val="00507FF2"/>
    <w:rsid w:val="005100D8"/>
    <w:rsid w:val="00510233"/>
    <w:rsid w:val="005108B3"/>
    <w:rsid w:val="005114E9"/>
    <w:rsid w:val="0051269E"/>
    <w:rsid w:val="005126EE"/>
    <w:rsid w:val="005133F1"/>
    <w:rsid w:val="005138F2"/>
    <w:rsid w:val="00513909"/>
    <w:rsid w:val="00513A06"/>
    <w:rsid w:val="00514517"/>
    <w:rsid w:val="005147C8"/>
    <w:rsid w:val="00514B90"/>
    <w:rsid w:val="005157F0"/>
    <w:rsid w:val="00515ABD"/>
    <w:rsid w:val="005170CF"/>
    <w:rsid w:val="005171D8"/>
    <w:rsid w:val="00517787"/>
    <w:rsid w:val="00517907"/>
    <w:rsid w:val="00517ABC"/>
    <w:rsid w:val="00517AF3"/>
    <w:rsid w:val="005200F2"/>
    <w:rsid w:val="00520C58"/>
    <w:rsid w:val="00520FBC"/>
    <w:rsid w:val="005210A2"/>
    <w:rsid w:val="005220E7"/>
    <w:rsid w:val="0052243A"/>
    <w:rsid w:val="0052276D"/>
    <w:rsid w:val="00522A77"/>
    <w:rsid w:val="00522B0E"/>
    <w:rsid w:val="00522B8C"/>
    <w:rsid w:val="005248D8"/>
    <w:rsid w:val="00524A9D"/>
    <w:rsid w:val="00524E28"/>
    <w:rsid w:val="00525244"/>
    <w:rsid w:val="00525F6D"/>
    <w:rsid w:val="00526010"/>
    <w:rsid w:val="00526C0D"/>
    <w:rsid w:val="00526E70"/>
    <w:rsid w:val="00527123"/>
    <w:rsid w:val="00530193"/>
    <w:rsid w:val="0053072B"/>
    <w:rsid w:val="00530987"/>
    <w:rsid w:val="00530C37"/>
    <w:rsid w:val="00530E8C"/>
    <w:rsid w:val="00531623"/>
    <w:rsid w:val="00532101"/>
    <w:rsid w:val="005321E0"/>
    <w:rsid w:val="00532789"/>
    <w:rsid w:val="00532C79"/>
    <w:rsid w:val="00534860"/>
    <w:rsid w:val="00534B72"/>
    <w:rsid w:val="00534BF4"/>
    <w:rsid w:val="00535E45"/>
    <w:rsid w:val="005360C4"/>
    <w:rsid w:val="00536135"/>
    <w:rsid w:val="005363EE"/>
    <w:rsid w:val="00537190"/>
    <w:rsid w:val="00537C6A"/>
    <w:rsid w:val="00540107"/>
    <w:rsid w:val="005401B6"/>
    <w:rsid w:val="00540702"/>
    <w:rsid w:val="0054117C"/>
    <w:rsid w:val="0054151A"/>
    <w:rsid w:val="00541B2B"/>
    <w:rsid w:val="00542280"/>
    <w:rsid w:val="00542461"/>
    <w:rsid w:val="00543B8A"/>
    <w:rsid w:val="00543BA5"/>
    <w:rsid w:val="00545DC0"/>
    <w:rsid w:val="005461D1"/>
    <w:rsid w:val="00546983"/>
    <w:rsid w:val="00546BC0"/>
    <w:rsid w:val="005470B3"/>
    <w:rsid w:val="0054734F"/>
    <w:rsid w:val="0054753E"/>
    <w:rsid w:val="005476A1"/>
    <w:rsid w:val="0055073C"/>
    <w:rsid w:val="00551197"/>
    <w:rsid w:val="00551433"/>
    <w:rsid w:val="00551436"/>
    <w:rsid w:val="005518A5"/>
    <w:rsid w:val="00551A8B"/>
    <w:rsid w:val="00551AD8"/>
    <w:rsid w:val="00551AF2"/>
    <w:rsid w:val="0055255F"/>
    <w:rsid w:val="005529B9"/>
    <w:rsid w:val="00553044"/>
    <w:rsid w:val="00553FDE"/>
    <w:rsid w:val="00554082"/>
    <w:rsid w:val="00554C04"/>
    <w:rsid w:val="005556B8"/>
    <w:rsid w:val="00555885"/>
    <w:rsid w:val="00555DF1"/>
    <w:rsid w:val="00555F07"/>
    <w:rsid w:val="0055614A"/>
    <w:rsid w:val="00556396"/>
    <w:rsid w:val="005569B9"/>
    <w:rsid w:val="00556E35"/>
    <w:rsid w:val="005575C2"/>
    <w:rsid w:val="0055784D"/>
    <w:rsid w:val="00560043"/>
    <w:rsid w:val="00560455"/>
    <w:rsid w:val="00560812"/>
    <w:rsid w:val="00560F54"/>
    <w:rsid w:val="00560FBA"/>
    <w:rsid w:val="0056100C"/>
    <w:rsid w:val="005615C7"/>
    <w:rsid w:val="00561842"/>
    <w:rsid w:val="005618C5"/>
    <w:rsid w:val="00561EFD"/>
    <w:rsid w:val="0056295F"/>
    <w:rsid w:val="00562C02"/>
    <w:rsid w:val="005632BE"/>
    <w:rsid w:val="005632C9"/>
    <w:rsid w:val="0056396C"/>
    <w:rsid w:val="00564415"/>
    <w:rsid w:val="0056443E"/>
    <w:rsid w:val="00564F70"/>
    <w:rsid w:val="005657E1"/>
    <w:rsid w:val="00567539"/>
    <w:rsid w:val="00567AF4"/>
    <w:rsid w:val="00567AF6"/>
    <w:rsid w:val="00567EA7"/>
    <w:rsid w:val="0057036B"/>
    <w:rsid w:val="0057056A"/>
    <w:rsid w:val="00570883"/>
    <w:rsid w:val="005708A9"/>
    <w:rsid w:val="00570C63"/>
    <w:rsid w:val="005712F5"/>
    <w:rsid w:val="00571446"/>
    <w:rsid w:val="00571457"/>
    <w:rsid w:val="00571643"/>
    <w:rsid w:val="0057184A"/>
    <w:rsid w:val="00571D39"/>
    <w:rsid w:val="005722B4"/>
    <w:rsid w:val="0057251B"/>
    <w:rsid w:val="0057287E"/>
    <w:rsid w:val="005731E3"/>
    <w:rsid w:val="00573206"/>
    <w:rsid w:val="005735B4"/>
    <w:rsid w:val="00573AA1"/>
    <w:rsid w:val="00573B30"/>
    <w:rsid w:val="00573B9A"/>
    <w:rsid w:val="00573C3D"/>
    <w:rsid w:val="00574325"/>
    <w:rsid w:val="00574349"/>
    <w:rsid w:val="005743C9"/>
    <w:rsid w:val="00574790"/>
    <w:rsid w:val="00574849"/>
    <w:rsid w:val="00574C52"/>
    <w:rsid w:val="0057568E"/>
    <w:rsid w:val="00575923"/>
    <w:rsid w:val="005759B8"/>
    <w:rsid w:val="005767E9"/>
    <w:rsid w:val="00576999"/>
    <w:rsid w:val="005771C6"/>
    <w:rsid w:val="00577354"/>
    <w:rsid w:val="005775C3"/>
    <w:rsid w:val="005779E4"/>
    <w:rsid w:val="00577BE5"/>
    <w:rsid w:val="005808B5"/>
    <w:rsid w:val="00580A3C"/>
    <w:rsid w:val="00580D93"/>
    <w:rsid w:val="005812DA"/>
    <w:rsid w:val="005817DF"/>
    <w:rsid w:val="00583D07"/>
    <w:rsid w:val="00584209"/>
    <w:rsid w:val="00584342"/>
    <w:rsid w:val="0058594D"/>
    <w:rsid w:val="00585E2E"/>
    <w:rsid w:val="00586049"/>
    <w:rsid w:val="00587020"/>
    <w:rsid w:val="00587780"/>
    <w:rsid w:val="00587C1D"/>
    <w:rsid w:val="00590372"/>
    <w:rsid w:val="00590EDA"/>
    <w:rsid w:val="0059142A"/>
    <w:rsid w:val="00591857"/>
    <w:rsid w:val="00591E28"/>
    <w:rsid w:val="00591F83"/>
    <w:rsid w:val="00592274"/>
    <w:rsid w:val="005924A6"/>
    <w:rsid w:val="0059260D"/>
    <w:rsid w:val="00592E18"/>
    <w:rsid w:val="00593295"/>
    <w:rsid w:val="00593520"/>
    <w:rsid w:val="00593537"/>
    <w:rsid w:val="005944C7"/>
    <w:rsid w:val="005945CC"/>
    <w:rsid w:val="005948D3"/>
    <w:rsid w:val="00594C18"/>
    <w:rsid w:val="00594D03"/>
    <w:rsid w:val="005951FF"/>
    <w:rsid w:val="00595358"/>
    <w:rsid w:val="005956DB"/>
    <w:rsid w:val="00595F4E"/>
    <w:rsid w:val="005961E4"/>
    <w:rsid w:val="00596307"/>
    <w:rsid w:val="0059679D"/>
    <w:rsid w:val="00596A9D"/>
    <w:rsid w:val="00596CD0"/>
    <w:rsid w:val="00596E85"/>
    <w:rsid w:val="0059727A"/>
    <w:rsid w:val="0059731E"/>
    <w:rsid w:val="00597356"/>
    <w:rsid w:val="005A00E9"/>
    <w:rsid w:val="005A0334"/>
    <w:rsid w:val="005A0A5F"/>
    <w:rsid w:val="005A11AD"/>
    <w:rsid w:val="005A16C2"/>
    <w:rsid w:val="005A1933"/>
    <w:rsid w:val="005A1B45"/>
    <w:rsid w:val="005A1D44"/>
    <w:rsid w:val="005A3857"/>
    <w:rsid w:val="005A552A"/>
    <w:rsid w:val="005A5764"/>
    <w:rsid w:val="005A6231"/>
    <w:rsid w:val="005A64DD"/>
    <w:rsid w:val="005A64F7"/>
    <w:rsid w:val="005A717D"/>
    <w:rsid w:val="005A7323"/>
    <w:rsid w:val="005A7A54"/>
    <w:rsid w:val="005A7B66"/>
    <w:rsid w:val="005A7B7F"/>
    <w:rsid w:val="005B08AF"/>
    <w:rsid w:val="005B0B3E"/>
    <w:rsid w:val="005B0CA2"/>
    <w:rsid w:val="005B17EA"/>
    <w:rsid w:val="005B1CAB"/>
    <w:rsid w:val="005B2603"/>
    <w:rsid w:val="005B2DEC"/>
    <w:rsid w:val="005B3451"/>
    <w:rsid w:val="005B416C"/>
    <w:rsid w:val="005B4F03"/>
    <w:rsid w:val="005B5441"/>
    <w:rsid w:val="005B544B"/>
    <w:rsid w:val="005B583C"/>
    <w:rsid w:val="005B58A8"/>
    <w:rsid w:val="005B5D2C"/>
    <w:rsid w:val="005B62D8"/>
    <w:rsid w:val="005B6B12"/>
    <w:rsid w:val="005B6D0C"/>
    <w:rsid w:val="005B70E2"/>
    <w:rsid w:val="005C0166"/>
    <w:rsid w:val="005C06D9"/>
    <w:rsid w:val="005C1B0F"/>
    <w:rsid w:val="005C2895"/>
    <w:rsid w:val="005C34F2"/>
    <w:rsid w:val="005C354F"/>
    <w:rsid w:val="005C377A"/>
    <w:rsid w:val="005C379E"/>
    <w:rsid w:val="005C3E57"/>
    <w:rsid w:val="005C3EC6"/>
    <w:rsid w:val="005C4A5A"/>
    <w:rsid w:val="005C4D6A"/>
    <w:rsid w:val="005C4F14"/>
    <w:rsid w:val="005C5369"/>
    <w:rsid w:val="005C5B74"/>
    <w:rsid w:val="005C5C16"/>
    <w:rsid w:val="005C5C86"/>
    <w:rsid w:val="005C612B"/>
    <w:rsid w:val="005C6E4F"/>
    <w:rsid w:val="005C7DF5"/>
    <w:rsid w:val="005C7F6C"/>
    <w:rsid w:val="005D0181"/>
    <w:rsid w:val="005D04CE"/>
    <w:rsid w:val="005D06E4"/>
    <w:rsid w:val="005D10C1"/>
    <w:rsid w:val="005D10D4"/>
    <w:rsid w:val="005D1706"/>
    <w:rsid w:val="005D1D6C"/>
    <w:rsid w:val="005D1F41"/>
    <w:rsid w:val="005D3D6D"/>
    <w:rsid w:val="005D4659"/>
    <w:rsid w:val="005D5219"/>
    <w:rsid w:val="005D556C"/>
    <w:rsid w:val="005D5714"/>
    <w:rsid w:val="005D5CB9"/>
    <w:rsid w:val="005D5CBC"/>
    <w:rsid w:val="005D6BDA"/>
    <w:rsid w:val="005D6E27"/>
    <w:rsid w:val="005D6E67"/>
    <w:rsid w:val="005D6E69"/>
    <w:rsid w:val="005D6E9D"/>
    <w:rsid w:val="005D6EB3"/>
    <w:rsid w:val="005D6EC9"/>
    <w:rsid w:val="005D7BBC"/>
    <w:rsid w:val="005D7D29"/>
    <w:rsid w:val="005E0E07"/>
    <w:rsid w:val="005E10A3"/>
    <w:rsid w:val="005E10F2"/>
    <w:rsid w:val="005E14CF"/>
    <w:rsid w:val="005E182D"/>
    <w:rsid w:val="005E215E"/>
    <w:rsid w:val="005E26CB"/>
    <w:rsid w:val="005E2A55"/>
    <w:rsid w:val="005E37AD"/>
    <w:rsid w:val="005E38C1"/>
    <w:rsid w:val="005E3BEF"/>
    <w:rsid w:val="005E3F46"/>
    <w:rsid w:val="005E4065"/>
    <w:rsid w:val="005E4332"/>
    <w:rsid w:val="005E4ADD"/>
    <w:rsid w:val="005E5BAF"/>
    <w:rsid w:val="005E5DA9"/>
    <w:rsid w:val="005E64BD"/>
    <w:rsid w:val="005E68D4"/>
    <w:rsid w:val="005F0007"/>
    <w:rsid w:val="005F0639"/>
    <w:rsid w:val="005F0CF8"/>
    <w:rsid w:val="005F2156"/>
    <w:rsid w:val="005F2501"/>
    <w:rsid w:val="005F28AE"/>
    <w:rsid w:val="005F3145"/>
    <w:rsid w:val="005F31C2"/>
    <w:rsid w:val="005F3A7C"/>
    <w:rsid w:val="005F3C77"/>
    <w:rsid w:val="005F431D"/>
    <w:rsid w:val="005F6600"/>
    <w:rsid w:val="005F68F3"/>
    <w:rsid w:val="005F69ED"/>
    <w:rsid w:val="005F6D26"/>
    <w:rsid w:val="005F78D8"/>
    <w:rsid w:val="005F7D1B"/>
    <w:rsid w:val="005F7DCD"/>
    <w:rsid w:val="00600522"/>
    <w:rsid w:val="006006CD"/>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247"/>
    <w:rsid w:val="006133F7"/>
    <w:rsid w:val="006134DC"/>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6C7F"/>
    <w:rsid w:val="006270A2"/>
    <w:rsid w:val="0062782E"/>
    <w:rsid w:val="00627849"/>
    <w:rsid w:val="006303DC"/>
    <w:rsid w:val="00630436"/>
    <w:rsid w:val="00630A20"/>
    <w:rsid w:val="00630C54"/>
    <w:rsid w:val="00630FD7"/>
    <w:rsid w:val="006310CD"/>
    <w:rsid w:val="00631331"/>
    <w:rsid w:val="006314DF"/>
    <w:rsid w:val="00631C04"/>
    <w:rsid w:val="00631EE2"/>
    <w:rsid w:val="00631F06"/>
    <w:rsid w:val="00632C21"/>
    <w:rsid w:val="00632DE8"/>
    <w:rsid w:val="00633280"/>
    <w:rsid w:val="00633623"/>
    <w:rsid w:val="006339FE"/>
    <w:rsid w:val="00634029"/>
    <w:rsid w:val="00634057"/>
    <w:rsid w:val="00634095"/>
    <w:rsid w:val="006342F2"/>
    <w:rsid w:val="0063497A"/>
    <w:rsid w:val="006351D9"/>
    <w:rsid w:val="006352D5"/>
    <w:rsid w:val="0063550B"/>
    <w:rsid w:val="00635560"/>
    <w:rsid w:val="00635A68"/>
    <w:rsid w:val="00635E37"/>
    <w:rsid w:val="00636FA8"/>
    <w:rsid w:val="00637141"/>
    <w:rsid w:val="00637284"/>
    <w:rsid w:val="00637486"/>
    <w:rsid w:val="0064004F"/>
    <w:rsid w:val="00640213"/>
    <w:rsid w:val="0064051D"/>
    <w:rsid w:val="006408BE"/>
    <w:rsid w:val="00640FE5"/>
    <w:rsid w:val="00641B33"/>
    <w:rsid w:val="00641D26"/>
    <w:rsid w:val="006424C1"/>
    <w:rsid w:val="006425AA"/>
    <w:rsid w:val="0064293F"/>
    <w:rsid w:val="00642BCA"/>
    <w:rsid w:val="006440E1"/>
    <w:rsid w:val="006442DD"/>
    <w:rsid w:val="0064466B"/>
    <w:rsid w:val="00644CBD"/>
    <w:rsid w:val="00644D94"/>
    <w:rsid w:val="00645BEB"/>
    <w:rsid w:val="00645EED"/>
    <w:rsid w:val="0064687F"/>
    <w:rsid w:val="00646A4D"/>
    <w:rsid w:val="006472CB"/>
    <w:rsid w:val="0065014E"/>
    <w:rsid w:val="0065173A"/>
    <w:rsid w:val="00651874"/>
    <w:rsid w:val="00652C2E"/>
    <w:rsid w:val="00652C6A"/>
    <w:rsid w:val="00652E02"/>
    <w:rsid w:val="00652F69"/>
    <w:rsid w:val="00653FA5"/>
    <w:rsid w:val="0065510D"/>
    <w:rsid w:val="006559F5"/>
    <w:rsid w:val="00655D16"/>
    <w:rsid w:val="00655D75"/>
    <w:rsid w:val="00655FDE"/>
    <w:rsid w:val="006562DD"/>
    <w:rsid w:val="00656C89"/>
    <w:rsid w:val="0065700C"/>
    <w:rsid w:val="0065742C"/>
    <w:rsid w:val="00657533"/>
    <w:rsid w:val="00657A57"/>
    <w:rsid w:val="006604D5"/>
    <w:rsid w:val="00660670"/>
    <w:rsid w:val="00660780"/>
    <w:rsid w:val="00660CF2"/>
    <w:rsid w:val="00660F55"/>
    <w:rsid w:val="0066143C"/>
    <w:rsid w:val="00663011"/>
    <w:rsid w:val="006633B0"/>
    <w:rsid w:val="0066374A"/>
    <w:rsid w:val="006639F0"/>
    <w:rsid w:val="006639F1"/>
    <w:rsid w:val="00664AC0"/>
    <w:rsid w:val="00664CB1"/>
    <w:rsid w:val="00664E77"/>
    <w:rsid w:val="0066512E"/>
    <w:rsid w:val="00665155"/>
    <w:rsid w:val="006658B4"/>
    <w:rsid w:val="006660CE"/>
    <w:rsid w:val="006670C5"/>
    <w:rsid w:val="0066766C"/>
    <w:rsid w:val="0066798C"/>
    <w:rsid w:val="00667F67"/>
    <w:rsid w:val="00667F6B"/>
    <w:rsid w:val="006707B3"/>
    <w:rsid w:val="006708A6"/>
    <w:rsid w:val="006710E6"/>
    <w:rsid w:val="006713ED"/>
    <w:rsid w:val="006720FD"/>
    <w:rsid w:val="00672394"/>
    <w:rsid w:val="006730D0"/>
    <w:rsid w:val="006733A9"/>
    <w:rsid w:val="0067407B"/>
    <w:rsid w:val="00674544"/>
    <w:rsid w:val="00675A9D"/>
    <w:rsid w:val="00675BBF"/>
    <w:rsid w:val="0067631F"/>
    <w:rsid w:val="0067691C"/>
    <w:rsid w:val="00676C10"/>
    <w:rsid w:val="00677133"/>
    <w:rsid w:val="006772D6"/>
    <w:rsid w:val="0067733D"/>
    <w:rsid w:val="00677405"/>
    <w:rsid w:val="00677AC8"/>
    <w:rsid w:val="00677E33"/>
    <w:rsid w:val="006801D1"/>
    <w:rsid w:val="00681E0D"/>
    <w:rsid w:val="0068246D"/>
    <w:rsid w:val="0068249D"/>
    <w:rsid w:val="006829CA"/>
    <w:rsid w:val="0068307F"/>
    <w:rsid w:val="00683FCD"/>
    <w:rsid w:val="0068474E"/>
    <w:rsid w:val="0068679D"/>
    <w:rsid w:val="006875EF"/>
    <w:rsid w:val="00687D63"/>
    <w:rsid w:val="00687D84"/>
    <w:rsid w:val="00687DCA"/>
    <w:rsid w:val="006908F7"/>
    <w:rsid w:val="00690D1F"/>
    <w:rsid w:val="00690EF0"/>
    <w:rsid w:val="006912DB"/>
    <w:rsid w:val="006915F1"/>
    <w:rsid w:val="00691C71"/>
    <w:rsid w:val="00691EC9"/>
    <w:rsid w:val="00692693"/>
    <w:rsid w:val="006927D8"/>
    <w:rsid w:val="00692FD2"/>
    <w:rsid w:val="006931CA"/>
    <w:rsid w:val="0069350E"/>
    <w:rsid w:val="0069403E"/>
    <w:rsid w:val="006944CB"/>
    <w:rsid w:val="006948B9"/>
    <w:rsid w:val="00694F1B"/>
    <w:rsid w:val="00695036"/>
    <w:rsid w:val="00696572"/>
    <w:rsid w:val="00697175"/>
    <w:rsid w:val="006977BF"/>
    <w:rsid w:val="00697B5A"/>
    <w:rsid w:val="00697CBE"/>
    <w:rsid w:val="006A0189"/>
    <w:rsid w:val="006A01AE"/>
    <w:rsid w:val="006A056B"/>
    <w:rsid w:val="006A0846"/>
    <w:rsid w:val="006A095F"/>
    <w:rsid w:val="006A1728"/>
    <w:rsid w:val="006A1F80"/>
    <w:rsid w:val="006A3E8E"/>
    <w:rsid w:val="006A401F"/>
    <w:rsid w:val="006A50D5"/>
    <w:rsid w:val="006A5AB7"/>
    <w:rsid w:val="006A5C5A"/>
    <w:rsid w:val="006A5E87"/>
    <w:rsid w:val="006A614D"/>
    <w:rsid w:val="006A640D"/>
    <w:rsid w:val="006A7077"/>
    <w:rsid w:val="006A75BF"/>
    <w:rsid w:val="006B00F1"/>
    <w:rsid w:val="006B052A"/>
    <w:rsid w:val="006B0944"/>
    <w:rsid w:val="006B0AA2"/>
    <w:rsid w:val="006B0B15"/>
    <w:rsid w:val="006B185A"/>
    <w:rsid w:val="006B1A3E"/>
    <w:rsid w:val="006B1E87"/>
    <w:rsid w:val="006B2391"/>
    <w:rsid w:val="006B25E3"/>
    <w:rsid w:val="006B2753"/>
    <w:rsid w:val="006B2CEE"/>
    <w:rsid w:val="006B2E63"/>
    <w:rsid w:val="006B2EFA"/>
    <w:rsid w:val="006B3A5F"/>
    <w:rsid w:val="006B3BEE"/>
    <w:rsid w:val="006B3D35"/>
    <w:rsid w:val="006B443D"/>
    <w:rsid w:val="006B4CFC"/>
    <w:rsid w:val="006B6380"/>
    <w:rsid w:val="006B69AA"/>
    <w:rsid w:val="006B6AAE"/>
    <w:rsid w:val="006B7541"/>
    <w:rsid w:val="006B773E"/>
    <w:rsid w:val="006B7DB7"/>
    <w:rsid w:val="006C0374"/>
    <w:rsid w:val="006C0C11"/>
    <w:rsid w:val="006C186E"/>
    <w:rsid w:val="006C2AA2"/>
    <w:rsid w:val="006C2CCD"/>
    <w:rsid w:val="006C2D91"/>
    <w:rsid w:val="006C2FA3"/>
    <w:rsid w:val="006C36B2"/>
    <w:rsid w:val="006C37E2"/>
    <w:rsid w:val="006C3E7E"/>
    <w:rsid w:val="006C3FD4"/>
    <w:rsid w:val="006C4237"/>
    <w:rsid w:val="006C48E8"/>
    <w:rsid w:val="006C4ACE"/>
    <w:rsid w:val="006C6030"/>
    <w:rsid w:val="006C6B69"/>
    <w:rsid w:val="006C6CCE"/>
    <w:rsid w:val="006C6D4B"/>
    <w:rsid w:val="006C70EE"/>
    <w:rsid w:val="006C7E2A"/>
    <w:rsid w:val="006D017C"/>
    <w:rsid w:val="006D032F"/>
    <w:rsid w:val="006D11FC"/>
    <w:rsid w:val="006D17F0"/>
    <w:rsid w:val="006D1BB6"/>
    <w:rsid w:val="006D1D19"/>
    <w:rsid w:val="006D1F7C"/>
    <w:rsid w:val="006D2659"/>
    <w:rsid w:val="006D2CDC"/>
    <w:rsid w:val="006D2FBB"/>
    <w:rsid w:val="006D333C"/>
    <w:rsid w:val="006D4117"/>
    <w:rsid w:val="006D430A"/>
    <w:rsid w:val="006D443D"/>
    <w:rsid w:val="006D47FF"/>
    <w:rsid w:val="006D4977"/>
    <w:rsid w:val="006D508A"/>
    <w:rsid w:val="006D517D"/>
    <w:rsid w:val="006D5684"/>
    <w:rsid w:val="006D583C"/>
    <w:rsid w:val="006D590E"/>
    <w:rsid w:val="006D5AC6"/>
    <w:rsid w:val="006D5C3E"/>
    <w:rsid w:val="006D6186"/>
    <w:rsid w:val="006D6747"/>
    <w:rsid w:val="006D766F"/>
    <w:rsid w:val="006D7B08"/>
    <w:rsid w:val="006D7CBF"/>
    <w:rsid w:val="006E0390"/>
    <w:rsid w:val="006E065B"/>
    <w:rsid w:val="006E06B4"/>
    <w:rsid w:val="006E0E3D"/>
    <w:rsid w:val="006E0F98"/>
    <w:rsid w:val="006E1B98"/>
    <w:rsid w:val="006E20C3"/>
    <w:rsid w:val="006E22A5"/>
    <w:rsid w:val="006E24DA"/>
    <w:rsid w:val="006E2662"/>
    <w:rsid w:val="006E291E"/>
    <w:rsid w:val="006E2CA5"/>
    <w:rsid w:val="006E320A"/>
    <w:rsid w:val="006E3372"/>
    <w:rsid w:val="006E396C"/>
    <w:rsid w:val="006E3AEE"/>
    <w:rsid w:val="006E4076"/>
    <w:rsid w:val="006E4E2E"/>
    <w:rsid w:val="006E6220"/>
    <w:rsid w:val="006E6679"/>
    <w:rsid w:val="006E7910"/>
    <w:rsid w:val="006F0307"/>
    <w:rsid w:val="006F0361"/>
    <w:rsid w:val="006F0D29"/>
    <w:rsid w:val="006F10E1"/>
    <w:rsid w:val="006F1223"/>
    <w:rsid w:val="006F1285"/>
    <w:rsid w:val="006F2A9A"/>
    <w:rsid w:val="006F2F2B"/>
    <w:rsid w:val="006F330A"/>
    <w:rsid w:val="006F3F56"/>
    <w:rsid w:val="006F456E"/>
    <w:rsid w:val="006F48FF"/>
    <w:rsid w:val="006F4D24"/>
    <w:rsid w:val="006F5023"/>
    <w:rsid w:val="006F5BB7"/>
    <w:rsid w:val="006F637C"/>
    <w:rsid w:val="006F6CAE"/>
    <w:rsid w:val="006F7621"/>
    <w:rsid w:val="006F7626"/>
    <w:rsid w:val="006F7824"/>
    <w:rsid w:val="006F7A6C"/>
    <w:rsid w:val="006F7DCA"/>
    <w:rsid w:val="00700150"/>
    <w:rsid w:val="00700B9E"/>
    <w:rsid w:val="00700C6E"/>
    <w:rsid w:val="00700FF5"/>
    <w:rsid w:val="007018FE"/>
    <w:rsid w:val="0070229D"/>
    <w:rsid w:val="00702603"/>
    <w:rsid w:val="00702F95"/>
    <w:rsid w:val="00702F99"/>
    <w:rsid w:val="007031B3"/>
    <w:rsid w:val="00703803"/>
    <w:rsid w:val="007040A6"/>
    <w:rsid w:val="00704ADF"/>
    <w:rsid w:val="00705742"/>
    <w:rsid w:val="00705973"/>
    <w:rsid w:val="00705ACC"/>
    <w:rsid w:val="00705D5B"/>
    <w:rsid w:val="0070671B"/>
    <w:rsid w:val="00706771"/>
    <w:rsid w:val="00706941"/>
    <w:rsid w:val="00706A1D"/>
    <w:rsid w:val="00706D81"/>
    <w:rsid w:val="00706D8F"/>
    <w:rsid w:val="0070788A"/>
    <w:rsid w:val="00707EEE"/>
    <w:rsid w:val="0071002A"/>
    <w:rsid w:val="00710ADD"/>
    <w:rsid w:val="00711073"/>
    <w:rsid w:val="00712587"/>
    <w:rsid w:val="00713416"/>
    <w:rsid w:val="007134F6"/>
    <w:rsid w:val="00714994"/>
    <w:rsid w:val="00714E97"/>
    <w:rsid w:val="00715074"/>
    <w:rsid w:val="0071533E"/>
    <w:rsid w:val="00715CE4"/>
    <w:rsid w:val="00715D22"/>
    <w:rsid w:val="007161E2"/>
    <w:rsid w:val="00716296"/>
    <w:rsid w:val="0071634C"/>
    <w:rsid w:val="00716E46"/>
    <w:rsid w:val="00716E48"/>
    <w:rsid w:val="00716ECC"/>
    <w:rsid w:val="00717419"/>
    <w:rsid w:val="00717979"/>
    <w:rsid w:val="00717D0D"/>
    <w:rsid w:val="00717DF2"/>
    <w:rsid w:val="00717F7C"/>
    <w:rsid w:val="00717FF4"/>
    <w:rsid w:val="00720CD1"/>
    <w:rsid w:val="0072113B"/>
    <w:rsid w:val="0072133A"/>
    <w:rsid w:val="00721783"/>
    <w:rsid w:val="007218A3"/>
    <w:rsid w:val="007226DD"/>
    <w:rsid w:val="00722AC1"/>
    <w:rsid w:val="00722CDF"/>
    <w:rsid w:val="00722EA9"/>
    <w:rsid w:val="007230E5"/>
    <w:rsid w:val="00723282"/>
    <w:rsid w:val="0072359C"/>
    <w:rsid w:val="00723AB5"/>
    <w:rsid w:val="00723EB5"/>
    <w:rsid w:val="007240A4"/>
    <w:rsid w:val="007242D0"/>
    <w:rsid w:val="00724C6C"/>
    <w:rsid w:val="00725370"/>
    <w:rsid w:val="0072541C"/>
    <w:rsid w:val="0072581A"/>
    <w:rsid w:val="007260EE"/>
    <w:rsid w:val="0072651B"/>
    <w:rsid w:val="00726639"/>
    <w:rsid w:val="007267D7"/>
    <w:rsid w:val="00726805"/>
    <w:rsid w:val="00727756"/>
    <w:rsid w:val="00727927"/>
    <w:rsid w:val="00727941"/>
    <w:rsid w:val="007279FD"/>
    <w:rsid w:val="00727A89"/>
    <w:rsid w:val="00727F2E"/>
    <w:rsid w:val="00730521"/>
    <w:rsid w:val="00730A26"/>
    <w:rsid w:val="0073135B"/>
    <w:rsid w:val="0073139F"/>
    <w:rsid w:val="007318CA"/>
    <w:rsid w:val="00731BFF"/>
    <w:rsid w:val="00731ED9"/>
    <w:rsid w:val="00732662"/>
    <w:rsid w:val="00732C5F"/>
    <w:rsid w:val="00732F7D"/>
    <w:rsid w:val="00733A94"/>
    <w:rsid w:val="00734401"/>
    <w:rsid w:val="00734B05"/>
    <w:rsid w:val="00734D35"/>
    <w:rsid w:val="00735347"/>
    <w:rsid w:val="007353FF"/>
    <w:rsid w:val="00736BC1"/>
    <w:rsid w:val="00736D8C"/>
    <w:rsid w:val="00736FAF"/>
    <w:rsid w:val="007408AD"/>
    <w:rsid w:val="00741274"/>
    <w:rsid w:val="0074197F"/>
    <w:rsid w:val="007419CE"/>
    <w:rsid w:val="00741C01"/>
    <w:rsid w:val="00742194"/>
    <w:rsid w:val="00742BE2"/>
    <w:rsid w:val="00742C0F"/>
    <w:rsid w:val="0074336F"/>
    <w:rsid w:val="0074396F"/>
    <w:rsid w:val="007439AF"/>
    <w:rsid w:val="00743F39"/>
    <w:rsid w:val="0074439A"/>
    <w:rsid w:val="007446CA"/>
    <w:rsid w:val="00744EE4"/>
    <w:rsid w:val="0074543B"/>
    <w:rsid w:val="0074597E"/>
    <w:rsid w:val="007462B4"/>
    <w:rsid w:val="00746A6B"/>
    <w:rsid w:val="007470D6"/>
    <w:rsid w:val="00747A35"/>
    <w:rsid w:val="00747CF6"/>
    <w:rsid w:val="00750C72"/>
    <w:rsid w:val="00750EA1"/>
    <w:rsid w:val="0075116B"/>
    <w:rsid w:val="0075135B"/>
    <w:rsid w:val="00751832"/>
    <w:rsid w:val="00751AE4"/>
    <w:rsid w:val="00751C50"/>
    <w:rsid w:val="00751D94"/>
    <w:rsid w:val="007521F3"/>
    <w:rsid w:val="0075222D"/>
    <w:rsid w:val="00752859"/>
    <w:rsid w:val="00752DA5"/>
    <w:rsid w:val="0075312A"/>
    <w:rsid w:val="007540AB"/>
    <w:rsid w:val="00754CA8"/>
    <w:rsid w:val="0075541A"/>
    <w:rsid w:val="007555AB"/>
    <w:rsid w:val="00756694"/>
    <w:rsid w:val="00756ECA"/>
    <w:rsid w:val="007602AB"/>
    <w:rsid w:val="0076045B"/>
    <w:rsid w:val="00760DB8"/>
    <w:rsid w:val="00761AED"/>
    <w:rsid w:val="007631B9"/>
    <w:rsid w:val="00763717"/>
    <w:rsid w:val="0076392F"/>
    <w:rsid w:val="00763949"/>
    <w:rsid w:val="007645EA"/>
    <w:rsid w:val="007657D0"/>
    <w:rsid w:val="00765A6C"/>
    <w:rsid w:val="00765B27"/>
    <w:rsid w:val="007666F0"/>
    <w:rsid w:val="00766963"/>
    <w:rsid w:val="00767152"/>
    <w:rsid w:val="00767681"/>
    <w:rsid w:val="007707DB"/>
    <w:rsid w:val="00771E1B"/>
    <w:rsid w:val="007726AB"/>
    <w:rsid w:val="00772748"/>
    <w:rsid w:val="007730EE"/>
    <w:rsid w:val="007732B4"/>
    <w:rsid w:val="00773D42"/>
    <w:rsid w:val="00773D5D"/>
    <w:rsid w:val="00774128"/>
    <w:rsid w:val="00774B0F"/>
    <w:rsid w:val="00774B68"/>
    <w:rsid w:val="00774C87"/>
    <w:rsid w:val="00776D13"/>
    <w:rsid w:val="00776E6B"/>
    <w:rsid w:val="00777079"/>
    <w:rsid w:val="00777113"/>
    <w:rsid w:val="0077769F"/>
    <w:rsid w:val="007805BD"/>
    <w:rsid w:val="00780E98"/>
    <w:rsid w:val="00781E72"/>
    <w:rsid w:val="007824BE"/>
    <w:rsid w:val="0078275E"/>
    <w:rsid w:val="00782D4B"/>
    <w:rsid w:val="0078372D"/>
    <w:rsid w:val="00783915"/>
    <w:rsid w:val="00783B25"/>
    <w:rsid w:val="00783B7E"/>
    <w:rsid w:val="00784486"/>
    <w:rsid w:val="00784490"/>
    <w:rsid w:val="00784A41"/>
    <w:rsid w:val="00784D19"/>
    <w:rsid w:val="00784DAC"/>
    <w:rsid w:val="007854EA"/>
    <w:rsid w:val="00785A93"/>
    <w:rsid w:val="0078672C"/>
    <w:rsid w:val="007878C4"/>
    <w:rsid w:val="007900AA"/>
    <w:rsid w:val="00790338"/>
    <w:rsid w:val="0079088C"/>
    <w:rsid w:val="00790DCD"/>
    <w:rsid w:val="00791D90"/>
    <w:rsid w:val="0079290B"/>
    <w:rsid w:val="00793351"/>
    <w:rsid w:val="00793486"/>
    <w:rsid w:val="00793848"/>
    <w:rsid w:val="00795EF3"/>
    <w:rsid w:val="007969D7"/>
    <w:rsid w:val="00797133"/>
    <w:rsid w:val="00797396"/>
    <w:rsid w:val="007A042F"/>
    <w:rsid w:val="007A083C"/>
    <w:rsid w:val="007A1926"/>
    <w:rsid w:val="007A1A93"/>
    <w:rsid w:val="007A1CE9"/>
    <w:rsid w:val="007A200F"/>
    <w:rsid w:val="007A2B57"/>
    <w:rsid w:val="007A2DA0"/>
    <w:rsid w:val="007A335C"/>
    <w:rsid w:val="007A35CB"/>
    <w:rsid w:val="007A3A95"/>
    <w:rsid w:val="007A4847"/>
    <w:rsid w:val="007A49B3"/>
    <w:rsid w:val="007A53C3"/>
    <w:rsid w:val="007A590D"/>
    <w:rsid w:val="007A5B77"/>
    <w:rsid w:val="007A6083"/>
    <w:rsid w:val="007A6220"/>
    <w:rsid w:val="007A6855"/>
    <w:rsid w:val="007A6A99"/>
    <w:rsid w:val="007A72BD"/>
    <w:rsid w:val="007A77EE"/>
    <w:rsid w:val="007B0083"/>
    <w:rsid w:val="007B15E5"/>
    <w:rsid w:val="007B1E60"/>
    <w:rsid w:val="007B230C"/>
    <w:rsid w:val="007B25D6"/>
    <w:rsid w:val="007B2A87"/>
    <w:rsid w:val="007B2ACB"/>
    <w:rsid w:val="007B2D26"/>
    <w:rsid w:val="007B2ECC"/>
    <w:rsid w:val="007B3300"/>
    <w:rsid w:val="007B425F"/>
    <w:rsid w:val="007B4660"/>
    <w:rsid w:val="007B473E"/>
    <w:rsid w:val="007B4B10"/>
    <w:rsid w:val="007B5231"/>
    <w:rsid w:val="007B572B"/>
    <w:rsid w:val="007B5B2B"/>
    <w:rsid w:val="007B5BED"/>
    <w:rsid w:val="007B63B1"/>
    <w:rsid w:val="007B6835"/>
    <w:rsid w:val="007B69DA"/>
    <w:rsid w:val="007B6AC2"/>
    <w:rsid w:val="007B6C87"/>
    <w:rsid w:val="007C067C"/>
    <w:rsid w:val="007C0ACC"/>
    <w:rsid w:val="007C0B2D"/>
    <w:rsid w:val="007C0C38"/>
    <w:rsid w:val="007C0D4D"/>
    <w:rsid w:val="007C10C0"/>
    <w:rsid w:val="007C1868"/>
    <w:rsid w:val="007C1D2A"/>
    <w:rsid w:val="007C1FCF"/>
    <w:rsid w:val="007C232B"/>
    <w:rsid w:val="007C277E"/>
    <w:rsid w:val="007C303C"/>
    <w:rsid w:val="007C30B7"/>
    <w:rsid w:val="007C3292"/>
    <w:rsid w:val="007C359E"/>
    <w:rsid w:val="007C3888"/>
    <w:rsid w:val="007C3AFC"/>
    <w:rsid w:val="007C3F92"/>
    <w:rsid w:val="007C3F9C"/>
    <w:rsid w:val="007C44F9"/>
    <w:rsid w:val="007C452D"/>
    <w:rsid w:val="007C4615"/>
    <w:rsid w:val="007C4F1C"/>
    <w:rsid w:val="007C5C28"/>
    <w:rsid w:val="007C61CB"/>
    <w:rsid w:val="007C6883"/>
    <w:rsid w:val="007C6D68"/>
    <w:rsid w:val="007C6F8C"/>
    <w:rsid w:val="007C7085"/>
    <w:rsid w:val="007C7DFF"/>
    <w:rsid w:val="007D01BC"/>
    <w:rsid w:val="007D040B"/>
    <w:rsid w:val="007D0CE0"/>
    <w:rsid w:val="007D12F9"/>
    <w:rsid w:val="007D4AD0"/>
    <w:rsid w:val="007D5301"/>
    <w:rsid w:val="007D5583"/>
    <w:rsid w:val="007D5AFA"/>
    <w:rsid w:val="007D5B88"/>
    <w:rsid w:val="007D6503"/>
    <w:rsid w:val="007D7026"/>
    <w:rsid w:val="007D7218"/>
    <w:rsid w:val="007D73C9"/>
    <w:rsid w:val="007D772C"/>
    <w:rsid w:val="007D77E1"/>
    <w:rsid w:val="007E1136"/>
    <w:rsid w:val="007E1BD4"/>
    <w:rsid w:val="007E238B"/>
    <w:rsid w:val="007E25E7"/>
    <w:rsid w:val="007E2761"/>
    <w:rsid w:val="007E2D61"/>
    <w:rsid w:val="007E2E0B"/>
    <w:rsid w:val="007E3F39"/>
    <w:rsid w:val="007E49F9"/>
    <w:rsid w:val="007E5069"/>
    <w:rsid w:val="007E6227"/>
    <w:rsid w:val="007E6242"/>
    <w:rsid w:val="007E702A"/>
    <w:rsid w:val="007E74CD"/>
    <w:rsid w:val="007E76E8"/>
    <w:rsid w:val="007F0058"/>
    <w:rsid w:val="007F064A"/>
    <w:rsid w:val="007F0C42"/>
    <w:rsid w:val="007F0C75"/>
    <w:rsid w:val="007F0D91"/>
    <w:rsid w:val="007F2037"/>
    <w:rsid w:val="007F2143"/>
    <w:rsid w:val="007F224E"/>
    <w:rsid w:val="007F2647"/>
    <w:rsid w:val="007F3C4A"/>
    <w:rsid w:val="007F452E"/>
    <w:rsid w:val="007F47C3"/>
    <w:rsid w:val="007F525F"/>
    <w:rsid w:val="007F59DF"/>
    <w:rsid w:val="007F5A2E"/>
    <w:rsid w:val="007F5B48"/>
    <w:rsid w:val="007F6987"/>
    <w:rsid w:val="007F7D1E"/>
    <w:rsid w:val="0080090C"/>
    <w:rsid w:val="0080096D"/>
    <w:rsid w:val="00800A09"/>
    <w:rsid w:val="008010A7"/>
    <w:rsid w:val="008010C7"/>
    <w:rsid w:val="00801725"/>
    <w:rsid w:val="008017C0"/>
    <w:rsid w:val="0080189E"/>
    <w:rsid w:val="00801BB5"/>
    <w:rsid w:val="0080283A"/>
    <w:rsid w:val="0080295D"/>
    <w:rsid w:val="008029FE"/>
    <w:rsid w:val="0080460D"/>
    <w:rsid w:val="00804D28"/>
    <w:rsid w:val="00804F4A"/>
    <w:rsid w:val="008055FB"/>
    <w:rsid w:val="008057EE"/>
    <w:rsid w:val="0080588E"/>
    <w:rsid w:val="00805A4E"/>
    <w:rsid w:val="00806208"/>
    <w:rsid w:val="00806A6F"/>
    <w:rsid w:val="00806C8F"/>
    <w:rsid w:val="00806D24"/>
    <w:rsid w:val="00807526"/>
    <w:rsid w:val="00807982"/>
    <w:rsid w:val="00807B26"/>
    <w:rsid w:val="008105A0"/>
    <w:rsid w:val="00810AAF"/>
    <w:rsid w:val="00810F39"/>
    <w:rsid w:val="00811901"/>
    <w:rsid w:val="00811910"/>
    <w:rsid w:val="00812812"/>
    <w:rsid w:val="008131DD"/>
    <w:rsid w:val="00813C41"/>
    <w:rsid w:val="008145D9"/>
    <w:rsid w:val="00815044"/>
    <w:rsid w:val="00815191"/>
    <w:rsid w:val="008155DA"/>
    <w:rsid w:val="008167D3"/>
    <w:rsid w:val="008167DF"/>
    <w:rsid w:val="00816C3F"/>
    <w:rsid w:val="00816DD0"/>
    <w:rsid w:val="00816EE9"/>
    <w:rsid w:val="008177DB"/>
    <w:rsid w:val="00820652"/>
    <w:rsid w:val="008209DD"/>
    <w:rsid w:val="00820FC9"/>
    <w:rsid w:val="00821A50"/>
    <w:rsid w:val="00821CBB"/>
    <w:rsid w:val="00821D22"/>
    <w:rsid w:val="0082287E"/>
    <w:rsid w:val="00822B3E"/>
    <w:rsid w:val="00822BEF"/>
    <w:rsid w:val="00822DA9"/>
    <w:rsid w:val="008233D9"/>
    <w:rsid w:val="00823829"/>
    <w:rsid w:val="0082397A"/>
    <w:rsid w:val="00823AF5"/>
    <w:rsid w:val="00824544"/>
    <w:rsid w:val="00824AA5"/>
    <w:rsid w:val="00824E7D"/>
    <w:rsid w:val="0082510D"/>
    <w:rsid w:val="008251B2"/>
    <w:rsid w:val="0082582D"/>
    <w:rsid w:val="00826542"/>
    <w:rsid w:val="00826A05"/>
    <w:rsid w:val="00826B39"/>
    <w:rsid w:val="00827376"/>
    <w:rsid w:val="008273C1"/>
    <w:rsid w:val="00827692"/>
    <w:rsid w:val="00827894"/>
    <w:rsid w:val="00827BBE"/>
    <w:rsid w:val="00827EDE"/>
    <w:rsid w:val="00827F81"/>
    <w:rsid w:val="00830005"/>
    <w:rsid w:val="00830BE1"/>
    <w:rsid w:val="00831BEF"/>
    <w:rsid w:val="00832BD8"/>
    <w:rsid w:val="00833123"/>
    <w:rsid w:val="0083430D"/>
    <w:rsid w:val="00834992"/>
    <w:rsid w:val="00834DBE"/>
    <w:rsid w:val="008351AC"/>
    <w:rsid w:val="008352CA"/>
    <w:rsid w:val="008359F7"/>
    <w:rsid w:val="00835AC5"/>
    <w:rsid w:val="00836009"/>
    <w:rsid w:val="00836907"/>
    <w:rsid w:val="008375A2"/>
    <w:rsid w:val="0083784A"/>
    <w:rsid w:val="008378DA"/>
    <w:rsid w:val="00840A9A"/>
    <w:rsid w:val="00841479"/>
    <w:rsid w:val="008416E2"/>
    <w:rsid w:val="00841908"/>
    <w:rsid w:val="00841DCA"/>
    <w:rsid w:val="008428F5"/>
    <w:rsid w:val="0084296F"/>
    <w:rsid w:val="008430DF"/>
    <w:rsid w:val="008438AC"/>
    <w:rsid w:val="008442B3"/>
    <w:rsid w:val="0084436B"/>
    <w:rsid w:val="00844723"/>
    <w:rsid w:val="0084615A"/>
    <w:rsid w:val="008473A9"/>
    <w:rsid w:val="00850577"/>
    <w:rsid w:val="00850FF7"/>
    <w:rsid w:val="0085157E"/>
    <w:rsid w:val="008519AA"/>
    <w:rsid w:val="00851C6D"/>
    <w:rsid w:val="00852D7A"/>
    <w:rsid w:val="008533FE"/>
    <w:rsid w:val="00853453"/>
    <w:rsid w:val="008542C7"/>
    <w:rsid w:val="00854DF7"/>
    <w:rsid w:val="00856AF3"/>
    <w:rsid w:val="008570C9"/>
    <w:rsid w:val="008571DF"/>
    <w:rsid w:val="008575B4"/>
    <w:rsid w:val="00857AB9"/>
    <w:rsid w:val="00857C75"/>
    <w:rsid w:val="00857D00"/>
    <w:rsid w:val="00860ADF"/>
    <w:rsid w:val="00860EC1"/>
    <w:rsid w:val="00860FE5"/>
    <w:rsid w:val="0086159E"/>
    <w:rsid w:val="00861AF6"/>
    <w:rsid w:val="0086323B"/>
    <w:rsid w:val="008636EA"/>
    <w:rsid w:val="00864016"/>
    <w:rsid w:val="0086422A"/>
    <w:rsid w:val="00864A21"/>
    <w:rsid w:val="00865DF3"/>
    <w:rsid w:val="00866191"/>
    <w:rsid w:val="00866226"/>
    <w:rsid w:val="00866466"/>
    <w:rsid w:val="00866633"/>
    <w:rsid w:val="008670DB"/>
    <w:rsid w:val="00867103"/>
    <w:rsid w:val="00870243"/>
    <w:rsid w:val="00870419"/>
    <w:rsid w:val="008708A8"/>
    <w:rsid w:val="008709E1"/>
    <w:rsid w:val="00871292"/>
    <w:rsid w:val="00871E39"/>
    <w:rsid w:val="0087240E"/>
    <w:rsid w:val="0087242C"/>
    <w:rsid w:val="0087258F"/>
    <w:rsid w:val="008738E9"/>
    <w:rsid w:val="00873E87"/>
    <w:rsid w:val="008741DA"/>
    <w:rsid w:val="008751AF"/>
    <w:rsid w:val="00875CB3"/>
    <w:rsid w:val="00876299"/>
    <w:rsid w:val="008771DA"/>
    <w:rsid w:val="00877756"/>
    <w:rsid w:val="00877763"/>
    <w:rsid w:val="00877CD0"/>
    <w:rsid w:val="0088087B"/>
    <w:rsid w:val="00880D69"/>
    <w:rsid w:val="00880EB9"/>
    <w:rsid w:val="00881190"/>
    <w:rsid w:val="00881BF7"/>
    <w:rsid w:val="00881C55"/>
    <w:rsid w:val="00881F95"/>
    <w:rsid w:val="00882042"/>
    <w:rsid w:val="008822B6"/>
    <w:rsid w:val="008831D5"/>
    <w:rsid w:val="008833C7"/>
    <w:rsid w:val="00885469"/>
    <w:rsid w:val="0088578A"/>
    <w:rsid w:val="0088606F"/>
    <w:rsid w:val="008869F9"/>
    <w:rsid w:val="00886EAE"/>
    <w:rsid w:val="00886F7E"/>
    <w:rsid w:val="008873AF"/>
    <w:rsid w:val="008908FC"/>
    <w:rsid w:val="00890A1C"/>
    <w:rsid w:val="0089105D"/>
    <w:rsid w:val="00891499"/>
    <w:rsid w:val="00891A33"/>
    <w:rsid w:val="008921C8"/>
    <w:rsid w:val="00892D3A"/>
    <w:rsid w:val="00892F87"/>
    <w:rsid w:val="008949F7"/>
    <w:rsid w:val="00894F9F"/>
    <w:rsid w:val="00895053"/>
    <w:rsid w:val="00896A09"/>
    <w:rsid w:val="00896B60"/>
    <w:rsid w:val="00896C86"/>
    <w:rsid w:val="00896D01"/>
    <w:rsid w:val="008975A0"/>
    <w:rsid w:val="0089760B"/>
    <w:rsid w:val="008977E3"/>
    <w:rsid w:val="00897E35"/>
    <w:rsid w:val="008A02C9"/>
    <w:rsid w:val="008A0491"/>
    <w:rsid w:val="008A0885"/>
    <w:rsid w:val="008A0C94"/>
    <w:rsid w:val="008A0E9F"/>
    <w:rsid w:val="008A1027"/>
    <w:rsid w:val="008A1A80"/>
    <w:rsid w:val="008A1E90"/>
    <w:rsid w:val="008A221D"/>
    <w:rsid w:val="008A2337"/>
    <w:rsid w:val="008A23EC"/>
    <w:rsid w:val="008A2445"/>
    <w:rsid w:val="008A2A37"/>
    <w:rsid w:val="008A395B"/>
    <w:rsid w:val="008A3BCF"/>
    <w:rsid w:val="008A3ECD"/>
    <w:rsid w:val="008A469A"/>
    <w:rsid w:val="008A5686"/>
    <w:rsid w:val="008A6A64"/>
    <w:rsid w:val="008A774E"/>
    <w:rsid w:val="008B04BA"/>
    <w:rsid w:val="008B12AE"/>
    <w:rsid w:val="008B153E"/>
    <w:rsid w:val="008B2024"/>
    <w:rsid w:val="008B210F"/>
    <w:rsid w:val="008B2416"/>
    <w:rsid w:val="008B2EA9"/>
    <w:rsid w:val="008B31C8"/>
    <w:rsid w:val="008B31EF"/>
    <w:rsid w:val="008B3499"/>
    <w:rsid w:val="008B3AFB"/>
    <w:rsid w:val="008B3E93"/>
    <w:rsid w:val="008B45C0"/>
    <w:rsid w:val="008B5254"/>
    <w:rsid w:val="008B5305"/>
    <w:rsid w:val="008B590E"/>
    <w:rsid w:val="008B68E0"/>
    <w:rsid w:val="008B6EB3"/>
    <w:rsid w:val="008B70D5"/>
    <w:rsid w:val="008C0C6F"/>
    <w:rsid w:val="008C112B"/>
    <w:rsid w:val="008C11BB"/>
    <w:rsid w:val="008C18A8"/>
    <w:rsid w:val="008C1F0D"/>
    <w:rsid w:val="008C2C95"/>
    <w:rsid w:val="008C30D0"/>
    <w:rsid w:val="008C356E"/>
    <w:rsid w:val="008C36B7"/>
    <w:rsid w:val="008C4B68"/>
    <w:rsid w:val="008C4BEF"/>
    <w:rsid w:val="008C51DA"/>
    <w:rsid w:val="008C53EB"/>
    <w:rsid w:val="008C5670"/>
    <w:rsid w:val="008C5AE7"/>
    <w:rsid w:val="008C68BF"/>
    <w:rsid w:val="008C6B10"/>
    <w:rsid w:val="008C6EF6"/>
    <w:rsid w:val="008C7347"/>
    <w:rsid w:val="008C78A3"/>
    <w:rsid w:val="008C7B1A"/>
    <w:rsid w:val="008D0A6C"/>
    <w:rsid w:val="008D2836"/>
    <w:rsid w:val="008D2B1E"/>
    <w:rsid w:val="008D32F1"/>
    <w:rsid w:val="008D3D83"/>
    <w:rsid w:val="008D524B"/>
    <w:rsid w:val="008D6325"/>
    <w:rsid w:val="008D6424"/>
    <w:rsid w:val="008D6E3A"/>
    <w:rsid w:val="008D7958"/>
    <w:rsid w:val="008E08A7"/>
    <w:rsid w:val="008E09A9"/>
    <w:rsid w:val="008E1308"/>
    <w:rsid w:val="008E15FD"/>
    <w:rsid w:val="008E192F"/>
    <w:rsid w:val="008E198E"/>
    <w:rsid w:val="008E2F45"/>
    <w:rsid w:val="008E39B7"/>
    <w:rsid w:val="008E4028"/>
    <w:rsid w:val="008E5091"/>
    <w:rsid w:val="008E5CD4"/>
    <w:rsid w:val="008E5D27"/>
    <w:rsid w:val="008E6364"/>
    <w:rsid w:val="008E676F"/>
    <w:rsid w:val="008E6948"/>
    <w:rsid w:val="008E6AB0"/>
    <w:rsid w:val="008E6F7A"/>
    <w:rsid w:val="008E70C6"/>
    <w:rsid w:val="008E7207"/>
    <w:rsid w:val="008F0EC2"/>
    <w:rsid w:val="008F1A05"/>
    <w:rsid w:val="008F1D03"/>
    <w:rsid w:val="008F2936"/>
    <w:rsid w:val="008F2D02"/>
    <w:rsid w:val="008F2FBB"/>
    <w:rsid w:val="008F309C"/>
    <w:rsid w:val="008F4374"/>
    <w:rsid w:val="008F48C4"/>
    <w:rsid w:val="008F6CE9"/>
    <w:rsid w:val="008F78AB"/>
    <w:rsid w:val="008F7B41"/>
    <w:rsid w:val="00900113"/>
    <w:rsid w:val="00900D19"/>
    <w:rsid w:val="00900ECF"/>
    <w:rsid w:val="009011C2"/>
    <w:rsid w:val="00902DD9"/>
    <w:rsid w:val="0090332B"/>
    <w:rsid w:val="009033EE"/>
    <w:rsid w:val="00904249"/>
    <w:rsid w:val="009047DC"/>
    <w:rsid w:val="009047E0"/>
    <w:rsid w:val="009050A3"/>
    <w:rsid w:val="00905421"/>
    <w:rsid w:val="00906D6C"/>
    <w:rsid w:val="00907900"/>
    <w:rsid w:val="00907B61"/>
    <w:rsid w:val="00907D11"/>
    <w:rsid w:val="009113C8"/>
    <w:rsid w:val="009115B4"/>
    <w:rsid w:val="009121C7"/>
    <w:rsid w:val="0091266B"/>
    <w:rsid w:val="009131EE"/>
    <w:rsid w:val="0091335A"/>
    <w:rsid w:val="00913362"/>
    <w:rsid w:val="00913A14"/>
    <w:rsid w:val="00913A90"/>
    <w:rsid w:val="00913D13"/>
    <w:rsid w:val="00914E98"/>
    <w:rsid w:val="00915068"/>
    <w:rsid w:val="00915487"/>
    <w:rsid w:val="009167FB"/>
    <w:rsid w:val="009173ED"/>
    <w:rsid w:val="0091746B"/>
    <w:rsid w:val="00920B7B"/>
    <w:rsid w:val="00920CAA"/>
    <w:rsid w:val="00921230"/>
    <w:rsid w:val="00922228"/>
    <w:rsid w:val="0092224A"/>
    <w:rsid w:val="0092287B"/>
    <w:rsid w:val="0092292C"/>
    <w:rsid w:val="009231B9"/>
    <w:rsid w:val="00923674"/>
    <w:rsid w:val="00923F13"/>
    <w:rsid w:val="0092410F"/>
    <w:rsid w:val="009244C0"/>
    <w:rsid w:val="00924728"/>
    <w:rsid w:val="0092514B"/>
    <w:rsid w:val="0092690C"/>
    <w:rsid w:val="009272E2"/>
    <w:rsid w:val="00927ACF"/>
    <w:rsid w:val="00930074"/>
    <w:rsid w:val="00930DBB"/>
    <w:rsid w:val="00930FFE"/>
    <w:rsid w:val="00931521"/>
    <w:rsid w:val="009315FD"/>
    <w:rsid w:val="00931659"/>
    <w:rsid w:val="009320C0"/>
    <w:rsid w:val="009322B9"/>
    <w:rsid w:val="00932423"/>
    <w:rsid w:val="00932466"/>
    <w:rsid w:val="00932E46"/>
    <w:rsid w:val="00932F15"/>
    <w:rsid w:val="00933241"/>
    <w:rsid w:val="009333EC"/>
    <w:rsid w:val="00933E74"/>
    <w:rsid w:val="00935AC0"/>
    <w:rsid w:val="009360AC"/>
    <w:rsid w:val="00936D7C"/>
    <w:rsid w:val="00937604"/>
    <w:rsid w:val="00937746"/>
    <w:rsid w:val="00937763"/>
    <w:rsid w:val="009408A3"/>
    <w:rsid w:val="009418BF"/>
    <w:rsid w:val="00941B25"/>
    <w:rsid w:val="0094208B"/>
    <w:rsid w:val="00942429"/>
    <w:rsid w:val="009427A7"/>
    <w:rsid w:val="00942A31"/>
    <w:rsid w:val="00942C81"/>
    <w:rsid w:val="00943673"/>
    <w:rsid w:val="0094376F"/>
    <w:rsid w:val="00943CAA"/>
    <w:rsid w:val="0094401B"/>
    <w:rsid w:val="0094499D"/>
    <w:rsid w:val="009449C7"/>
    <w:rsid w:val="00944B5E"/>
    <w:rsid w:val="00944C50"/>
    <w:rsid w:val="00945820"/>
    <w:rsid w:val="00946232"/>
    <w:rsid w:val="00946BEB"/>
    <w:rsid w:val="00946F97"/>
    <w:rsid w:val="009472B9"/>
    <w:rsid w:val="009472FB"/>
    <w:rsid w:val="00947F53"/>
    <w:rsid w:val="009502BF"/>
    <w:rsid w:val="00950570"/>
    <w:rsid w:val="009505EB"/>
    <w:rsid w:val="0095118B"/>
    <w:rsid w:val="00951621"/>
    <w:rsid w:val="009519FF"/>
    <w:rsid w:val="009539EB"/>
    <w:rsid w:val="00954C73"/>
    <w:rsid w:val="00954E02"/>
    <w:rsid w:val="00954E71"/>
    <w:rsid w:val="00955188"/>
    <w:rsid w:val="00955B10"/>
    <w:rsid w:val="00956043"/>
    <w:rsid w:val="009569EE"/>
    <w:rsid w:val="00956E79"/>
    <w:rsid w:val="00956FF6"/>
    <w:rsid w:val="0095703A"/>
    <w:rsid w:val="009573DB"/>
    <w:rsid w:val="00957613"/>
    <w:rsid w:val="00957675"/>
    <w:rsid w:val="009612A1"/>
    <w:rsid w:val="009612D2"/>
    <w:rsid w:val="00961D12"/>
    <w:rsid w:val="00962BE6"/>
    <w:rsid w:val="009630D3"/>
    <w:rsid w:val="00963907"/>
    <w:rsid w:val="00963980"/>
    <w:rsid w:val="009639D5"/>
    <w:rsid w:val="00963CCF"/>
    <w:rsid w:val="00964536"/>
    <w:rsid w:val="0096544F"/>
    <w:rsid w:val="00965DE1"/>
    <w:rsid w:val="00966009"/>
    <w:rsid w:val="00966B35"/>
    <w:rsid w:val="00966EFE"/>
    <w:rsid w:val="009670DB"/>
    <w:rsid w:val="009670E8"/>
    <w:rsid w:val="009676EA"/>
    <w:rsid w:val="00967875"/>
    <w:rsid w:val="0096799C"/>
    <w:rsid w:val="00967B43"/>
    <w:rsid w:val="00967DE0"/>
    <w:rsid w:val="00967E21"/>
    <w:rsid w:val="0097042A"/>
    <w:rsid w:val="00970DB3"/>
    <w:rsid w:val="0097109C"/>
    <w:rsid w:val="00971237"/>
    <w:rsid w:val="00972732"/>
    <w:rsid w:val="00972A67"/>
    <w:rsid w:val="00972E0A"/>
    <w:rsid w:val="009730FC"/>
    <w:rsid w:val="00973182"/>
    <w:rsid w:val="009731C9"/>
    <w:rsid w:val="00973317"/>
    <w:rsid w:val="009734BD"/>
    <w:rsid w:val="00973A83"/>
    <w:rsid w:val="00973F49"/>
    <w:rsid w:val="00973FA3"/>
    <w:rsid w:val="009744B9"/>
    <w:rsid w:val="009745EC"/>
    <w:rsid w:val="00974790"/>
    <w:rsid w:val="009750E8"/>
    <w:rsid w:val="00975581"/>
    <w:rsid w:val="0097586F"/>
    <w:rsid w:val="00975CFD"/>
    <w:rsid w:val="00976538"/>
    <w:rsid w:val="00976C35"/>
    <w:rsid w:val="00976DF1"/>
    <w:rsid w:val="00976E18"/>
    <w:rsid w:val="009771BA"/>
    <w:rsid w:val="00977A09"/>
    <w:rsid w:val="00980601"/>
    <w:rsid w:val="0098097B"/>
    <w:rsid w:val="00980FF7"/>
    <w:rsid w:val="00981230"/>
    <w:rsid w:val="0098147D"/>
    <w:rsid w:val="0098178E"/>
    <w:rsid w:val="009821CF"/>
    <w:rsid w:val="0098234C"/>
    <w:rsid w:val="00982996"/>
    <w:rsid w:val="00983AA7"/>
    <w:rsid w:val="00983CDB"/>
    <w:rsid w:val="00984222"/>
    <w:rsid w:val="00984570"/>
    <w:rsid w:val="00984A42"/>
    <w:rsid w:val="00984BD8"/>
    <w:rsid w:val="00984DCF"/>
    <w:rsid w:val="00984EDA"/>
    <w:rsid w:val="00985065"/>
    <w:rsid w:val="009858CC"/>
    <w:rsid w:val="00985DBF"/>
    <w:rsid w:val="00985FEB"/>
    <w:rsid w:val="00987230"/>
    <w:rsid w:val="00987E07"/>
    <w:rsid w:val="0099042C"/>
    <w:rsid w:val="0099068E"/>
    <w:rsid w:val="009908C3"/>
    <w:rsid w:val="00990D29"/>
    <w:rsid w:val="0099126F"/>
    <w:rsid w:val="009913C6"/>
    <w:rsid w:val="009919AD"/>
    <w:rsid w:val="009925E2"/>
    <w:rsid w:val="00992B76"/>
    <w:rsid w:val="00993048"/>
    <w:rsid w:val="00993B3D"/>
    <w:rsid w:val="009949F7"/>
    <w:rsid w:val="00994C64"/>
    <w:rsid w:val="009966F8"/>
    <w:rsid w:val="009967A2"/>
    <w:rsid w:val="009972C1"/>
    <w:rsid w:val="00997735"/>
    <w:rsid w:val="0099781A"/>
    <w:rsid w:val="009978E8"/>
    <w:rsid w:val="009A0C1B"/>
    <w:rsid w:val="009A1ABA"/>
    <w:rsid w:val="009A1AED"/>
    <w:rsid w:val="009A242B"/>
    <w:rsid w:val="009A2554"/>
    <w:rsid w:val="009A3013"/>
    <w:rsid w:val="009A32C3"/>
    <w:rsid w:val="009A3E7B"/>
    <w:rsid w:val="009A424B"/>
    <w:rsid w:val="009A425F"/>
    <w:rsid w:val="009A4275"/>
    <w:rsid w:val="009A46E6"/>
    <w:rsid w:val="009A495A"/>
    <w:rsid w:val="009A590D"/>
    <w:rsid w:val="009A598A"/>
    <w:rsid w:val="009A5A13"/>
    <w:rsid w:val="009A61AD"/>
    <w:rsid w:val="009A6279"/>
    <w:rsid w:val="009A6B6D"/>
    <w:rsid w:val="009A6DA1"/>
    <w:rsid w:val="009A7579"/>
    <w:rsid w:val="009A777F"/>
    <w:rsid w:val="009A7990"/>
    <w:rsid w:val="009A7D21"/>
    <w:rsid w:val="009A7D7A"/>
    <w:rsid w:val="009B008C"/>
    <w:rsid w:val="009B0279"/>
    <w:rsid w:val="009B0944"/>
    <w:rsid w:val="009B0E61"/>
    <w:rsid w:val="009B113B"/>
    <w:rsid w:val="009B1481"/>
    <w:rsid w:val="009B159D"/>
    <w:rsid w:val="009B1AD0"/>
    <w:rsid w:val="009B2302"/>
    <w:rsid w:val="009B297C"/>
    <w:rsid w:val="009B2B42"/>
    <w:rsid w:val="009B3050"/>
    <w:rsid w:val="009B349D"/>
    <w:rsid w:val="009B42C1"/>
    <w:rsid w:val="009B51C0"/>
    <w:rsid w:val="009B54DB"/>
    <w:rsid w:val="009B59D8"/>
    <w:rsid w:val="009B63AE"/>
    <w:rsid w:val="009B6532"/>
    <w:rsid w:val="009B6705"/>
    <w:rsid w:val="009B6729"/>
    <w:rsid w:val="009B7ACD"/>
    <w:rsid w:val="009B7BCD"/>
    <w:rsid w:val="009B7E09"/>
    <w:rsid w:val="009C009F"/>
    <w:rsid w:val="009C0E09"/>
    <w:rsid w:val="009C0FE3"/>
    <w:rsid w:val="009C145A"/>
    <w:rsid w:val="009C1AF0"/>
    <w:rsid w:val="009C24E3"/>
    <w:rsid w:val="009C2C12"/>
    <w:rsid w:val="009C2DF4"/>
    <w:rsid w:val="009C30EC"/>
    <w:rsid w:val="009C3320"/>
    <w:rsid w:val="009C36C0"/>
    <w:rsid w:val="009C4B4C"/>
    <w:rsid w:val="009C546D"/>
    <w:rsid w:val="009C61BB"/>
    <w:rsid w:val="009C6895"/>
    <w:rsid w:val="009C6933"/>
    <w:rsid w:val="009C73E3"/>
    <w:rsid w:val="009C782A"/>
    <w:rsid w:val="009C7B8C"/>
    <w:rsid w:val="009C7D0A"/>
    <w:rsid w:val="009C7FC5"/>
    <w:rsid w:val="009D0134"/>
    <w:rsid w:val="009D0519"/>
    <w:rsid w:val="009D098F"/>
    <w:rsid w:val="009D1A1B"/>
    <w:rsid w:val="009D1CBC"/>
    <w:rsid w:val="009D1CF4"/>
    <w:rsid w:val="009D25E3"/>
    <w:rsid w:val="009D2A76"/>
    <w:rsid w:val="009D3655"/>
    <w:rsid w:val="009D372F"/>
    <w:rsid w:val="009D3FEA"/>
    <w:rsid w:val="009D613A"/>
    <w:rsid w:val="009D652F"/>
    <w:rsid w:val="009D7271"/>
    <w:rsid w:val="009D7D6E"/>
    <w:rsid w:val="009D7F0F"/>
    <w:rsid w:val="009D7F31"/>
    <w:rsid w:val="009E01AE"/>
    <w:rsid w:val="009E0206"/>
    <w:rsid w:val="009E070F"/>
    <w:rsid w:val="009E0853"/>
    <w:rsid w:val="009E1212"/>
    <w:rsid w:val="009E2125"/>
    <w:rsid w:val="009E25A5"/>
    <w:rsid w:val="009E3136"/>
    <w:rsid w:val="009E3205"/>
    <w:rsid w:val="009E3A82"/>
    <w:rsid w:val="009E3B0D"/>
    <w:rsid w:val="009E3BF8"/>
    <w:rsid w:val="009E4854"/>
    <w:rsid w:val="009E509F"/>
    <w:rsid w:val="009E51F1"/>
    <w:rsid w:val="009E5AAE"/>
    <w:rsid w:val="009E63F6"/>
    <w:rsid w:val="009E6C8F"/>
    <w:rsid w:val="009E7521"/>
    <w:rsid w:val="009E7716"/>
    <w:rsid w:val="009E7956"/>
    <w:rsid w:val="009E7CC3"/>
    <w:rsid w:val="009E7E87"/>
    <w:rsid w:val="009F0784"/>
    <w:rsid w:val="009F0FB1"/>
    <w:rsid w:val="009F17E1"/>
    <w:rsid w:val="009F1B40"/>
    <w:rsid w:val="009F1C19"/>
    <w:rsid w:val="009F1CF9"/>
    <w:rsid w:val="009F1D11"/>
    <w:rsid w:val="009F2910"/>
    <w:rsid w:val="009F2A0C"/>
    <w:rsid w:val="009F2C8F"/>
    <w:rsid w:val="009F34FE"/>
    <w:rsid w:val="009F3A77"/>
    <w:rsid w:val="009F3D7D"/>
    <w:rsid w:val="009F3DEA"/>
    <w:rsid w:val="009F3EB8"/>
    <w:rsid w:val="009F4287"/>
    <w:rsid w:val="009F57F8"/>
    <w:rsid w:val="009F60F2"/>
    <w:rsid w:val="009F6489"/>
    <w:rsid w:val="009F696C"/>
    <w:rsid w:val="009F76FC"/>
    <w:rsid w:val="009F7724"/>
    <w:rsid w:val="009F7D90"/>
    <w:rsid w:val="00A002BB"/>
    <w:rsid w:val="00A01697"/>
    <w:rsid w:val="00A01B66"/>
    <w:rsid w:val="00A01C18"/>
    <w:rsid w:val="00A02459"/>
    <w:rsid w:val="00A02480"/>
    <w:rsid w:val="00A02F28"/>
    <w:rsid w:val="00A03060"/>
    <w:rsid w:val="00A03785"/>
    <w:rsid w:val="00A038E6"/>
    <w:rsid w:val="00A0420C"/>
    <w:rsid w:val="00A04A56"/>
    <w:rsid w:val="00A05BF9"/>
    <w:rsid w:val="00A05F38"/>
    <w:rsid w:val="00A06003"/>
    <w:rsid w:val="00A0736F"/>
    <w:rsid w:val="00A0794D"/>
    <w:rsid w:val="00A07D00"/>
    <w:rsid w:val="00A107F1"/>
    <w:rsid w:val="00A10910"/>
    <w:rsid w:val="00A112C4"/>
    <w:rsid w:val="00A1156A"/>
    <w:rsid w:val="00A11AFE"/>
    <w:rsid w:val="00A1240C"/>
    <w:rsid w:val="00A12830"/>
    <w:rsid w:val="00A131CE"/>
    <w:rsid w:val="00A13522"/>
    <w:rsid w:val="00A1377D"/>
    <w:rsid w:val="00A146CF"/>
    <w:rsid w:val="00A148DC"/>
    <w:rsid w:val="00A154C3"/>
    <w:rsid w:val="00A15877"/>
    <w:rsid w:val="00A15C5F"/>
    <w:rsid w:val="00A15EE3"/>
    <w:rsid w:val="00A16697"/>
    <w:rsid w:val="00A16A72"/>
    <w:rsid w:val="00A16D82"/>
    <w:rsid w:val="00A16FEF"/>
    <w:rsid w:val="00A173DB"/>
    <w:rsid w:val="00A1771B"/>
    <w:rsid w:val="00A17D7E"/>
    <w:rsid w:val="00A21352"/>
    <w:rsid w:val="00A21585"/>
    <w:rsid w:val="00A2178B"/>
    <w:rsid w:val="00A21D72"/>
    <w:rsid w:val="00A2250E"/>
    <w:rsid w:val="00A22A67"/>
    <w:rsid w:val="00A22E0C"/>
    <w:rsid w:val="00A235E9"/>
    <w:rsid w:val="00A23894"/>
    <w:rsid w:val="00A239AB"/>
    <w:rsid w:val="00A23B29"/>
    <w:rsid w:val="00A23C2B"/>
    <w:rsid w:val="00A23E6E"/>
    <w:rsid w:val="00A2533E"/>
    <w:rsid w:val="00A256A2"/>
    <w:rsid w:val="00A25814"/>
    <w:rsid w:val="00A2585B"/>
    <w:rsid w:val="00A262C2"/>
    <w:rsid w:val="00A265CA"/>
    <w:rsid w:val="00A267E1"/>
    <w:rsid w:val="00A26B9E"/>
    <w:rsid w:val="00A26BCC"/>
    <w:rsid w:val="00A26CFC"/>
    <w:rsid w:val="00A26FCD"/>
    <w:rsid w:val="00A2741C"/>
    <w:rsid w:val="00A27E1B"/>
    <w:rsid w:val="00A3099F"/>
    <w:rsid w:val="00A30C3D"/>
    <w:rsid w:val="00A30D6E"/>
    <w:rsid w:val="00A30DDE"/>
    <w:rsid w:val="00A312DC"/>
    <w:rsid w:val="00A316DD"/>
    <w:rsid w:val="00A31C3A"/>
    <w:rsid w:val="00A321C8"/>
    <w:rsid w:val="00A3254D"/>
    <w:rsid w:val="00A32CF4"/>
    <w:rsid w:val="00A32EB8"/>
    <w:rsid w:val="00A33603"/>
    <w:rsid w:val="00A3420F"/>
    <w:rsid w:val="00A34B96"/>
    <w:rsid w:val="00A35396"/>
    <w:rsid w:val="00A35901"/>
    <w:rsid w:val="00A35A13"/>
    <w:rsid w:val="00A35C05"/>
    <w:rsid w:val="00A36C41"/>
    <w:rsid w:val="00A371D9"/>
    <w:rsid w:val="00A372B8"/>
    <w:rsid w:val="00A3758E"/>
    <w:rsid w:val="00A37ACA"/>
    <w:rsid w:val="00A41804"/>
    <w:rsid w:val="00A41945"/>
    <w:rsid w:val="00A42297"/>
    <w:rsid w:val="00A42958"/>
    <w:rsid w:val="00A429DA"/>
    <w:rsid w:val="00A42DCA"/>
    <w:rsid w:val="00A42FA3"/>
    <w:rsid w:val="00A43335"/>
    <w:rsid w:val="00A43729"/>
    <w:rsid w:val="00A43B2D"/>
    <w:rsid w:val="00A43E23"/>
    <w:rsid w:val="00A43E3B"/>
    <w:rsid w:val="00A44392"/>
    <w:rsid w:val="00A44ADD"/>
    <w:rsid w:val="00A45037"/>
    <w:rsid w:val="00A45199"/>
    <w:rsid w:val="00A4536C"/>
    <w:rsid w:val="00A455FC"/>
    <w:rsid w:val="00A45646"/>
    <w:rsid w:val="00A45BE0"/>
    <w:rsid w:val="00A465AE"/>
    <w:rsid w:val="00A47502"/>
    <w:rsid w:val="00A477D0"/>
    <w:rsid w:val="00A4784D"/>
    <w:rsid w:val="00A50011"/>
    <w:rsid w:val="00A501AD"/>
    <w:rsid w:val="00A50658"/>
    <w:rsid w:val="00A50EA7"/>
    <w:rsid w:val="00A50EE1"/>
    <w:rsid w:val="00A51A1F"/>
    <w:rsid w:val="00A5247A"/>
    <w:rsid w:val="00A5298F"/>
    <w:rsid w:val="00A52F47"/>
    <w:rsid w:val="00A52F7D"/>
    <w:rsid w:val="00A5343E"/>
    <w:rsid w:val="00A556B2"/>
    <w:rsid w:val="00A55BED"/>
    <w:rsid w:val="00A55CFA"/>
    <w:rsid w:val="00A5606C"/>
    <w:rsid w:val="00A56378"/>
    <w:rsid w:val="00A56E9E"/>
    <w:rsid w:val="00A56EF1"/>
    <w:rsid w:val="00A57198"/>
    <w:rsid w:val="00A572DF"/>
    <w:rsid w:val="00A5750E"/>
    <w:rsid w:val="00A578C9"/>
    <w:rsid w:val="00A5799E"/>
    <w:rsid w:val="00A57D3D"/>
    <w:rsid w:val="00A57D5B"/>
    <w:rsid w:val="00A57DEC"/>
    <w:rsid w:val="00A602E7"/>
    <w:rsid w:val="00A60372"/>
    <w:rsid w:val="00A60658"/>
    <w:rsid w:val="00A60BFF"/>
    <w:rsid w:val="00A61B41"/>
    <w:rsid w:val="00A61D7A"/>
    <w:rsid w:val="00A62224"/>
    <w:rsid w:val="00A62AF7"/>
    <w:rsid w:val="00A62B52"/>
    <w:rsid w:val="00A631C8"/>
    <w:rsid w:val="00A63EDF"/>
    <w:rsid w:val="00A643B5"/>
    <w:rsid w:val="00A64595"/>
    <w:rsid w:val="00A647EF"/>
    <w:rsid w:val="00A64F69"/>
    <w:rsid w:val="00A6525D"/>
    <w:rsid w:val="00A657D0"/>
    <w:rsid w:val="00A65A66"/>
    <w:rsid w:val="00A65A7D"/>
    <w:rsid w:val="00A65EED"/>
    <w:rsid w:val="00A667E0"/>
    <w:rsid w:val="00A6694E"/>
    <w:rsid w:val="00A66BBE"/>
    <w:rsid w:val="00A67D80"/>
    <w:rsid w:val="00A67E18"/>
    <w:rsid w:val="00A67F14"/>
    <w:rsid w:val="00A7079A"/>
    <w:rsid w:val="00A71379"/>
    <w:rsid w:val="00A716C8"/>
    <w:rsid w:val="00A71973"/>
    <w:rsid w:val="00A7245B"/>
    <w:rsid w:val="00A724DF"/>
    <w:rsid w:val="00A72680"/>
    <w:rsid w:val="00A73113"/>
    <w:rsid w:val="00A734AB"/>
    <w:rsid w:val="00A737EF"/>
    <w:rsid w:val="00A73AAF"/>
    <w:rsid w:val="00A73D15"/>
    <w:rsid w:val="00A73F74"/>
    <w:rsid w:val="00A74535"/>
    <w:rsid w:val="00A747B2"/>
    <w:rsid w:val="00A75A2E"/>
    <w:rsid w:val="00A75A5F"/>
    <w:rsid w:val="00A768DB"/>
    <w:rsid w:val="00A7747D"/>
    <w:rsid w:val="00A775DC"/>
    <w:rsid w:val="00A77796"/>
    <w:rsid w:val="00A77824"/>
    <w:rsid w:val="00A779DD"/>
    <w:rsid w:val="00A77F71"/>
    <w:rsid w:val="00A8061B"/>
    <w:rsid w:val="00A8079A"/>
    <w:rsid w:val="00A80817"/>
    <w:rsid w:val="00A80D4E"/>
    <w:rsid w:val="00A80DA3"/>
    <w:rsid w:val="00A80E0F"/>
    <w:rsid w:val="00A80F23"/>
    <w:rsid w:val="00A814ED"/>
    <w:rsid w:val="00A81D2B"/>
    <w:rsid w:val="00A81F90"/>
    <w:rsid w:val="00A820F9"/>
    <w:rsid w:val="00A82AAD"/>
    <w:rsid w:val="00A82E75"/>
    <w:rsid w:val="00A83A5E"/>
    <w:rsid w:val="00A83AA7"/>
    <w:rsid w:val="00A8413C"/>
    <w:rsid w:val="00A84C8D"/>
    <w:rsid w:val="00A857FB"/>
    <w:rsid w:val="00A8676D"/>
    <w:rsid w:val="00A86879"/>
    <w:rsid w:val="00A8710B"/>
    <w:rsid w:val="00A874D6"/>
    <w:rsid w:val="00A87C7D"/>
    <w:rsid w:val="00A902CF"/>
    <w:rsid w:val="00A9041A"/>
    <w:rsid w:val="00A909E7"/>
    <w:rsid w:val="00A90F14"/>
    <w:rsid w:val="00A91165"/>
    <w:rsid w:val="00A9167C"/>
    <w:rsid w:val="00A91FB1"/>
    <w:rsid w:val="00A926CE"/>
    <w:rsid w:val="00A928FE"/>
    <w:rsid w:val="00A937DF"/>
    <w:rsid w:val="00A93D4C"/>
    <w:rsid w:val="00A940F6"/>
    <w:rsid w:val="00A94170"/>
    <w:rsid w:val="00A941FB"/>
    <w:rsid w:val="00A94DEB"/>
    <w:rsid w:val="00A9534F"/>
    <w:rsid w:val="00A953BF"/>
    <w:rsid w:val="00A95641"/>
    <w:rsid w:val="00A9577C"/>
    <w:rsid w:val="00A95F9C"/>
    <w:rsid w:val="00A95FCB"/>
    <w:rsid w:val="00A97F5B"/>
    <w:rsid w:val="00AA1226"/>
    <w:rsid w:val="00AA16CA"/>
    <w:rsid w:val="00AA17B7"/>
    <w:rsid w:val="00AA1CA4"/>
    <w:rsid w:val="00AA1D5D"/>
    <w:rsid w:val="00AA2547"/>
    <w:rsid w:val="00AA2710"/>
    <w:rsid w:val="00AA2AA0"/>
    <w:rsid w:val="00AA2B70"/>
    <w:rsid w:val="00AA4075"/>
    <w:rsid w:val="00AA412F"/>
    <w:rsid w:val="00AA51E8"/>
    <w:rsid w:val="00AA63ED"/>
    <w:rsid w:val="00AA68A9"/>
    <w:rsid w:val="00AA74A5"/>
    <w:rsid w:val="00AA771B"/>
    <w:rsid w:val="00AA7ACA"/>
    <w:rsid w:val="00AA7C5D"/>
    <w:rsid w:val="00AB003E"/>
    <w:rsid w:val="00AB0CCF"/>
    <w:rsid w:val="00AB1D56"/>
    <w:rsid w:val="00AB2242"/>
    <w:rsid w:val="00AB245C"/>
    <w:rsid w:val="00AB259F"/>
    <w:rsid w:val="00AB2850"/>
    <w:rsid w:val="00AB2F99"/>
    <w:rsid w:val="00AB32A9"/>
    <w:rsid w:val="00AB3C12"/>
    <w:rsid w:val="00AB4048"/>
    <w:rsid w:val="00AB4E09"/>
    <w:rsid w:val="00AB56FC"/>
    <w:rsid w:val="00AB657B"/>
    <w:rsid w:val="00AB701F"/>
    <w:rsid w:val="00AB7934"/>
    <w:rsid w:val="00AB7B30"/>
    <w:rsid w:val="00AB7FA0"/>
    <w:rsid w:val="00AC06C7"/>
    <w:rsid w:val="00AC132D"/>
    <w:rsid w:val="00AC231E"/>
    <w:rsid w:val="00AC2EA2"/>
    <w:rsid w:val="00AC3301"/>
    <w:rsid w:val="00AC3539"/>
    <w:rsid w:val="00AC3EDB"/>
    <w:rsid w:val="00AC4CE2"/>
    <w:rsid w:val="00AC4F73"/>
    <w:rsid w:val="00AC5C5D"/>
    <w:rsid w:val="00AC5D4E"/>
    <w:rsid w:val="00AC5DCF"/>
    <w:rsid w:val="00AC5E03"/>
    <w:rsid w:val="00AC611A"/>
    <w:rsid w:val="00AC6734"/>
    <w:rsid w:val="00AC6A52"/>
    <w:rsid w:val="00AC6EB7"/>
    <w:rsid w:val="00AC6EC2"/>
    <w:rsid w:val="00AC72C4"/>
    <w:rsid w:val="00AC76C6"/>
    <w:rsid w:val="00AD0F90"/>
    <w:rsid w:val="00AD1266"/>
    <w:rsid w:val="00AD1D5D"/>
    <w:rsid w:val="00AD3069"/>
    <w:rsid w:val="00AD3ABF"/>
    <w:rsid w:val="00AD3B66"/>
    <w:rsid w:val="00AD407B"/>
    <w:rsid w:val="00AD4CB9"/>
    <w:rsid w:val="00AD4ECE"/>
    <w:rsid w:val="00AD52F2"/>
    <w:rsid w:val="00AD599E"/>
    <w:rsid w:val="00AD5B93"/>
    <w:rsid w:val="00AD62A6"/>
    <w:rsid w:val="00AD6579"/>
    <w:rsid w:val="00AD78DD"/>
    <w:rsid w:val="00AD7B6B"/>
    <w:rsid w:val="00AD7DA4"/>
    <w:rsid w:val="00AD7E3D"/>
    <w:rsid w:val="00AE058E"/>
    <w:rsid w:val="00AE13C6"/>
    <w:rsid w:val="00AE1A82"/>
    <w:rsid w:val="00AE25CE"/>
    <w:rsid w:val="00AE27F5"/>
    <w:rsid w:val="00AE2B4D"/>
    <w:rsid w:val="00AE2C9B"/>
    <w:rsid w:val="00AE3339"/>
    <w:rsid w:val="00AE392F"/>
    <w:rsid w:val="00AE3E03"/>
    <w:rsid w:val="00AE4501"/>
    <w:rsid w:val="00AE58B1"/>
    <w:rsid w:val="00AE60DF"/>
    <w:rsid w:val="00AE750B"/>
    <w:rsid w:val="00AE7E42"/>
    <w:rsid w:val="00AE7F13"/>
    <w:rsid w:val="00AF096B"/>
    <w:rsid w:val="00AF0F86"/>
    <w:rsid w:val="00AF1353"/>
    <w:rsid w:val="00AF1A3B"/>
    <w:rsid w:val="00AF266E"/>
    <w:rsid w:val="00AF2687"/>
    <w:rsid w:val="00AF2A1F"/>
    <w:rsid w:val="00AF2D3D"/>
    <w:rsid w:val="00AF3148"/>
    <w:rsid w:val="00AF3C47"/>
    <w:rsid w:val="00AF4287"/>
    <w:rsid w:val="00AF4409"/>
    <w:rsid w:val="00AF46BE"/>
    <w:rsid w:val="00AF4A3C"/>
    <w:rsid w:val="00AF542A"/>
    <w:rsid w:val="00AF5847"/>
    <w:rsid w:val="00AF5F01"/>
    <w:rsid w:val="00AF60CC"/>
    <w:rsid w:val="00AF7F38"/>
    <w:rsid w:val="00B0057A"/>
    <w:rsid w:val="00B007BC"/>
    <w:rsid w:val="00B00AF7"/>
    <w:rsid w:val="00B00D52"/>
    <w:rsid w:val="00B01B10"/>
    <w:rsid w:val="00B01F04"/>
    <w:rsid w:val="00B0288F"/>
    <w:rsid w:val="00B032C7"/>
    <w:rsid w:val="00B033E8"/>
    <w:rsid w:val="00B035BD"/>
    <w:rsid w:val="00B03989"/>
    <w:rsid w:val="00B03B06"/>
    <w:rsid w:val="00B04AEB"/>
    <w:rsid w:val="00B051DF"/>
    <w:rsid w:val="00B052B8"/>
    <w:rsid w:val="00B05B78"/>
    <w:rsid w:val="00B0669E"/>
    <w:rsid w:val="00B06C31"/>
    <w:rsid w:val="00B07918"/>
    <w:rsid w:val="00B106CA"/>
    <w:rsid w:val="00B108B8"/>
    <w:rsid w:val="00B109A6"/>
    <w:rsid w:val="00B11934"/>
    <w:rsid w:val="00B125BF"/>
    <w:rsid w:val="00B12AC6"/>
    <w:rsid w:val="00B12B5F"/>
    <w:rsid w:val="00B12D3B"/>
    <w:rsid w:val="00B12DD9"/>
    <w:rsid w:val="00B12EAE"/>
    <w:rsid w:val="00B13355"/>
    <w:rsid w:val="00B133C1"/>
    <w:rsid w:val="00B13415"/>
    <w:rsid w:val="00B13440"/>
    <w:rsid w:val="00B13C27"/>
    <w:rsid w:val="00B14217"/>
    <w:rsid w:val="00B15BBA"/>
    <w:rsid w:val="00B162EE"/>
    <w:rsid w:val="00B165E1"/>
    <w:rsid w:val="00B16A56"/>
    <w:rsid w:val="00B16EC0"/>
    <w:rsid w:val="00B17B6E"/>
    <w:rsid w:val="00B17DB8"/>
    <w:rsid w:val="00B20097"/>
    <w:rsid w:val="00B206F3"/>
    <w:rsid w:val="00B207A0"/>
    <w:rsid w:val="00B213F0"/>
    <w:rsid w:val="00B2178C"/>
    <w:rsid w:val="00B22230"/>
    <w:rsid w:val="00B2284B"/>
    <w:rsid w:val="00B2290E"/>
    <w:rsid w:val="00B22C32"/>
    <w:rsid w:val="00B22C75"/>
    <w:rsid w:val="00B22D76"/>
    <w:rsid w:val="00B22EAA"/>
    <w:rsid w:val="00B23329"/>
    <w:rsid w:val="00B23733"/>
    <w:rsid w:val="00B23A2F"/>
    <w:rsid w:val="00B23D0D"/>
    <w:rsid w:val="00B247A8"/>
    <w:rsid w:val="00B25406"/>
    <w:rsid w:val="00B25C4D"/>
    <w:rsid w:val="00B25CD8"/>
    <w:rsid w:val="00B25E92"/>
    <w:rsid w:val="00B261A1"/>
    <w:rsid w:val="00B27201"/>
    <w:rsid w:val="00B27599"/>
    <w:rsid w:val="00B278AA"/>
    <w:rsid w:val="00B3076A"/>
    <w:rsid w:val="00B30943"/>
    <w:rsid w:val="00B31AD6"/>
    <w:rsid w:val="00B31C84"/>
    <w:rsid w:val="00B3205A"/>
    <w:rsid w:val="00B32703"/>
    <w:rsid w:val="00B327E6"/>
    <w:rsid w:val="00B32EC9"/>
    <w:rsid w:val="00B3377A"/>
    <w:rsid w:val="00B34604"/>
    <w:rsid w:val="00B350C7"/>
    <w:rsid w:val="00B35695"/>
    <w:rsid w:val="00B359A4"/>
    <w:rsid w:val="00B36372"/>
    <w:rsid w:val="00B3671C"/>
    <w:rsid w:val="00B36A8D"/>
    <w:rsid w:val="00B36F7F"/>
    <w:rsid w:val="00B36FF5"/>
    <w:rsid w:val="00B37743"/>
    <w:rsid w:val="00B37F21"/>
    <w:rsid w:val="00B37FD8"/>
    <w:rsid w:val="00B400F7"/>
    <w:rsid w:val="00B40E95"/>
    <w:rsid w:val="00B41355"/>
    <w:rsid w:val="00B419DC"/>
    <w:rsid w:val="00B42099"/>
    <w:rsid w:val="00B4218C"/>
    <w:rsid w:val="00B42AB8"/>
    <w:rsid w:val="00B42E48"/>
    <w:rsid w:val="00B434D2"/>
    <w:rsid w:val="00B43793"/>
    <w:rsid w:val="00B4399C"/>
    <w:rsid w:val="00B43E06"/>
    <w:rsid w:val="00B43E43"/>
    <w:rsid w:val="00B43F95"/>
    <w:rsid w:val="00B4416E"/>
    <w:rsid w:val="00B44346"/>
    <w:rsid w:val="00B457F4"/>
    <w:rsid w:val="00B4659D"/>
    <w:rsid w:val="00B467E2"/>
    <w:rsid w:val="00B46C9B"/>
    <w:rsid w:val="00B46DE8"/>
    <w:rsid w:val="00B46E24"/>
    <w:rsid w:val="00B47328"/>
    <w:rsid w:val="00B47660"/>
    <w:rsid w:val="00B5052C"/>
    <w:rsid w:val="00B50539"/>
    <w:rsid w:val="00B5060B"/>
    <w:rsid w:val="00B50F80"/>
    <w:rsid w:val="00B51479"/>
    <w:rsid w:val="00B51F61"/>
    <w:rsid w:val="00B527EA"/>
    <w:rsid w:val="00B53051"/>
    <w:rsid w:val="00B531BD"/>
    <w:rsid w:val="00B53726"/>
    <w:rsid w:val="00B53764"/>
    <w:rsid w:val="00B53978"/>
    <w:rsid w:val="00B5402C"/>
    <w:rsid w:val="00B543B6"/>
    <w:rsid w:val="00B5470D"/>
    <w:rsid w:val="00B5493C"/>
    <w:rsid w:val="00B54C22"/>
    <w:rsid w:val="00B54CFB"/>
    <w:rsid w:val="00B54E08"/>
    <w:rsid w:val="00B55EB3"/>
    <w:rsid w:val="00B561F8"/>
    <w:rsid w:val="00B56A9B"/>
    <w:rsid w:val="00B56D3E"/>
    <w:rsid w:val="00B56E6D"/>
    <w:rsid w:val="00B56FB8"/>
    <w:rsid w:val="00B571E9"/>
    <w:rsid w:val="00B5766A"/>
    <w:rsid w:val="00B5779C"/>
    <w:rsid w:val="00B57E05"/>
    <w:rsid w:val="00B60A17"/>
    <w:rsid w:val="00B61034"/>
    <w:rsid w:val="00B61A78"/>
    <w:rsid w:val="00B61C40"/>
    <w:rsid w:val="00B62518"/>
    <w:rsid w:val="00B63161"/>
    <w:rsid w:val="00B632F9"/>
    <w:rsid w:val="00B63404"/>
    <w:rsid w:val="00B641FF"/>
    <w:rsid w:val="00B6491B"/>
    <w:rsid w:val="00B659F8"/>
    <w:rsid w:val="00B65E58"/>
    <w:rsid w:val="00B660CF"/>
    <w:rsid w:val="00B66318"/>
    <w:rsid w:val="00B6669F"/>
    <w:rsid w:val="00B667B7"/>
    <w:rsid w:val="00B67133"/>
    <w:rsid w:val="00B676E4"/>
    <w:rsid w:val="00B67B9E"/>
    <w:rsid w:val="00B67BA5"/>
    <w:rsid w:val="00B70534"/>
    <w:rsid w:val="00B70D30"/>
    <w:rsid w:val="00B71AD4"/>
    <w:rsid w:val="00B71F27"/>
    <w:rsid w:val="00B7208C"/>
    <w:rsid w:val="00B72173"/>
    <w:rsid w:val="00B723D2"/>
    <w:rsid w:val="00B724BB"/>
    <w:rsid w:val="00B7252B"/>
    <w:rsid w:val="00B72772"/>
    <w:rsid w:val="00B72B40"/>
    <w:rsid w:val="00B72D4F"/>
    <w:rsid w:val="00B742D8"/>
    <w:rsid w:val="00B74694"/>
    <w:rsid w:val="00B74698"/>
    <w:rsid w:val="00B746D3"/>
    <w:rsid w:val="00B74941"/>
    <w:rsid w:val="00B7522F"/>
    <w:rsid w:val="00B757C7"/>
    <w:rsid w:val="00B7749D"/>
    <w:rsid w:val="00B7763C"/>
    <w:rsid w:val="00B7782B"/>
    <w:rsid w:val="00B77994"/>
    <w:rsid w:val="00B77ABC"/>
    <w:rsid w:val="00B801EE"/>
    <w:rsid w:val="00B81068"/>
    <w:rsid w:val="00B8111C"/>
    <w:rsid w:val="00B81630"/>
    <w:rsid w:val="00B81672"/>
    <w:rsid w:val="00B81A59"/>
    <w:rsid w:val="00B820D0"/>
    <w:rsid w:val="00B82DA4"/>
    <w:rsid w:val="00B82EA4"/>
    <w:rsid w:val="00B835F3"/>
    <w:rsid w:val="00B83860"/>
    <w:rsid w:val="00B83D06"/>
    <w:rsid w:val="00B8466B"/>
    <w:rsid w:val="00B852AA"/>
    <w:rsid w:val="00B855BF"/>
    <w:rsid w:val="00B85658"/>
    <w:rsid w:val="00B85BB8"/>
    <w:rsid w:val="00B85F75"/>
    <w:rsid w:val="00B86674"/>
    <w:rsid w:val="00B867C2"/>
    <w:rsid w:val="00B868AE"/>
    <w:rsid w:val="00B86FE4"/>
    <w:rsid w:val="00B87037"/>
    <w:rsid w:val="00B87C20"/>
    <w:rsid w:val="00B90A6B"/>
    <w:rsid w:val="00B90C06"/>
    <w:rsid w:val="00B911FD"/>
    <w:rsid w:val="00B925FB"/>
    <w:rsid w:val="00B92DE0"/>
    <w:rsid w:val="00B931B4"/>
    <w:rsid w:val="00B93354"/>
    <w:rsid w:val="00B93689"/>
    <w:rsid w:val="00B93ECA"/>
    <w:rsid w:val="00B93F84"/>
    <w:rsid w:val="00B94EC0"/>
    <w:rsid w:val="00B954F5"/>
    <w:rsid w:val="00B95652"/>
    <w:rsid w:val="00B95C8A"/>
    <w:rsid w:val="00B966DD"/>
    <w:rsid w:val="00B96AEA"/>
    <w:rsid w:val="00B96DD3"/>
    <w:rsid w:val="00B97181"/>
    <w:rsid w:val="00B971CD"/>
    <w:rsid w:val="00B97DF6"/>
    <w:rsid w:val="00BA0153"/>
    <w:rsid w:val="00BA0184"/>
    <w:rsid w:val="00BA0230"/>
    <w:rsid w:val="00BA08E1"/>
    <w:rsid w:val="00BA0B64"/>
    <w:rsid w:val="00BA0CB2"/>
    <w:rsid w:val="00BA137D"/>
    <w:rsid w:val="00BA1826"/>
    <w:rsid w:val="00BA1A68"/>
    <w:rsid w:val="00BA21CB"/>
    <w:rsid w:val="00BA338F"/>
    <w:rsid w:val="00BA3400"/>
    <w:rsid w:val="00BA346C"/>
    <w:rsid w:val="00BA367E"/>
    <w:rsid w:val="00BA3C92"/>
    <w:rsid w:val="00BA3CEF"/>
    <w:rsid w:val="00BA4464"/>
    <w:rsid w:val="00BA4749"/>
    <w:rsid w:val="00BA4B6D"/>
    <w:rsid w:val="00BA5203"/>
    <w:rsid w:val="00BA5C83"/>
    <w:rsid w:val="00BA5D8B"/>
    <w:rsid w:val="00BA60AB"/>
    <w:rsid w:val="00BA61DE"/>
    <w:rsid w:val="00BA66F0"/>
    <w:rsid w:val="00BA7907"/>
    <w:rsid w:val="00BA7C08"/>
    <w:rsid w:val="00BA7DD6"/>
    <w:rsid w:val="00BB092A"/>
    <w:rsid w:val="00BB0E06"/>
    <w:rsid w:val="00BB17EF"/>
    <w:rsid w:val="00BB1D3D"/>
    <w:rsid w:val="00BB1F80"/>
    <w:rsid w:val="00BB22E3"/>
    <w:rsid w:val="00BB23EB"/>
    <w:rsid w:val="00BB3089"/>
    <w:rsid w:val="00BB31C6"/>
    <w:rsid w:val="00BB329C"/>
    <w:rsid w:val="00BB33D1"/>
    <w:rsid w:val="00BB3D6B"/>
    <w:rsid w:val="00BB3EC3"/>
    <w:rsid w:val="00BB4070"/>
    <w:rsid w:val="00BB4280"/>
    <w:rsid w:val="00BB4B6C"/>
    <w:rsid w:val="00BB4FE6"/>
    <w:rsid w:val="00BB5913"/>
    <w:rsid w:val="00BB603E"/>
    <w:rsid w:val="00BB6384"/>
    <w:rsid w:val="00BB6EA4"/>
    <w:rsid w:val="00BB6F2C"/>
    <w:rsid w:val="00BB7B78"/>
    <w:rsid w:val="00BC0737"/>
    <w:rsid w:val="00BC0B76"/>
    <w:rsid w:val="00BC1691"/>
    <w:rsid w:val="00BC1974"/>
    <w:rsid w:val="00BC2207"/>
    <w:rsid w:val="00BC3896"/>
    <w:rsid w:val="00BC40A4"/>
    <w:rsid w:val="00BC431E"/>
    <w:rsid w:val="00BC47D0"/>
    <w:rsid w:val="00BC53BE"/>
    <w:rsid w:val="00BC57BB"/>
    <w:rsid w:val="00BC5FE8"/>
    <w:rsid w:val="00BC6691"/>
    <w:rsid w:val="00BC6F37"/>
    <w:rsid w:val="00BC75E2"/>
    <w:rsid w:val="00BC7BE4"/>
    <w:rsid w:val="00BC7EFD"/>
    <w:rsid w:val="00BD0882"/>
    <w:rsid w:val="00BD1632"/>
    <w:rsid w:val="00BD21F4"/>
    <w:rsid w:val="00BD2384"/>
    <w:rsid w:val="00BD265F"/>
    <w:rsid w:val="00BD29A9"/>
    <w:rsid w:val="00BD2F89"/>
    <w:rsid w:val="00BD3033"/>
    <w:rsid w:val="00BD3386"/>
    <w:rsid w:val="00BD3746"/>
    <w:rsid w:val="00BD3C01"/>
    <w:rsid w:val="00BD52D2"/>
    <w:rsid w:val="00BD562D"/>
    <w:rsid w:val="00BD5FF4"/>
    <w:rsid w:val="00BD6500"/>
    <w:rsid w:val="00BD6531"/>
    <w:rsid w:val="00BD7AB1"/>
    <w:rsid w:val="00BD7C78"/>
    <w:rsid w:val="00BD7E73"/>
    <w:rsid w:val="00BE034E"/>
    <w:rsid w:val="00BE093A"/>
    <w:rsid w:val="00BE132F"/>
    <w:rsid w:val="00BE14A9"/>
    <w:rsid w:val="00BE1A1C"/>
    <w:rsid w:val="00BE1F3B"/>
    <w:rsid w:val="00BE23C5"/>
    <w:rsid w:val="00BE2BEE"/>
    <w:rsid w:val="00BE3437"/>
    <w:rsid w:val="00BE3991"/>
    <w:rsid w:val="00BE3A9F"/>
    <w:rsid w:val="00BE4964"/>
    <w:rsid w:val="00BE510A"/>
    <w:rsid w:val="00BE613B"/>
    <w:rsid w:val="00BE63B9"/>
    <w:rsid w:val="00BE66FE"/>
    <w:rsid w:val="00BE6829"/>
    <w:rsid w:val="00BE69D8"/>
    <w:rsid w:val="00BE739C"/>
    <w:rsid w:val="00BE7449"/>
    <w:rsid w:val="00BE7531"/>
    <w:rsid w:val="00BE7829"/>
    <w:rsid w:val="00BE7D6C"/>
    <w:rsid w:val="00BF0255"/>
    <w:rsid w:val="00BF0A90"/>
    <w:rsid w:val="00BF187C"/>
    <w:rsid w:val="00BF198E"/>
    <w:rsid w:val="00BF19AD"/>
    <w:rsid w:val="00BF1A7F"/>
    <w:rsid w:val="00BF1E05"/>
    <w:rsid w:val="00BF2523"/>
    <w:rsid w:val="00BF2586"/>
    <w:rsid w:val="00BF2A68"/>
    <w:rsid w:val="00BF3809"/>
    <w:rsid w:val="00BF3B38"/>
    <w:rsid w:val="00BF3B4F"/>
    <w:rsid w:val="00BF43A6"/>
    <w:rsid w:val="00BF443F"/>
    <w:rsid w:val="00BF4450"/>
    <w:rsid w:val="00BF47E9"/>
    <w:rsid w:val="00BF48B8"/>
    <w:rsid w:val="00BF5446"/>
    <w:rsid w:val="00BF5447"/>
    <w:rsid w:val="00BF6E7E"/>
    <w:rsid w:val="00C00391"/>
    <w:rsid w:val="00C007BE"/>
    <w:rsid w:val="00C01776"/>
    <w:rsid w:val="00C01AB8"/>
    <w:rsid w:val="00C023D8"/>
    <w:rsid w:val="00C031CD"/>
    <w:rsid w:val="00C03475"/>
    <w:rsid w:val="00C036A3"/>
    <w:rsid w:val="00C03A07"/>
    <w:rsid w:val="00C03EE4"/>
    <w:rsid w:val="00C049DF"/>
    <w:rsid w:val="00C063E5"/>
    <w:rsid w:val="00C06567"/>
    <w:rsid w:val="00C0785A"/>
    <w:rsid w:val="00C07A8B"/>
    <w:rsid w:val="00C103F7"/>
    <w:rsid w:val="00C10A69"/>
    <w:rsid w:val="00C10C3B"/>
    <w:rsid w:val="00C110C5"/>
    <w:rsid w:val="00C113CA"/>
    <w:rsid w:val="00C1217E"/>
    <w:rsid w:val="00C1242F"/>
    <w:rsid w:val="00C12AD7"/>
    <w:rsid w:val="00C131C4"/>
    <w:rsid w:val="00C133D2"/>
    <w:rsid w:val="00C138BC"/>
    <w:rsid w:val="00C146D3"/>
    <w:rsid w:val="00C14B6A"/>
    <w:rsid w:val="00C1564F"/>
    <w:rsid w:val="00C156AE"/>
    <w:rsid w:val="00C15B3A"/>
    <w:rsid w:val="00C15F59"/>
    <w:rsid w:val="00C16271"/>
    <w:rsid w:val="00C162D6"/>
    <w:rsid w:val="00C16BB0"/>
    <w:rsid w:val="00C16DE4"/>
    <w:rsid w:val="00C16EB2"/>
    <w:rsid w:val="00C170CF"/>
    <w:rsid w:val="00C177AD"/>
    <w:rsid w:val="00C2002D"/>
    <w:rsid w:val="00C20591"/>
    <w:rsid w:val="00C20741"/>
    <w:rsid w:val="00C209AD"/>
    <w:rsid w:val="00C20D41"/>
    <w:rsid w:val="00C20E10"/>
    <w:rsid w:val="00C211C0"/>
    <w:rsid w:val="00C21810"/>
    <w:rsid w:val="00C2197B"/>
    <w:rsid w:val="00C22A66"/>
    <w:rsid w:val="00C22BCB"/>
    <w:rsid w:val="00C22E9D"/>
    <w:rsid w:val="00C232C6"/>
    <w:rsid w:val="00C243EB"/>
    <w:rsid w:val="00C24662"/>
    <w:rsid w:val="00C24E0D"/>
    <w:rsid w:val="00C25481"/>
    <w:rsid w:val="00C26825"/>
    <w:rsid w:val="00C26B83"/>
    <w:rsid w:val="00C26C03"/>
    <w:rsid w:val="00C277E2"/>
    <w:rsid w:val="00C27FEB"/>
    <w:rsid w:val="00C3013E"/>
    <w:rsid w:val="00C3092C"/>
    <w:rsid w:val="00C309BC"/>
    <w:rsid w:val="00C314F2"/>
    <w:rsid w:val="00C31FBD"/>
    <w:rsid w:val="00C322B4"/>
    <w:rsid w:val="00C328A7"/>
    <w:rsid w:val="00C32F5B"/>
    <w:rsid w:val="00C3376B"/>
    <w:rsid w:val="00C3527C"/>
    <w:rsid w:val="00C3537D"/>
    <w:rsid w:val="00C35643"/>
    <w:rsid w:val="00C356B1"/>
    <w:rsid w:val="00C358E6"/>
    <w:rsid w:val="00C35F13"/>
    <w:rsid w:val="00C36262"/>
    <w:rsid w:val="00C365AF"/>
    <w:rsid w:val="00C3713A"/>
    <w:rsid w:val="00C373E2"/>
    <w:rsid w:val="00C373E5"/>
    <w:rsid w:val="00C37B3A"/>
    <w:rsid w:val="00C40252"/>
    <w:rsid w:val="00C404F5"/>
    <w:rsid w:val="00C408B6"/>
    <w:rsid w:val="00C40977"/>
    <w:rsid w:val="00C40B99"/>
    <w:rsid w:val="00C4137D"/>
    <w:rsid w:val="00C4167B"/>
    <w:rsid w:val="00C41FE2"/>
    <w:rsid w:val="00C42A7F"/>
    <w:rsid w:val="00C42BAB"/>
    <w:rsid w:val="00C42E6E"/>
    <w:rsid w:val="00C42FAB"/>
    <w:rsid w:val="00C43022"/>
    <w:rsid w:val="00C43267"/>
    <w:rsid w:val="00C4343B"/>
    <w:rsid w:val="00C43F36"/>
    <w:rsid w:val="00C44329"/>
    <w:rsid w:val="00C446B9"/>
    <w:rsid w:val="00C4472C"/>
    <w:rsid w:val="00C455CF"/>
    <w:rsid w:val="00C45ACF"/>
    <w:rsid w:val="00C461B6"/>
    <w:rsid w:val="00C461D8"/>
    <w:rsid w:val="00C46443"/>
    <w:rsid w:val="00C468A0"/>
    <w:rsid w:val="00C46900"/>
    <w:rsid w:val="00C46D3E"/>
    <w:rsid w:val="00C4752B"/>
    <w:rsid w:val="00C47C2B"/>
    <w:rsid w:val="00C50F3C"/>
    <w:rsid w:val="00C50FAF"/>
    <w:rsid w:val="00C51643"/>
    <w:rsid w:val="00C517BA"/>
    <w:rsid w:val="00C51B6D"/>
    <w:rsid w:val="00C52226"/>
    <w:rsid w:val="00C528DA"/>
    <w:rsid w:val="00C53220"/>
    <w:rsid w:val="00C537C3"/>
    <w:rsid w:val="00C538AD"/>
    <w:rsid w:val="00C53F62"/>
    <w:rsid w:val="00C55DC1"/>
    <w:rsid w:val="00C55E07"/>
    <w:rsid w:val="00C56266"/>
    <w:rsid w:val="00C562D1"/>
    <w:rsid w:val="00C56492"/>
    <w:rsid w:val="00C56539"/>
    <w:rsid w:val="00C5685D"/>
    <w:rsid w:val="00C5783B"/>
    <w:rsid w:val="00C57D31"/>
    <w:rsid w:val="00C57E18"/>
    <w:rsid w:val="00C60049"/>
    <w:rsid w:val="00C61463"/>
    <w:rsid w:val="00C615F2"/>
    <w:rsid w:val="00C623DA"/>
    <w:rsid w:val="00C62CDB"/>
    <w:rsid w:val="00C62FF6"/>
    <w:rsid w:val="00C63DE8"/>
    <w:rsid w:val="00C63FD1"/>
    <w:rsid w:val="00C64974"/>
    <w:rsid w:val="00C64DCC"/>
    <w:rsid w:val="00C64E0E"/>
    <w:rsid w:val="00C65989"/>
    <w:rsid w:val="00C65C45"/>
    <w:rsid w:val="00C66467"/>
    <w:rsid w:val="00C66C0D"/>
    <w:rsid w:val="00C67127"/>
    <w:rsid w:val="00C67857"/>
    <w:rsid w:val="00C67B68"/>
    <w:rsid w:val="00C67E3E"/>
    <w:rsid w:val="00C67FF0"/>
    <w:rsid w:val="00C701EB"/>
    <w:rsid w:val="00C717A7"/>
    <w:rsid w:val="00C71CF6"/>
    <w:rsid w:val="00C71D4A"/>
    <w:rsid w:val="00C72712"/>
    <w:rsid w:val="00C735B9"/>
    <w:rsid w:val="00C73E8D"/>
    <w:rsid w:val="00C740F5"/>
    <w:rsid w:val="00C74369"/>
    <w:rsid w:val="00C74B75"/>
    <w:rsid w:val="00C75239"/>
    <w:rsid w:val="00C75E7A"/>
    <w:rsid w:val="00C7691A"/>
    <w:rsid w:val="00C801AC"/>
    <w:rsid w:val="00C80483"/>
    <w:rsid w:val="00C80979"/>
    <w:rsid w:val="00C80D3E"/>
    <w:rsid w:val="00C80E6C"/>
    <w:rsid w:val="00C8190C"/>
    <w:rsid w:val="00C81A8A"/>
    <w:rsid w:val="00C82146"/>
    <w:rsid w:val="00C824D9"/>
    <w:rsid w:val="00C82B08"/>
    <w:rsid w:val="00C8326E"/>
    <w:rsid w:val="00C843C1"/>
    <w:rsid w:val="00C844EF"/>
    <w:rsid w:val="00C84A9D"/>
    <w:rsid w:val="00C84D68"/>
    <w:rsid w:val="00C85590"/>
    <w:rsid w:val="00C85734"/>
    <w:rsid w:val="00C85986"/>
    <w:rsid w:val="00C85C7A"/>
    <w:rsid w:val="00C85F31"/>
    <w:rsid w:val="00C864FB"/>
    <w:rsid w:val="00C86D72"/>
    <w:rsid w:val="00C86D7B"/>
    <w:rsid w:val="00C87650"/>
    <w:rsid w:val="00C915DA"/>
    <w:rsid w:val="00C919AD"/>
    <w:rsid w:val="00C91B77"/>
    <w:rsid w:val="00C925A7"/>
    <w:rsid w:val="00C94FA8"/>
    <w:rsid w:val="00C963B8"/>
    <w:rsid w:val="00C96769"/>
    <w:rsid w:val="00C96FA7"/>
    <w:rsid w:val="00C97C11"/>
    <w:rsid w:val="00CA01E8"/>
    <w:rsid w:val="00CA0619"/>
    <w:rsid w:val="00CA0707"/>
    <w:rsid w:val="00CA0781"/>
    <w:rsid w:val="00CA0A87"/>
    <w:rsid w:val="00CA1A80"/>
    <w:rsid w:val="00CA1B43"/>
    <w:rsid w:val="00CA256B"/>
    <w:rsid w:val="00CA2997"/>
    <w:rsid w:val="00CA29D4"/>
    <w:rsid w:val="00CA2B02"/>
    <w:rsid w:val="00CA2DB2"/>
    <w:rsid w:val="00CA3655"/>
    <w:rsid w:val="00CA3ADC"/>
    <w:rsid w:val="00CA3AF5"/>
    <w:rsid w:val="00CA3D32"/>
    <w:rsid w:val="00CA3E31"/>
    <w:rsid w:val="00CA3EBE"/>
    <w:rsid w:val="00CA40E6"/>
    <w:rsid w:val="00CA462D"/>
    <w:rsid w:val="00CA4800"/>
    <w:rsid w:val="00CA4C2B"/>
    <w:rsid w:val="00CA4F4A"/>
    <w:rsid w:val="00CA5082"/>
    <w:rsid w:val="00CA510B"/>
    <w:rsid w:val="00CA65AE"/>
    <w:rsid w:val="00CA7495"/>
    <w:rsid w:val="00CA79D7"/>
    <w:rsid w:val="00CB0025"/>
    <w:rsid w:val="00CB070B"/>
    <w:rsid w:val="00CB0A43"/>
    <w:rsid w:val="00CB159E"/>
    <w:rsid w:val="00CB1726"/>
    <w:rsid w:val="00CB19F7"/>
    <w:rsid w:val="00CB2157"/>
    <w:rsid w:val="00CB234C"/>
    <w:rsid w:val="00CB295E"/>
    <w:rsid w:val="00CB2BEA"/>
    <w:rsid w:val="00CB2CB9"/>
    <w:rsid w:val="00CB3451"/>
    <w:rsid w:val="00CB3C7C"/>
    <w:rsid w:val="00CB3CC3"/>
    <w:rsid w:val="00CB3FF6"/>
    <w:rsid w:val="00CB4467"/>
    <w:rsid w:val="00CB4745"/>
    <w:rsid w:val="00CB4A8D"/>
    <w:rsid w:val="00CB4F9D"/>
    <w:rsid w:val="00CB50F8"/>
    <w:rsid w:val="00CB5B46"/>
    <w:rsid w:val="00CB5BB6"/>
    <w:rsid w:val="00CB6453"/>
    <w:rsid w:val="00CB64AD"/>
    <w:rsid w:val="00CB6642"/>
    <w:rsid w:val="00CB696B"/>
    <w:rsid w:val="00CB69AB"/>
    <w:rsid w:val="00CB6EE7"/>
    <w:rsid w:val="00CB7692"/>
    <w:rsid w:val="00CB772C"/>
    <w:rsid w:val="00CB7C47"/>
    <w:rsid w:val="00CC0070"/>
    <w:rsid w:val="00CC00E8"/>
    <w:rsid w:val="00CC04A8"/>
    <w:rsid w:val="00CC184E"/>
    <w:rsid w:val="00CC1B8E"/>
    <w:rsid w:val="00CC1E65"/>
    <w:rsid w:val="00CC282B"/>
    <w:rsid w:val="00CC2C26"/>
    <w:rsid w:val="00CC3025"/>
    <w:rsid w:val="00CC3244"/>
    <w:rsid w:val="00CC365C"/>
    <w:rsid w:val="00CC3AC0"/>
    <w:rsid w:val="00CC4000"/>
    <w:rsid w:val="00CC4344"/>
    <w:rsid w:val="00CC46F0"/>
    <w:rsid w:val="00CC48AA"/>
    <w:rsid w:val="00CC58C2"/>
    <w:rsid w:val="00CC59A4"/>
    <w:rsid w:val="00CC677A"/>
    <w:rsid w:val="00CC70E8"/>
    <w:rsid w:val="00CC731B"/>
    <w:rsid w:val="00CC76E3"/>
    <w:rsid w:val="00CC77FA"/>
    <w:rsid w:val="00CC7D5F"/>
    <w:rsid w:val="00CD0016"/>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69E"/>
    <w:rsid w:val="00CD6C6C"/>
    <w:rsid w:val="00CD6CE9"/>
    <w:rsid w:val="00CD6FA4"/>
    <w:rsid w:val="00CD7236"/>
    <w:rsid w:val="00CD756A"/>
    <w:rsid w:val="00CD7729"/>
    <w:rsid w:val="00CE0526"/>
    <w:rsid w:val="00CE0E50"/>
    <w:rsid w:val="00CE1038"/>
    <w:rsid w:val="00CE114E"/>
    <w:rsid w:val="00CE1204"/>
    <w:rsid w:val="00CE1553"/>
    <w:rsid w:val="00CE15C2"/>
    <w:rsid w:val="00CE18E5"/>
    <w:rsid w:val="00CE1EB5"/>
    <w:rsid w:val="00CE273D"/>
    <w:rsid w:val="00CE2CD3"/>
    <w:rsid w:val="00CE2D91"/>
    <w:rsid w:val="00CE2F1F"/>
    <w:rsid w:val="00CE4067"/>
    <w:rsid w:val="00CE44E1"/>
    <w:rsid w:val="00CE5E83"/>
    <w:rsid w:val="00CE5FEF"/>
    <w:rsid w:val="00CE6397"/>
    <w:rsid w:val="00CE6688"/>
    <w:rsid w:val="00CE66D7"/>
    <w:rsid w:val="00CE736C"/>
    <w:rsid w:val="00CE7411"/>
    <w:rsid w:val="00CE7F05"/>
    <w:rsid w:val="00CF000C"/>
    <w:rsid w:val="00CF0897"/>
    <w:rsid w:val="00CF0D08"/>
    <w:rsid w:val="00CF0E81"/>
    <w:rsid w:val="00CF1764"/>
    <w:rsid w:val="00CF1DB0"/>
    <w:rsid w:val="00CF23FA"/>
    <w:rsid w:val="00CF27D0"/>
    <w:rsid w:val="00CF28B4"/>
    <w:rsid w:val="00CF37E3"/>
    <w:rsid w:val="00CF44C3"/>
    <w:rsid w:val="00CF4522"/>
    <w:rsid w:val="00CF452E"/>
    <w:rsid w:val="00CF4817"/>
    <w:rsid w:val="00CF4D81"/>
    <w:rsid w:val="00CF56BF"/>
    <w:rsid w:val="00CF5CA2"/>
    <w:rsid w:val="00CF5E54"/>
    <w:rsid w:val="00CF6A22"/>
    <w:rsid w:val="00CF6C34"/>
    <w:rsid w:val="00CF6E75"/>
    <w:rsid w:val="00CF747D"/>
    <w:rsid w:val="00CF7EA7"/>
    <w:rsid w:val="00D001F1"/>
    <w:rsid w:val="00D0051C"/>
    <w:rsid w:val="00D00551"/>
    <w:rsid w:val="00D00856"/>
    <w:rsid w:val="00D008B0"/>
    <w:rsid w:val="00D00C71"/>
    <w:rsid w:val="00D014EE"/>
    <w:rsid w:val="00D01A6D"/>
    <w:rsid w:val="00D0251E"/>
    <w:rsid w:val="00D02936"/>
    <w:rsid w:val="00D0441A"/>
    <w:rsid w:val="00D04A24"/>
    <w:rsid w:val="00D054D3"/>
    <w:rsid w:val="00D056F5"/>
    <w:rsid w:val="00D062FE"/>
    <w:rsid w:val="00D0698D"/>
    <w:rsid w:val="00D06AA9"/>
    <w:rsid w:val="00D075F8"/>
    <w:rsid w:val="00D07657"/>
    <w:rsid w:val="00D07E57"/>
    <w:rsid w:val="00D10635"/>
    <w:rsid w:val="00D10A25"/>
    <w:rsid w:val="00D11568"/>
    <w:rsid w:val="00D118B4"/>
    <w:rsid w:val="00D11A64"/>
    <w:rsid w:val="00D12840"/>
    <w:rsid w:val="00D1361D"/>
    <w:rsid w:val="00D1364B"/>
    <w:rsid w:val="00D13728"/>
    <w:rsid w:val="00D138FF"/>
    <w:rsid w:val="00D13A8B"/>
    <w:rsid w:val="00D13EC0"/>
    <w:rsid w:val="00D1414B"/>
    <w:rsid w:val="00D14935"/>
    <w:rsid w:val="00D15178"/>
    <w:rsid w:val="00D15355"/>
    <w:rsid w:val="00D161D9"/>
    <w:rsid w:val="00D16212"/>
    <w:rsid w:val="00D1650D"/>
    <w:rsid w:val="00D16862"/>
    <w:rsid w:val="00D17578"/>
    <w:rsid w:val="00D17B9B"/>
    <w:rsid w:val="00D2014E"/>
    <w:rsid w:val="00D20F47"/>
    <w:rsid w:val="00D21224"/>
    <w:rsid w:val="00D21E39"/>
    <w:rsid w:val="00D227B8"/>
    <w:rsid w:val="00D22F96"/>
    <w:rsid w:val="00D23095"/>
    <w:rsid w:val="00D23808"/>
    <w:rsid w:val="00D23A1B"/>
    <w:rsid w:val="00D23CB8"/>
    <w:rsid w:val="00D23DA6"/>
    <w:rsid w:val="00D2442D"/>
    <w:rsid w:val="00D24DAB"/>
    <w:rsid w:val="00D256C7"/>
    <w:rsid w:val="00D25CEE"/>
    <w:rsid w:val="00D25DFB"/>
    <w:rsid w:val="00D270AE"/>
    <w:rsid w:val="00D27B28"/>
    <w:rsid w:val="00D305BB"/>
    <w:rsid w:val="00D308F5"/>
    <w:rsid w:val="00D31352"/>
    <w:rsid w:val="00D3135D"/>
    <w:rsid w:val="00D31653"/>
    <w:rsid w:val="00D31745"/>
    <w:rsid w:val="00D32024"/>
    <w:rsid w:val="00D321A5"/>
    <w:rsid w:val="00D3256D"/>
    <w:rsid w:val="00D32838"/>
    <w:rsid w:val="00D32D17"/>
    <w:rsid w:val="00D32F4B"/>
    <w:rsid w:val="00D33B40"/>
    <w:rsid w:val="00D340EE"/>
    <w:rsid w:val="00D34802"/>
    <w:rsid w:val="00D3499A"/>
    <w:rsid w:val="00D3639A"/>
    <w:rsid w:val="00D364AD"/>
    <w:rsid w:val="00D36668"/>
    <w:rsid w:val="00D36A0D"/>
    <w:rsid w:val="00D36C6B"/>
    <w:rsid w:val="00D370E0"/>
    <w:rsid w:val="00D4077B"/>
    <w:rsid w:val="00D414C0"/>
    <w:rsid w:val="00D416AB"/>
    <w:rsid w:val="00D428AF"/>
    <w:rsid w:val="00D42BAF"/>
    <w:rsid w:val="00D42EA0"/>
    <w:rsid w:val="00D43578"/>
    <w:rsid w:val="00D4373A"/>
    <w:rsid w:val="00D45490"/>
    <w:rsid w:val="00D45639"/>
    <w:rsid w:val="00D45D51"/>
    <w:rsid w:val="00D45E3D"/>
    <w:rsid w:val="00D460A8"/>
    <w:rsid w:val="00D46662"/>
    <w:rsid w:val="00D467F6"/>
    <w:rsid w:val="00D46C86"/>
    <w:rsid w:val="00D46D67"/>
    <w:rsid w:val="00D46EBB"/>
    <w:rsid w:val="00D47360"/>
    <w:rsid w:val="00D47557"/>
    <w:rsid w:val="00D5008D"/>
    <w:rsid w:val="00D51042"/>
    <w:rsid w:val="00D513AD"/>
    <w:rsid w:val="00D513BF"/>
    <w:rsid w:val="00D52091"/>
    <w:rsid w:val="00D52564"/>
    <w:rsid w:val="00D52981"/>
    <w:rsid w:val="00D53345"/>
    <w:rsid w:val="00D5383B"/>
    <w:rsid w:val="00D540E3"/>
    <w:rsid w:val="00D547AC"/>
    <w:rsid w:val="00D54A1F"/>
    <w:rsid w:val="00D5506E"/>
    <w:rsid w:val="00D55AAE"/>
    <w:rsid w:val="00D55BE6"/>
    <w:rsid w:val="00D56098"/>
    <w:rsid w:val="00D56D49"/>
    <w:rsid w:val="00D56FEF"/>
    <w:rsid w:val="00D57865"/>
    <w:rsid w:val="00D57E0A"/>
    <w:rsid w:val="00D6080C"/>
    <w:rsid w:val="00D60CD0"/>
    <w:rsid w:val="00D610EF"/>
    <w:rsid w:val="00D613FB"/>
    <w:rsid w:val="00D62DDA"/>
    <w:rsid w:val="00D63683"/>
    <w:rsid w:val="00D63732"/>
    <w:rsid w:val="00D63E9D"/>
    <w:rsid w:val="00D646A3"/>
    <w:rsid w:val="00D653AC"/>
    <w:rsid w:val="00D65466"/>
    <w:rsid w:val="00D65FB4"/>
    <w:rsid w:val="00D66C21"/>
    <w:rsid w:val="00D67206"/>
    <w:rsid w:val="00D67682"/>
    <w:rsid w:val="00D67B8E"/>
    <w:rsid w:val="00D67F96"/>
    <w:rsid w:val="00D70410"/>
    <w:rsid w:val="00D707B4"/>
    <w:rsid w:val="00D70890"/>
    <w:rsid w:val="00D70948"/>
    <w:rsid w:val="00D70A00"/>
    <w:rsid w:val="00D70B64"/>
    <w:rsid w:val="00D70DAB"/>
    <w:rsid w:val="00D72B30"/>
    <w:rsid w:val="00D72F32"/>
    <w:rsid w:val="00D7333B"/>
    <w:rsid w:val="00D735BD"/>
    <w:rsid w:val="00D73CA7"/>
    <w:rsid w:val="00D744FD"/>
    <w:rsid w:val="00D74A21"/>
    <w:rsid w:val="00D76929"/>
    <w:rsid w:val="00D7749E"/>
    <w:rsid w:val="00D77B32"/>
    <w:rsid w:val="00D800FE"/>
    <w:rsid w:val="00D8099F"/>
    <w:rsid w:val="00D81302"/>
    <w:rsid w:val="00D81685"/>
    <w:rsid w:val="00D81C0F"/>
    <w:rsid w:val="00D8346A"/>
    <w:rsid w:val="00D848F4"/>
    <w:rsid w:val="00D84FFD"/>
    <w:rsid w:val="00D850D2"/>
    <w:rsid w:val="00D8558B"/>
    <w:rsid w:val="00D86438"/>
    <w:rsid w:val="00D867FA"/>
    <w:rsid w:val="00D87082"/>
    <w:rsid w:val="00D8795B"/>
    <w:rsid w:val="00D87BAE"/>
    <w:rsid w:val="00D90ADF"/>
    <w:rsid w:val="00D90B2B"/>
    <w:rsid w:val="00D90B8D"/>
    <w:rsid w:val="00D91B7F"/>
    <w:rsid w:val="00D92296"/>
    <w:rsid w:val="00D9249E"/>
    <w:rsid w:val="00D929E2"/>
    <w:rsid w:val="00D932DA"/>
    <w:rsid w:val="00D9341B"/>
    <w:rsid w:val="00D93E2A"/>
    <w:rsid w:val="00D94679"/>
    <w:rsid w:val="00D95342"/>
    <w:rsid w:val="00D9574F"/>
    <w:rsid w:val="00D95965"/>
    <w:rsid w:val="00D95E93"/>
    <w:rsid w:val="00D95EBB"/>
    <w:rsid w:val="00D96980"/>
    <w:rsid w:val="00D96C09"/>
    <w:rsid w:val="00D970F7"/>
    <w:rsid w:val="00D976BC"/>
    <w:rsid w:val="00D97998"/>
    <w:rsid w:val="00DA0385"/>
    <w:rsid w:val="00DA039A"/>
    <w:rsid w:val="00DA1E3D"/>
    <w:rsid w:val="00DA236B"/>
    <w:rsid w:val="00DA2F7D"/>
    <w:rsid w:val="00DA4419"/>
    <w:rsid w:val="00DA44E4"/>
    <w:rsid w:val="00DA4655"/>
    <w:rsid w:val="00DA4A48"/>
    <w:rsid w:val="00DA5B2B"/>
    <w:rsid w:val="00DA5BAC"/>
    <w:rsid w:val="00DA5DC9"/>
    <w:rsid w:val="00DA611A"/>
    <w:rsid w:val="00DA6EA4"/>
    <w:rsid w:val="00DA72D1"/>
    <w:rsid w:val="00DA7F64"/>
    <w:rsid w:val="00DB011D"/>
    <w:rsid w:val="00DB0715"/>
    <w:rsid w:val="00DB10AF"/>
    <w:rsid w:val="00DB2EB9"/>
    <w:rsid w:val="00DB370D"/>
    <w:rsid w:val="00DB3993"/>
    <w:rsid w:val="00DB3DEC"/>
    <w:rsid w:val="00DB4085"/>
    <w:rsid w:val="00DB48CC"/>
    <w:rsid w:val="00DB5189"/>
    <w:rsid w:val="00DB5A98"/>
    <w:rsid w:val="00DB6487"/>
    <w:rsid w:val="00DB64C7"/>
    <w:rsid w:val="00DB657D"/>
    <w:rsid w:val="00DB6643"/>
    <w:rsid w:val="00DB7207"/>
    <w:rsid w:val="00DB73DE"/>
    <w:rsid w:val="00DB760F"/>
    <w:rsid w:val="00DB761C"/>
    <w:rsid w:val="00DB7B71"/>
    <w:rsid w:val="00DB7D7E"/>
    <w:rsid w:val="00DB7E06"/>
    <w:rsid w:val="00DB7E8C"/>
    <w:rsid w:val="00DB7E98"/>
    <w:rsid w:val="00DC0567"/>
    <w:rsid w:val="00DC0608"/>
    <w:rsid w:val="00DC064D"/>
    <w:rsid w:val="00DC0C96"/>
    <w:rsid w:val="00DC14AE"/>
    <w:rsid w:val="00DC1619"/>
    <w:rsid w:val="00DC19EB"/>
    <w:rsid w:val="00DC1B87"/>
    <w:rsid w:val="00DC1D1E"/>
    <w:rsid w:val="00DC26B5"/>
    <w:rsid w:val="00DC26E3"/>
    <w:rsid w:val="00DC281C"/>
    <w:rsid w:val="00DC4935"/>
    <w:rsid w:val="00DC4EE8"/>
    <w:rsid w:val="00DC5003"/>
    <w:rsid w:val="00DC5AAA"/>
    <w:rsid w:val="00DC5AF4"/>
    <w:rsid w:val="00DC5BD7"/>
    <w:rsid w:val="00DC6027"/>
    <w:rsid w:val="00DC613D"/>
    <w:rsid w:val="00DC686F"/>
    <w:rsid w:val="00DC7826"/>
    <w:rsid w:val="00DC7866"/>
    <w:rsid w:val="00DD0796"/>
    <w:rsid w:val="00DD1714"/>
    <w:rsid w:val="00DD19FC"/>
    <w:rsid w:val="00DD2437"/>
    <w:rsid w:val="00DD2462"/>
    <w:rsid w:val="00DD2532"/>
    <w:rsid w:val="00DD2840"/>
    <w:rsid w:val="00DD286B"/>
    <w:rsid w:val="00DD28B3"/>
    <w:rsid w:val="00DD2AFA"/>
    <w:rsid w:val="00DD2F16"/>
    <w:rsid w:val="00DD3496"/>
    <w:rsid w:val="00DD3497"/>
    <w:rsid w:val="00DD398C"/>
    <w:rsid w:val="00DD3BF4"/>
    <w:rsid w:val="00DD3F70"/>
    <w:rsid w:val="00DD4546"/>
    <w:rsid w:val="00DD4D7E"/>
    <w:rsid w:val="00DD4E98"/>
    <w:rsid w:val="00DD5705"/>
    <w:rsid w:val="00DD6068"/>
    <w:rsid w:val="00DD682F"/>
    <w:rsid w:val="00DD68CD"/>
    <w:rsid w:val="00DD68FC"/>
    <w:rsid w:val="00DD6AB8"/>
    <w:rsid w:val="00DD6F4A"/>
    <w:rsid w:val="00DD7CED"/>
    <w:rsid w:val="00DD7CF1"/>
    <w:rsid w:val="00DD7FFD"/>
    <w:rsid w:val="00DE0707"/>
    <w:rsid w:val="00DE088D"/>
    <w:rsid w:val="00DE09EE"/>
    <w:rsid w:val="00DE1E54"/>
    <w:rsid w:val="00DE2530"/>
    <w:rsid w:val="00DE2BCF"/>
    <w:rsid w:val="00DE3437"/>
    <w:rsid w:val="00DE3E12"/>
    <w:rsid w:val="00DE4178"/>
    <w:rsid w:val="00DE429F"/>
    <w:rsid w:val="00DE42F2"/>
    <w:rsid w:val="00DE4590"/>
    <w:rsid w:val="00DE4AA2"/>
    <w:rsid w:val="00DE5096"/>
    <w:rsid w:val="00DE5D29"/>
    <w:rsid w:val="00DE648B"/>
    <w:rsid w:val="00DE670B"/>
    <w:rsid w:val="00DE6EF4"/>
    <w:rsid w:val="00DE7F04"/>
    <w:rsid w:val="00DE7F7A"/>
    <w:rsid w:val="00DF005F"/>
    <w:rsid w:val="00DF0714"/>
    <w:rsid w:val="00DF17C0"/>
    <w:rsid w:val="00DF197A"/>
    <w:rsid w:val="00DF1ED5"/>
    <w:rsid w:val="00DF1F65"/>
    <w:rsid w:val="00DF1F6D"/>
    <w:rsid w:val="00DF29A3"/>
    <w:rsid w:val="00DF4563"/>
    <w:rsid w:val="00DF4F07"/>
    <w:rsid w:val="00DF58AF"/>
    <w:rsid w:val="00DF611E"/>
    <w:rsid w:val="00DF6B24"/>
    <w:rsid w:val="00DF71D0"/>
    <w:rsid w:val="00DF73B9"/>
    <w:rsid w:val="00DF7820"/>
    <w:rsid w:val="00DF7DC6"/>
    <w:rsid w:val="00E000E0"/>
    <w:rsid w:val="00E004AE"/>
    <w:rsid w:val="00E00991"/>
    <w:rsid w:val="00E010DA"/>
    <w:rsid w:val="00E01336"/>
    <w:rsid w:val="00E01736"/>
    <w:rsid w:val="00E017FC"/>
    <w:rsid w:val="00E019FB"/>
    <w:rsid w:val="00E023DB"/>
    <w:rsid w:val="00E02542"/>
    <w:rsid w:val="00E029E7"/>
    <w:rsid w:val="00E02BA1"/>
    <w:rsid w:val="00E02CDB"/>
    <w:rsid w:val="00E0329C"/>
    <w:rsid w:val="00E037AC"/>
    <w:rsid w:val="00E039BC"/>
    <w:rsid w:val="00E04BB2"/>
    <w:rsid w:val="00E0560A"/>
    <w:rsid w:val="00E06115"/>
    <w:rsid w:val="00E0671F"/>
    <w:rsid w:val="00E06CD5"/>
    <w:rsid w:val="00E07330"/>
    <w:rsid w:val="00E07EEB"/>
    <w:rsid w:val="00E10007"/>
    <w:rsid w:val="00E109EC"/>
    <w:rsid w:val="00E10EE4"/>
    <w:rsid w:val="00E11535"/>
    <w:rsid w:val="00E11B5F"/>
    <w:rsid w:val="00E133E1"/>
    <w:rsid w:val="00E142DC"/>
    <w:rsid w:val="00E145CA"/>
    <w:rsid w:val="00E1494F"/>
    <w:rsid w:val="00E14A69"/>
    <w:rsid w:val="00E15629"/>
    <w:rsid w:val="00E159D0"/>
    <w:rsid w:val="00E15DC4"/>
    <w:rsid w:val="00E168E0"/>
    <w:rsid w:val="00E16C43"/>
    <w:rsid w:val="00E201F7"/>
    <w:rsid w:val="00E20718"/>
    <w:rsid w:val="00E208E8"/>
    <w:rsid w:val="00E20A64"/>
    <w:rsid w:val="00E20B83"/>
    <w:rsid w:val="00E20DE0"/>
    <w:rsid w:val="00E20F25"/>
    <w:rsid w:val="00E223BC"/>
    <w:rsid w:val="00E223E6"/>
    <w:rsid w:val="00E2288D"/>
    <w:rsid w:val="00E22AC2"/>
    <w:rsid w:val="00E23A56"/>
    <w:rsid w:val="00E23C11"/>
    <w:rsid w:val="00E246DD"/>
    <w:rsid w:val="00E25319"/>
    <w:rsid w:val="00E255E0"/>
    <w:rsid w:val="00E257C0"/>
    <w:rsid w:val="00E25922"/>
    <w:rsid w:val="00E26959"/>
    <w:rsid w:val="00E27514"/>
    <w:rsid w:val="00E276D7"/>
    <w:rsid w:val="00E278F6"/>
    <w:rsid w:val="00E27D1D"/>
    <w:rsid w:val="00E30832"/>
    <w:rsid w:val="00E30D2F"/>
    <w:rsid w:val="00E30E70"/>
    <w:rsid w:val="00E31092"/>
    <w:rsid w:val="00E31509"/>
    <w:rsid w:val="00E32556"/>
    <w:rsid w:val="00E32B25"/>
    <w:rsid w:val="00E334FC"/>
    <w:rsid w:val="00E337CA"/>
    <w:rsid w:val="00E3419A"/>
    <w:rsid w:val="00E35DB4"/>
    <w:rsid w:val="00E37227"/>
    <w:rsid w:val="00E376A0"/>
    <w:rsid w:val="00E376A7"/>
    <w:rsid w:val="00E37FB3"/>
    <w:rsid w:val="00E40BBF"/>
    <w:rsid w:val="00E41C47"/>
    <w:rsid w:val="00E4242D"/>
    <w:rsid w:val="00E42C79"/>
    <w:rsid w:val="00E435FA"/>
    <w:rsid w:val="00E4368B"/>
    <w:rsid w:val="00E43D9C"/>
    <w:rsid w:val="00E43E10"/>
    <w:rsid w:val="00E43ED0"/>
    <w:rsid w:val="00E43F1B"/>
    <w:rsid w:val="00E44097"/>
    <w:rsid w:val="00E44411"/>
    <w:rsid w:val="00E4452F"/>
    <w:rsid w:val="00E4456F"/>
    <w:rsid w:val="00E4471F"/>
    <w:rsid w:val="00E449ED"/>
    <w:rsid w:val="00E44F11"/>
    <w:rsid w:val="00E4541B"/>
    <w:rsid w:val="00E45764"/>
    <w:rsid w:val="00E46DBB"/>
    <w:rsid w:val="00E479F3"/>
    <w:rsid w:val="00E47C21"/>
    <w:rsid w:val="00E50A5C"/>
    <w:rsid w:val="00E511CA"/>
    <w:rsid w:val="00E52250"/>
    <w:rsid w:val="00E536D4"/>
    <w:rsid w:val="00E53FBE"/>
    <w:rsid w:val="00E5417C"/>
    <w:rsid w:val="00E5475C"/>
    <w:rsid w:val="00E550FE"/>
    <w:rsid w:val="00E567CA"/>
    <w:rsid w:val="00E56C3A"/>
    <w:rsid w:val="00E574FF"/>
    <w:rsid w:val="00E576A9"/>
    <w:rsid w:val="00E604D8"/>
    <w:rsid w:val="00E60E25"/>
    <w:rsid w:val="00E614CE"/>
    <w:rsid w:val="00E61542"/>
    <w:rsid w:val="00E617A6"/>
    <w:rsid w:val="00E617F6"/>
    <w:rsid w:val="00E61883"/>
    <w:rsid w:val="00E61CE1"/>
    <w:rsid w:val="00E62445"/>
    <w:rsid w:val="00E62D0C"/>
    <w:rsid w:val="00E64D05"/>
    <w:rsid w:val="00E658C3"/>
    <w:rsid w:val="00E65A32"/>
    <w:rsid w:val="00E65FB2"/>
    <w:rsid w:val="00E668B6"/>
    <w:rsid w:val="00E6697A"/>
    <w:rsid w:val="00E66FF4"/>
    <w:rsid w:val="00E6733F"/>
    <w:rsid w:val="00E67519"/>
    <w:rsid w:val="00E70B0A"/>
    <w:rsid w:val="00E70FA6"/>
    <w:rsid w:val="00E71509"/>
    <w:rsid w:val="00E71B8B"/>
    <w:rsid w:val="00E72083"/>
    <w:rsid w:val="00E72204"/>
    <w:rsid w:val="00E723B8"/>
    <w:rsid w:val="00E72A4C"/>
    <w:rsid w:val="00E72E19"/>
    <w:rsid w:val="00E7321D"/>
    <w:rsid w:val="00E7329A"/>
    <w:rsid w:val="00E733A9"/>
    <w:rsid w:val="00E73474"/>
    <w:rsid w:val="00E737A0"/>
    <w:rsid w:val="00E738CE"/>
    <w:rsid w:val="00E73C99"/>
    <w:rsid w:val="00E7446A"/>
    <w:rsid w:val="00E7460D"/>
    <w:rsid w:val="00E74CE7"/>
    <w:rsid w:val="00E74F1B"/>
    <w:rsid w:val="00E75484"/>
    <w:rsid w:val="00E754BF"/>
    <w:rsid w:val="00E75F8B"/>
    <w:rsid w:val="00E77A81"/>
    <w:rsid w:val="00E82499"/>
    <w:rsid w:val="00E827D9"/>
    <w:rsid w:val="00E82B2A"/>
    <w:rsid w:val="00E82BCE"/>
    <w:rsid w:val="00E82C40"/>
    <w:rsid w:val="00E82FF5"/>
    <w:rsid w:val="00E83659"/>
    <w:rsid w:val="00E83886"/>
    <w:rsid w:val="00E83A22"/>
    <w:rsid w:val="00E83C07"/>
    <w:rsid w:val="00E83EE9"/>
    <w:rsid w:val="00E84101"/>
    <w:rsid w:val="00E84533"/>
    <w:rsid w:val="00E84A6B"/>
    <w:rsid w:val="00E85766"/>
    <w:rsid w:val="00E8583E"/>
    <w:rsid w:val="00E85D44"/>
    <w:rsid w:val="00E86D74"/>
    <w:rsid w:val="00E8743A"/>
    <w:rsid w:val="00E87D12"/>
    <w:rsid w:val="00E87F4E"/>
    <w:rsid w:val="00E87FF5"/>
    <w:rsid w:val="00E908F5"/>
    <w:rsid w:val="00E91127"/>
    <w:rsid w:val="00E91C7F"/>
    <w:rsid w:val="00E927BF"/>
    <w:rsid w:val="00E927E5"/>
    <w:rsid w:val="00E93474"/>
    <w:rsid w:val="00E9395D"/>
    <w:rsid w:val="00E93BF4"/>
    <w:rsid w:val="00E93CBF"/>
    <w:rsid w:val="00E93EC0"/>
    <w:rsid w:val="00E9474C"/>
    <w:rsid w:val="00E947B1"/>
    <w:rsid w:val="00E94C98"/>
    <w:rsid w:val="00E95017"/>
    <w:rsid w:val="00E952D7"/>
    <w:rsid w:val="00E959D6"/>
    <w:rsid w:val="00E95AC6"/>
    <w:rsid w:val="00E95BF1"/>
    <w:rsid w:val="00E95F36"/>
    <w:rsid w:val="00E96287"/>
    <w:rsid w:val="00E968D1"/>
    <w:rsid w:val="00E96BAE"/>
    <w:rsid w:val="00E96DCD"/>
    <w:rsid w:val="00E96F1A"/>
    <w:rsid w:val="00E9702E"/>
    <w:rsid w:val="00E97682"/>
    <w:rsid w:val="00EA0B39"/>
    <w:rsid w:val="00EA0EAC"/>
    <w:rsid w:val="00EA1374"/>
    <w:rsid w:val="00EA162D"/>
    <w:rsid w:val="00EA2842"/>
    <w:rsid w:val="00EA3C8D"/>
    <w:rsid w:val="00EA40B4"/>
    <w:rsid w:val="00EA4370"/>
    <w:rsid w:val="00EA4678"/>
    <w:rsid w:val="00EA4765"/>
    <w:rsid w:val="00EA5333"/>
    <w:rsid w:val="00EA5B83"/>
    <w:rsid w:val="00EA5D8E"/>
    <w:rsid w:val="00EA6107"/>
    <w:rsid w:val="00EA6425"/>
    <w:rsid w:val="00EA6D56"/>
    <w:rsid w:val="00EA6DE9"/>
    <w:rsid w:val="00EA73AB"/>
    <w:rsid w:val="00EA7D7B"/>
    <w:rsid w:val="00EB0221"/>
    <w:rsid w:val="00EB02E2"/>
    <w:rsid w:val="00EB0744"/>
    <w:rsid w:val="00EB086E"/>
    <w:rsid w:val="00EB1FB1"/>
    <w:rsid w:val="00EB2331"/>
    <w:rsid w:val="00EB2656"/>
    <w:rsid w:val="00EB31B1"/>
    <w:rsid w:val="00EB3CB7"/>
    <w:rsid w:val="00EB4652"/>
    <w:rsid w:val="00EB625E"/>
    <w:rsid w:val="00EB6950"/>
    <w:rsid w:val="00EB6990"/>
    <w:rsid w:val="00EB6EF0"/>
    <w:rsid w:val="00EB7497"/>
    <w:rsid w:val="00EB7547"/>
    <w:rsid w:val="00EC05B1"/>
    <w:rsid w:val="00EC06F2"/>
    <w:rsid w:val="00EC073B"/>
    <w:rsid w:val="00EC0B75"/>
    <w:rsid w:val="00EC0CFB"/>
    <w:rsid w:val="00EC10E1"/>
    <w:rsid w:val="00EC1706"/>
    <w:rsid w:val="00EC20AA"/>
    <w:rsid w:val="00EC2322"/>
    <w:rsid w:val="00EC2B20"/>
    <w:rsid w:val="00EC38D3"/>
    <w:rsid w:val="00EC4354"/>
    <w:rsid w:val="00EC45FB"/>
    <w:rsid w:val="00EC4784"/>
    <w:rsid w:val="00EC49B0"/>
    <w:rsid w:val="00EC4E6E"/>
    <w:rsid w:val="00EC508E"/>
    <w:rsid w:val="00EC5096"/>
    <w:rsid w:val="00EC66F8"/>
    <w:rsid w:val="00EC6728"/>
    <w:rsid w:val="00EC75D2"/>
    <w:rsid w:val="00EC7A24"/>
    <w:rsid w:val="00EC7D0A"/>
    <w:rsid w:val="00ED0235"/>
    <w:rsid w:val="00ED0615"/>
    <w:rsid w:val="00ED079F"/>
    <w:rsid w:val="00ED08D9"/>
    <w:rsid w:val="00ED0963"/>
    <w:rsid w:val="00ED0EC8"/>
    <w:rsid w:val="00ED127E"/>
    <w:rsid w:val="00ED1463"/>
    <w:rsid w:val="00ED1964"/>
    <w:rsid w:val="00ED2771"/>
    <w:rsid w:val="00ED33FE"/>
    <w:rsid w:val="00ED3761"/>
    <w:rsid w:val="00ED4B88"/>
    <w:rsid w:val="00ED50E5"/>
    <w:rsid w:val="00ED5386"/>
    <w:rsid w:val="00ED5CB3"/>
    <w:rsid w:val="00ED66A6"/>
    <w:rsid w:val="00ED6C82"/>
    <w:rsid w:val="00ED7017"/>
    <w:rsid w:val="00ED708E"/>
    <w:rsid w:val="00EE0067"/>
    <w:rsid w:val="00EE187B"/>
    <w:rsid w:val="00EE189B"/>
    <w:rsid w:val="00EE19BD"/>
    <w:rsid w:val="00EE2898"/>
    <w:rsid w:val="00EE2AE3"/>
    <w:rsid w:val="00EE3147"/>
    <w:rsid w:val="00EE32DA"/>
    <w:rsid w:val="00EE3630"/>
    <w:rsid w:val="00EE36E7"/>
    <w:rsid w:val="00EE3825"/>
    <w:rsid w:val="00EE39E8"/>
    <w:rsid w:val="00EE39FC"/>
    <w:rsid w:val="00EE3E77"/>
    <w:rsid w:val="00EE4DEB"/>
    <w:rsid w:val="00EE570D"/>
    <w:rsid w:val="00EE5AB5"/>
    <w:rsid w:val="00EE5CEE"/>
    <w:rsid w:val="00EE5DAE"/>
    <w:rsid w:val="00EE6E97"/>
    <w:rsid w:val="00EE71F8"/>
    <w:rsid w:val="00EE74CE"/>
    <w:rsid w:val="00EE7616"/>
    <w:rsid w:val="00EF0216"/>
    <w:rsid w:val="00EF027A"/>
    <w:rsid w:val="00EF09A8"/>
    <w:rsid w:val="00EF12FC"/>
    <w:rsid w:val="00EF15A6"/>
    <w:rsid w:val="00EF160A"/>
    <w:rsid w:val="00EF194F"/>
    <w:rsid w:val="00EF1B6D"/>
    <w:rsid w:val="00EF1C4B"/>
    <w:rsid w:val="00EF1F10"/>
    <w:rsid w:val="00EF34B6"/>
    <w:rsid w:val="00EF3A13"/>
    <w:rsid w:val="00EF3C62"/>
    <w:rsid w:val="00EF3DBA"/>
    <w:rsid w:val="00EF3E99"/>
    <w:rsid w:val="00EF46D7"/>
    <w:rsid w:val="00EF4C35"/>
    <w:rsid w:val="00EF58EB"/>
    <w:rsid w:val="00EF5F03"/>
    <w:rsid w:val="00EF61A8"/>
    <w:rsid w:val="00EF7AA6"/>
    <w:rsid w:val="00EF7B32"/>
    <w:rsid w:val="00EF7C38"/>
    <w:rsid w:val="00EF7EFE"/>
    <w:rsid w:val="00F002CC"/>
    <w:rsid w:val="00F01B45"/>
    <w:rsid w:val="00F01B87"/>
    <w:rsid w:val="00F0275C"/>
    <w:rsid w:val="00F02767"/>
    <w:rsid w:val="00F028BA"/>
    <w:rsid w:val="00F02D3E"/>
    <w:rsid w:val="00F04005"/>
    <w:rsid w:val="00F0401C"/>
    <w:rsid w:val="00F043DD"/>
    <w:rsid w:val="00F050BF"/>
    <w:rsid w:val="00F057D3"/>
    <w:rsid w:val="00F05C30"/>
    <w:rsid w:val="00F06377"/>
    <w:rsid w:val="00F06577"/>
    <w:rsid w:val="00F06746"/>
    <w:rsid w:val="00F0686E"/>
    <w:rsid w:val="00F06ED1"/>
    <w:rsid w:val="00F071F6"/>
    <w:rsid w:val="00F07692"/>
    <w:rsid w:val="00F07A19"/>
    <w:rsid w:val="00F100B1"/>
    <w:rsid w:val="00F10461"/>
    <w:rsid w:val="00F10801"/>
    <w:rsid w:val="00F1137E"/>
    <w:rsid w:val="00F1158D"/>
    <w:rsid w:val="00F118CA"/>
    <w:rsid w:val="00F11BC5"/>
    <w:rsid w:val="00F1214A"/>
    <w:rsid w:val="00F138BC"/>
    <w:rsid w:val="00F14F93"/>
    <w:rsid w:val="00F1685C"/>
    <w:rsid w:val="00F1734C"/>
    <w:rsid w:val="00F17640"/>
    <w:rsid w:val="00F178E7"/>
    <w:rsid w:val="00F20022"/>
    <w:rsid w:val="00F2005C"/>
    <w:rsid w:val="00F20F81"/>
    <w:rsid w:val="00F21410"/>
    <w:rsid w:val="00F21509"/>
    <w:rsid w:val="00F21ABE"/>
    <w:rsid w:val="00F21EA4"/>
    <w:rsid w:val="00F2207B"/>
    <w:rsid w:val="00F22498"/>
    <w:rsid w:val="00F22766"/>
    <w:rsid w:val="00F22E92"/>
    <w:rsid w:val="00F2337E"/>
    <w:rsid w:val="00F247DC"/>
    <w:rsid w:val="00F24934"/>
    <w:rsid w:val="00F24D02"/>
    <w:rsid w:val="00F24D61"/>
    <w:rsid w:val="00F2535B"/>
    <w:rsid w:val="00F2575D"/>
    <w:rsid w:val="00F25F07"/>
    <w:rsid w:val="00F25FB1"/>
    <w:rsid w:val="00F263D4"/>
    <w:rsid w:val="00F26A09"/>
    <w:rsid w:val="00F26FF9"/>
    <w:rsid w:val="00F27087"/>
    <w:rsid w:val="00F278C4"/>
    <w:rsid w:val="00F27CB2"/>
    <w:rsid w:val="00F302B4"/>
    <w:rsid w:val="00F30B7D"/>
    <w:rsid w:val="00F30C21"/>
    <w:rsid w:val="00F31245"/>
    <w:rsid w:val="00F3205E"/>
    <w:rsid w:val="00F32B7F"/>
    <w:rsid w:val="00F3403B"/>
    <w:rsid w:val="00F347B3"/>
    <w:rsid w:val="00F3488D"/>
    <w:rsid w:val="00F35FB7"/>
    <w:rsid w:val="00F36684"/>
    <w:rsid w:val="00F374AE"/>
    <w:rsid w:val="00F37A2B"/>
    <w:rsid w:val="00F40636"/>
    <w:rsid w:val="00F40A40"/>
    <w:rsid w:val="00F40AC8"/>
    <w:rsid w:val="00F40CCE"/>
    <w:rsid w:val="00F413AE"/>
    <w:rsid w:val="00F42189"/>
    <w:rsid w:val="00F421AB"/>
    <w:rsid w:val="00F4259D"/>
    <w:rsid w:val="00F42628"/>
    <w:rsid w:val="00F42742"/>
    <w:rsid w:val="00F42B0F"/>
    <w:rsid w:val="00F42FA4"/>
    <w:rsid w:val="00F432E7"/>
    <w:rsid w:val="00F43827"/>
    <w:rsid w:val="00F440B0"/>
    <w:rsid w:val="00F441AF"/>
    <w:rsid w:val="00F44642"/>
    <w:rsid w:val="00F4497C"/>
    <w:rsid w:val="00F44BFD"/>
    <w:rsid w:val="00F4549A"/>
    <w:rsid w:val="00F4560B"/>
    <w:rsid w:val="00F4575A"/>
    <w:rsid w:val="00F45EEE"/>
    <w:rsid w:val="00F45EF5"/>
    <w:rsid w:val="00F46029"/>
    <w:rsid w:val="00F464A9"/>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5AB4"/>
    <w:rsid w:val="00F5610C"/>
    <w:rsid w:val="00F57F1E"/>
    <w:rsid w:val="00F6031D"/>
    <w:rsid w:val="00F603C3"/>
    <w:rsid w:val="00F60762"/>
    <w:rsid w:val="00F60E1A"/>
    <w:rsid w:val="00F60E3B"/>
    <w:rsid w:val="00F610C0"/>
    <w:rsid w:val="00F61159"/>
    <w:rsid w:val="00F643EE"/>
    <w:rsid w:val="00F64AAF"/>
    <w:rsid w:val="00F650B7"/>
    <w:rsid w:val="00F65514"/>
    <w:rsid w:val="00F6559E"/>
    <w:rsid w:val="00F6598B"/>
    <w:rsid w:val="00F65B69"/>
    <w:rsid w:val="00F66919"/>
    <w:rsid w:val="00F66A2C"/>
    <w:rsid w:val="00F66A8E"/>
    <w:rsid w:val="00F676D6"/>
    <w:rsid w:val="00F67A61"/>
    <w:rsid w:val="00F70640"/>
    <w:rsid w:val="00F714B4"/>
    <w:rsid w:val="00F71B24"/>
    <w:rsid w:val="00F71B4A"/>
    <w:rsid w:val="00F7266F"/>
    <w:rsid w:val="00F72781"/>
    <w:rsid w:val="00F729B3"/>
    <w:rsid w:val="00F72CA1"/>
    <w:rsid w:val="00F72E65"/>
    <w:rsid w:val="00F746F5"/>
    <w:rsid w:val="00F75018"/>
    <w:rsid w:val="00F75717"/>
    <w:rsid w:val="00F7696D"/>
    <w:rsid w:val="00F77D6C"/>
    <w:rsid w:val="00F8034D"/>
    <w:rsid w:val="00F80851"/>
    <w:rsid w:val="00F8111A"/>
    <w:rsid w:val="00F82470"/>
    <w:rsid w:val="00F82574"/>
    <w:rsid w:val="00F827BE"/>
    <w:rsid w:val="00F82AB3"/>
    <w:rsid w:val="00F82CA6"/>
    <w:rsid w:val="00F83026"/>
    <w:rsid w:val="00F830C4"/>
    <w:rsid w:val="00F83297"/>
    <w:rsid w:val="00F83310"/>
    <w:rsid w:val="00F845A4"/>
    <w:rsid w:val="00F8519A"/>
    <w:rsid w:val="00F86525"/>
    <w:rsid w:val="00F869E9"/>
    <w:rsid w:val="00F87420"/>
    <w:rsid w:val="00F8752F"/>
    <w:rsid w:val="00F8759E"/>
    <w:rsid w:val="00F8782E"/>
    <w:rsid w:val="00F90564"/>
    <w:rsid w:val="00F91327"/>
    <w:rsid w:val="00F91343"/>
    <w:rsid w:val="00F9169D"/>
    <w:rsid w:val="00F918C9"/>
    <w:rsid w:val="00F91D36"/>
    <w:rsid w:val="00F9258F"/>
    <w:rsid w:val="00F9302F"/>
    <w:rsid w:val="00F9380E"/>
    <w:rsid w:val="00F93846"/>
    <w:rsid w:val="00F93C69"/>
    <w:rsid w:val="00F94658"/>
    <w:rsid w:val="00F94E0C"/>
    <w:rsid w:val="00F94E5F"/>
    <w:rsid w:val="00F9529C"/>
    <w:rsid w:val="00F95CF6"/>
    <w:rsid w:val="00F9605C"/>
    <w:rsid w:val="00F9615F"/>
    <w:rsid w:val="00F97207"/>
    <w:rsid w:val="00F97DFC"/>
    <w:rsid w:val="00FA035E"/>
    <w:rsid w:val="00FA15F3"/>
    <w:rsid w:val="00FA17F5"/>
    <w:rsid w:val="00FA240E"/>
    <w:rsid w:val="00FA253B"/>
    <w:rsid w:val="00FA2A81"/>
    <w:rsid w:val="00FA2EDA"/>
    <w:rsid w:val="00FA4151"/>
    <w:rsid w:val="00FA44C2"/>
    <w:rsid w:val="00FA47A5"/>
    <w:rsid w:val="00FA4CD0"/>
    <w:rsid w:val="00FA5291"/>
    <w:rsid w:val="00FA531E"/>
    <w:rsid w:val="00FA65FE"/>
    <w:rsid w:val="00FA6F7A"/>
    <w:rsid w:val="00FA7113"/>
    <w:rsid w:val="00FA71A7"/>
    <w:rsid w:val="00FA74A2"/>
    <w:rsid w:val="00FA76AF"/>
    <w:rsid w:val="00FA7878"/>
    <w:rsid w:val="00FA7A14"/>
    <w:rsid w:val="00FA7CCF"/>
    <w:rsid w:val="00FB06AC"/>
    <w:rsid w:val="00FB06D7"/>
    <w:rsid w:val="00FB07CA"/>
    <w:rsid w:val="00FB0C26"/>
    <w:rsid w:val="00FB16B3"/>
    <w:rsid w:val="00FB1C0F"/>
    <w:rsid w:val="00FB2051"/>
    <w:rsid w:val="00FB25DA"/>
    <w:rsid w:val="00FB2DBD"/>
    <w:rsid w:val="00FB3759"/>
    <w:rsid w:val="00FB3935"/>
    <w:rsid w:val="00FB39FD"/>
    <w:rsid w:val="00FB4F07"/>
    <w:rsid w:val="00FB52B0"/>
    <w:rsid w:val="00FB5540"/>
    <w:rsid w:val="00FB5C01"/>
    <w:rsid w:val="00FB5E95"/>
    <w:rsid w:val="00FB6051"/>
    <w:rsid w:val="00FB65F0"/>
    <w:rsid w:val="00FB6601"/>
    <w:rsid w:val="00FB775F"/>
    <w:rsid w:val="00FB7931"/>
    <w:rsid w:val="00FB7C79"/>
    <w:rsid w:val="00FB7CC0"/>
    <w:rsid w:val="00FC0129"/>
    <w:rsid w:val="00FC03A2"/>
    <w:rsid w:val="00FC085B"/>
    <w:rsid w:val="00FC0906"/>
    <w:rsid w:val="00FC10DD"/>
    <w:rsid w:val="00FC240A"/>
    <w:rsid w:val="00FC24C1"/>
    <w:rsid w:val="00FC2763"/>
    <w:rsid w:val="00FC276B"/>
    <w:rsid w:val="00FC290E"/>
    <w:rsid w:val="00FC386D"/>
    <w:rsid w:val="00FC3BC8"/>
    <w:rsid w:val="00FC4081"/>
    <w:rsid w:val="00FC4748"/>
    <w:rsid w:val="00FC54FB"/>
    <w:rsid w:val="00FC568E"/>
    <w:rsid w:val="00FC5793"/>
    <w:rsid w:val="00FC6D78"/>
    <w:rsid w:val="00FC6FC3"/>
    <w:rsid w:val="00FC7045"/>
    <w:rsid w:val="00FC7154"/>
    <w:rsid w:val="00FC7608"/>
    <w:rsid w:val="00FC7869"/>
    <w:rsid w:val="00FD0120"/>
    <w:rsid w:val="00FD0488"/>
    <w:rsid w:val="00FD0881"/>
    <w:rsid w:val="00FD111A"/>
    <w:rsid w:val="00FD2FE5"/>
    <w:rsid w:val="00FD34C2"/>
    <w:rsid w:val="00FD4640"/>
    <w:rsid w:val="00FD4879"/>
    <w:rsid w:val="00FD5952"/>
    <w:rsid w:val="00FD6864"/>
    <w:rsid w:val="00FD7285"/>
    <w:rsid w:val="00FD7359"/>
    <w:rsid w:val="00FD73EE"/>
    <w:rsid w:val="00FD762B"/>
    <w:rsid w:val="00FD76E8"/>
    <w:rsid w:val="00FD7DE8"/>
    <w:rsid w:val="00FD7F95"/>
    <w:rsid w:val="00FE0405"/>
    <w:rsid w:val="00FE04B9"/>
    <w:rsid w:val="00FE07A2"/>
    <w:rsid w:val="00FE0838"/>
    <w:rsid w:val="00FE0A65"/>
    <w:rsid w:val="00FE1157"/>
    <w:rsid w:val="00FE2DEE"/>
    <w:rsid w:val="00FE2EA8"/>
    <w:rsid w:val="00FE3D10"/>
    <w:rsid w:val="00FE5067"/>
    <w:rsid w:val="00FE5174"/>
    <w:rsid w:val="00FE6D1C"/>
    <w:rsid w:val="00FE6E06"/>
    <w:rsid w:val="00FE6F91"/>
    <w:rsid w:val="00FE702E"/>
    <w:rsid w:val="00FE7275"/>
    <w:rsid w:val="00FE78B2"/>
    <w:rsid w:val="00FF038D"/>
    <w:rsid w:val="00FF0D8E"/>
    <w:rsid w:val="00FF1320"/>
    <w:rsid w:val="00FF2D9B"/>
    <w:rsid w:val="00FF30C9"/>
    <w:rsid w:val="00FF4DCF"/>
    <w:rsid w:val="00FF4DE3"/>
    <w:rsid w:val="00FF4FBB"/>
    <w:rsid w:val="00FF53DC"/>
    <w:rsid w:val="00FF559C"/>
    <w:rsid w:val="00FF64BD"/>
    <w:rsid w:val="00FF6DBC"/>
    <w:rsid w:val="00FF6E86"/>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paragraph" w:styleId="1">
    <w:name w:val="heading 1"/>
    <w:basedOn w:val="a"/>
    <w:next w:val="a"/>
    <w:link w:val="10"/>
    <w:uiPriority w:val="9"/>
    <w:qFormat/>
    <w:rsid w:val="00942C8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27E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27E1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 w:type="character" w:styleId="af6">
    <w:name w:val="page number"/>
    <w:basedOn w:val="a0"/>
    <w:uiPriority w:val="99"/>
    <w:semiHidden/>
    <w:unhideWhenUsed/>
    <w:rsid w:val="00942C81"/>
  </w:style>
  <w:style w:type="character" w:styleId="af7">
    <w:name w:val="line number"/>
    <w:basedOn w:val="a0"/>
    <w:uiPriority w:val="99"/>
    <w:semiHidden/>
    <w:unhideWhenUsed/>
    <w:rsid w:val="00942C81"/>
  </w:style>
  <w:style w:type="paragraph" w:customStyle="1" w:styleId="report1">
    <w:name w:val="report 1"/>
    <w:basedOn w:val="1"/>
    <w:next w:val="a"/>
    <w:link w:val="report10"/>
    <w:qFormat/>
    <w:rsid w:val="00942C81"/>
    <w:pPr>
      <w:spacing w:beforeLines="50" w:before="50" w:afterLines="50" w:after="50" w:line="360" w:lineRule="auto"/>
      <w:jc w:val="left"/>
    </w:pPr>
    <w:rPr>
      <w:rFonts w:ascii="Times New Roman" w:eastAsia="Times New Roman" w:hAnsi="Times New Roman"/>
      <w:bCs w:val="0"/>
      <w:sz w:val="28"/>
      <w:szCs w:val="24"/>
    </w:rPr>
  </w:style>
  <w:style w:type="character" w:customStyle="1" w:styleId="report10">
    <w:name w:val="report 1 字符"/>
    <w:basedOn w:val="a0"/>
    <w:link w:val="report1"/>
    <w:rsid w:val="00942C81"/>
    <w:rPr>
      <w:rFonts w:ascii="Times New Roman" w:eastAsia="Times New Roman" w:hAnsi="Times New Roman"/>
      <w:b/>
      <w:kern w:val="44"/>
      <w:sz w:val="28"/>
    </w:rPr>
  </w:style>
  <w:style w:type="character" w:customStyle="1" w:styleId="10">
    <w:name w:val="标题 1 字符"/>
    <w:basedOn w:val="a0"/>
    <w:link w:val="1"/>
    <w:uiPriority w:val="9"/>
    <w:rsid w:val="00942C81"/>
    <w:rPr>
      <w:b/>
      <w:bCs/>
      <w:kern w:val="44"/>
      <w:sz w:val="44"/>
      <w:szCs w:val="44"/>
    </w:rPr>
  </w:style>
  <w:style w:type="paragraph" w:customStyle="1" w:styleId="report2">
    <w:name w:val="report 2"/>
    <w:basedOn w:val="2"/>
    <w:next w:val="a"/>
    <w:link w:val="report20"/>
    <w:qFormat/>
    <w:rsid w:val="00A27E1B"/>
    <w:pPr>
      <w:spacing w:beforeLines="50" w:before="156" w:afterLines="50" w:after="156" w:line="360" w:lineRule="auto"/>
      <w:jc w:val="left"/>
    </w:pPr>
    <w:rPr>
      <w:rFonts w:ascii="Times New Roman" w:eastAsia="Times New Roman" w:hAnsi="Times New Roman"/>
      <w:bCs w:val="0"/>
      <w:sz w:val="28"/>
      <w:szCs w:val="24"/>
    </w:rPr>
  </w:style>
  <w:style w:type="character" w:customStyle="1" w:styleId="report20">
    <w:name w:val="report 2 字符"/>
    <w:basedOn w:val="a0"/>
    <w:link w:val="report2"/>
    <w:rsid w:val="00A27E1B"/>
    <w:rPr>
      <w:rFonts w:ascii="Times New Roman" w:eastAsia="Times New Roman" w:hAnsi="Times New Roman" w:cstheme="majorBidi"/>
      <w:b/>
      <w:sz w:val="28"/>
    </w:rPr>
  </w:style>
  <w:style w:type="character" w:customStyle="1" w:styleId="20">
    <w:name w:val="标题 2 字符"/>
    <w:basedOn w:val="a0"/>
    <w:link w:val="2"/>
    <w:uiPriority w:val="9"/>
    <w:semiHidden/>
    <w:rsid w:val="00A27E1B"/>
    <w:rPr>
      <w:rFonts w:asciiTheme="majorHAnsi" w:eastAsiaTheme="majorEastAsia" w:hAnsiTheme="majorHAnsi" w:cstheme="majorBidi"/>
      <w:b/>
      <w:bCs/>
      <w:sz w:val="32"/>
      <w:szCs w:val="32"/>
    </w:rPr>
  </w:style>
  <w:style w:type="paragraph" w:customStyle="1" w:styleId="report3">
    <w:name w:val="report 3"/>
    <w:basedOn w:val="3"/>
    <w:next w:val="a"/>
    <w:link w:val="report30"/>
    <w:qFormat/>
    <w:rsid w:val="00A27E1B"/>
    <w:pPr>
      <w:spacing w:beforeLines="50" w:before="50" w:afterLines="50" w:after="50" w:line="360" w:lineRule="auto"/>
      <w:ind w:firstLineChars="200" w:firstLine="200"/>
    </w:pPr>
    <w:rPr>
      <w:rFonts w:ascii="Times New Roman" w:eastAsia="Times New Roman" w:hAnsi="Times New Roman"/>
      <w:bCs w:val="0"/>
      <w:sz w:val="24"/>
      <w:szCs w:val="24"/>
    </w:rPr>
  </w:style>
  <w:style w:type="character" w:customStyle="1" w:styleId="report30">
    <w:name w:val="report 3 字符"/>
    <w:basedOn w:val="a0"/>
    <w:link w:val="report3"/>
    <w:rsid w:val="00A27E1B"/>
    <w:rPr>
      <w:rFonts w:ascii="Times New Roman" w:eastAsia="Times New Roman" w:hAnsi="Times New Roman"/>
      <w:b/>
      <w:sz w:val="24"/>
    </w:rPr>
  </w:style>
  <w:style w:type="character" w:customStyle="1" w:styleId="30">
    <w:name w:val="标题 3 字符"/>
    <w:basedOn w:val="a0"/>
    <w:link w:val="3"/>
    <w:uiPriority w:val="9"/>
    <w:semiHidden/>
    <w:rsid w:val="00A27E1B"/>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0705182">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33411360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6376249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3782573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058279540">
      <w:bodyDiv w:val="1"/>
      <w:marLeft w:val="0"/>
      <w:marRight w:val="0"/>
      <w:marTop w:val="0"/>
      <w:marBottom w:val="0"/>
      <w:divBdr>
        <w:top w:val="none" w:sz="0" w:space="0" w:color="auto"/>
        <w:left w:val="none" w:sz="0" w:space="0" w:color="auto"/>
        <w:bottom w:val="none" w:sz="0" w:space="0" w:color="auto"/>
        <w:right w:val="none" w:sz="0" w:space="0" w:color="auto"/>
      </w:divBdr>
    </w:div>
    <w:div w:id="1077092939">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5903609">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436062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518763979">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701663189">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843</TotalTime>
  <Pages>37</Pages>
  <Words>13959</Words>
  <Characters>79568</Characters>
  <Application>Microsoft Office Word</Application>
  <DocSecurity>0</DocSecurity>
  <Lines>663</Lines>
  <Paragraphs>186</Paragraphs>
  <ScaleCrop>false</ScaleCrop>
  <Company/>
  <LinksUpToDate>false</LinksUpToDate>
  <CharactersWithSpaces>93341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324</cp:revision>
  <dcterms:created xsi:type="dcterms:W3CDTF">2025-07-30T12:14:00Z</dcterms:created>
  <dcterms:modified xsi:type="dcterms:W3CDTF">2025-08-03T11:36:00Z</dcterms:modified>
</cp:coreProperties>
</file>