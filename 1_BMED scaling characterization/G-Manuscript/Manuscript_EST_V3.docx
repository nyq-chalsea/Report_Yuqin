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2F704F" w14:textId="72A42169" w:rsidR="00942C81" w:rsidRDefault="00827F81" w:rsidP="00942C81">
      <w:pPr>
        <w:spacing w:line="360" w:lineRule="auto"/>
        <w:jc w:val="center"/>
        <w:rPr>
          <w:rFonts w:ascii="Times New Roman" w:hAnsi="Times New Roman" w:cstheme="majorBidi"/>
          <w:b/>
          <w:color w:val="000000" w:themeColor="text1"/>
          <w:spacing w:val="-10"/>
          <w:kern w:val="28"/>
          <w:sz w:val="28"/>
          <w:szCs w:val="48"/>
          <w14:ligatures w14:val="standardContextual"/>
        </w:rPr>
      </w:pPr>
      <w:bookmarkStart w:id="0" w:name="_Hlk172194314"/>
      <w:bookmarkEnd w:id="0"/>
      <w:r w:rsidRPr="00942C81">
        <w:rPr>
          <w:rFonts w:ascii="Times New Roman" w:hAnsi="Times New Roman" w:cstheme="majorBidi"/>
          <w:b/>
          <w:color w:val="000000" w:themeColor="text1"/>
          <w:spacing w:val="-10"/>
          <w:kern w:val="28"/>
          <w:sz w:val="28"/>
          <w:szCs w:val="48"/>
          <w14:ligatures w14:val="standardContextual"/>
        </w:rPr>
        <w:t>Impact of Ion Transport on Membrane Scaling in Bipolar Membrane Electrodialysis</w:t>
      </w:r>
    </w:p>
    <w:p w14:paraId="030A06FC" w14:textId="77777777" w:rsidR="00942C81" w:rsidRPr="00942C81" w:rsidRDefault="00942C81" w:rsidP="00942C81">
      <w:pPr>
        <w:jc w:val="center"/>
        <w:rPr>
          <w:rFonts w:ascii="Times New Roman" w:hAnsi="Times New Roman" w:cstheme="majorBidi"/>
          <w:b/>
          <w:color w:val="000000" w:themeColor="text1"/>
          <w:spacing w:val="-10"/>
          <w:kern w:val="28"/>
          <w:sz w:val="24"/>
          <w14:ligatures w14:val="standardContextual"/>
        </w:rPr>
      </w:pPr>
    </w:p>
    <w:p w14:paraId="3C5F2D1A" w14:textId="12F52E21" w:rsidR="00827F81" w:rsidRDefault="00213C1D" w:rsidP="00942C81">
      <w:pPr>
        <w:widowControl/>
        <w:jc w:val="center"/>
        <w:rPr>
          <w:rFonts w:ascii="Times New Roman" w:hAnsi="Times New Roman" w:cs="Times New Roman"/>
          <w:color w:val="000000"/>
          <w:spacing w:val="1"/>
          <w:sz w:val="24"/>
        </w:rPr>
      </w:pPr>
      <w:r w:rsidRPr="00942C81">
        <w:rPr>
          <w:rFonts w:ascii="Times New Roman" w:hAnsi="Times New Roman" w:cs="Times New Roman" w:hint="eastAsia"/>
          <w:color w:val="000000"/>
          <w:spacing w:val="1"/>
          <w:sz w:val="24"/>
        </w:rPr>
        <w:t xml:space="preserve">Yuqin </w:t>
      </w:r>
      <w:proofErr w:type="spellStart"/>
      <w:r w:rsidRPr="00942C81">
        <w:rPr>
          <w:rFonts w:ascii="Times New Roman" w:hAnsi="Times New Roman" w:cs="Times New Roman" w:hint="eastAsia"/>
          <w:color w:val="000000"/>
          <w:spacing w:val="1"/>
          <w:sz w:val="24"/>
        </w:rPr>
        <w:t>Ni</w:t>
      </w:r>
      <w:r w:rsidR="008B31EF" w:rsidRPr="00942C81">
        <w:rPr>
          <w:rFonts w:ascii="Times New Roman" w:hAnsi="Times New Roman" w:cs="Times New Roman" w:hint="eastAsia"/>
          <w:color w:val="000000"/>
          <w:spacing w:val="1"/>
          <w:sz w:val="24"/>
          <w:vertAlign w:val="superscript"/>
        </w:rPr>
        <w:t>a,b</w:t>
      </w:r>
      <w:proofErr w:type="spellEnd"/>
      <w:r w:rsidR="004B1D61" w:rsidRPr="00942C81">
        <w:rPr>
          <w:rFonts w:ascii="Times New Roman" w:hAnsi="Times New Roman" w:cs="Times New Roman" w:hint="eastAsia"/>
          <w:color w:val="000000"/>
          <w:spacing w:val="1"/>
          <w:sz w:val="24"/>
        </w:rPr>
        <w:t xml:space="preserve">, She </w:t>
      </w:r>
      <w:proofErr w:type="spellStart"/>
      <w:r w:rsidR="004B1D61" w:rsidRPr="00942C81">
        <w:rPr>
          <w:rFonts w:ascii="Times New Roman" w:hAnsi="Times New Roman" w:cs="Times New Roman" w:hint="eastAsia"/>
          <w:color w:val="000000"/>
          <w:spacing w:val="1"/>
          <w:sz w:val="24"/>
        </w:rPr>
        <w:t>Qianhong</w:t>
      </w:r>
      <w:r w:rsidR="008B31EF" w:rsidRPr="00942C81">
        <w:rPr>
          <w:rFonts w:ascii="Times New Roman" w:hAnsi="Times New Roman" w:cs="Times New Roman" w:hint="eastAsia"/>
          <w:color w:val="000000"/>
          <w:spacing w:val="1"/>
          <w:sz w:val="24"/>
          <w:vertAlign w:val="superscript"/>
        </w:rPr>
        <w:t>a,b</w:t>
      </w:r>
      <w:proofErr w:type="spellEnd"/>
      <w:r w:rsidR="00942C81">
        <w:rPr>
          <w:rFonts w:ascii="Times New Roman" w:hAnsi="Times New Roman" w:cs="Times New Roman" w:hint="eastAsia"/>
          <w:color w:val="000000"/>
          <w:spacing w:val="1"/>
          <w:sz w:val="24"/>
          <w:vertAlign w:val="superscript"/>
        </w:rPr>
        <w:t>,*</w:t>
      </w:r>
    </w:p>
    <w:p w14:paraId="13A83395" w14:textId="77777777" w:rsidR="00942C81" w:rsidRPr="00942C81" w:rsidRDefault="00942C81" w:rsidP="00942C81">
      <w:pPr>
        <w:widowControl/>
        <w:jc w:val="center"/>
        <w:rPr>
          <w:rFonts w:ascii="Times New Roman" w:hAnsi="Times New Roman" w:cs="Times New Roman"/>
          <w:color w:val="000000"/>
          <w:spacing w:val="1"/>
          <w:sz w:val="24"/>
        </w:rPr>
      </w:pPr>
    </w:p>
    <w:p w14:paraId="1C000344" w14:textId="1106D455" w:rsidR="00645EED" w:rsidRPr="008B31EF" w:rsidRDefault="00645EED" w:rsidP="00942C81">
      <w:pPr>
        <w:pStyle w:val="a3"/>
        <w:widowControl/>
        <w:numPr>
          <w:ilvl w:val="0"/>
          <w:numId w:val="19"/>
        </w:numPr>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School of Civil and Environmental Engineering, Nanyang Technological University, Singapore 639798, Singapore</w:t>
      </w:r>
    </w:p>
    <w:p w14:paraId="7AD51663" w14:textId="40C3CE58" w:rsidR="004B1D61" w:rsidRDefault="00645EED" w:rsidP="00942C81">
      <w:pPr>
        <w:pStyle w:val="a3"/>
        <w:widowControl/>
        <w:numPr>
          <w:ilvl w:val="0"/>
          <w:numId w:val="19"/>
        </w:numPr>
        <w:spacing w:after="240"/>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Singapore Membrane Technology Centre, Nanyang Environment &amp; Water Research Institute, Nanyang Technological University, Singapore 637141, Singapore</w:t>
      </w:r>
    </w:p>
    <w:p w14:paraId="7EFEF0B8" w14:textId="0A54ED42" w:rsidR="00942C81" w:rsidRPr="00942C81" w:rsidRDefault="00942C81" w:rsidP="00942C81">
      <w:pPr>
        <w:pStyle w:val="a3"/>
        <w:widowControl/>
        <w:spacing w:after="240"/>
        <w:ind w:left="360" w:firstLineChars="0" w:firstLine="0"/>
        <w:jc w:val="center"/>
        <w:rPr>
          <w:rFonts w:ascii="Times New Roman" w:hAnsi="Times New Roman" w:cs="Times New Roman"/>
          <w:color w:val="000000"/>
          <w:spacing w:val="1"/>
          <w:sz w:val="24"/>
        </w:rPr>
      </w:pPr>
      <w:r w:rsidRPr="00942C81">
        <w:rPr>
          <w:rFonts w:ascii="Times New Roman" w:hAnsi="Times New Roman" w:cs="Times New Roman" w:hint="eastAsia"/>
          <w:color w:val="000000"/>
          <w:spacing w:val="1"/>
          <w:sz w:val="24"/>
        </w:rPr>
        <w:t>* Corresponding Author. Email address: qhshe@ntu.edu.sg</w:t>
      </w:r>
    </w:p>
    <w:p w14:paraId="073AF312" w14:textId="77777777" w:rsidR="00213C1D" w:rsidRDefault="00213C1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6ED5CA1F" w14:textId="39FBAD7A" w:rsidR="00A909E7" w:rsidRPr="00A27E1B" w:rsidRDefault="00A909E7" w:rsidP="00A27E1B">
      <w:pPr>
        <w:pStyle w:val="report1"/>
        <w:spacing w:before="156" w:after="156"/>
        <w:rPr>
          <w:rFonts w:eastAsiaTheme="minorEastAsia"/>
          <w:color w:val="000000" w:themeColor="text1"/>
        </w:rPr>
      </w:pPr>
      <w:r w:rsidRPr="00A27E1B">
        <w:rPr>
          <w:rFonts w:eastAsiaTheme="minorEastAsia" w:hint="eastAsia"/>
          <w:color w:val="000000" w:themeColor="text1"/>
        </w:rPr>
        <w:lastRenderedPageBreak/>
        <w:t>Abstract</w:t>
      </w:r>
    </w:p>
    <w:p w14:paraId="46DE0FE8" w14:textId="559A75E7" w:rsidR="008977E3" w:rsidRDefault="003B113B" w:rsidP="00A27E1B">
      <w:pPr>
        <w:spacing w:after="240" w:line="480" w:lineRule="auto"/>
        <w:ind w:right="-14"/>
        <w:rPr>
          <w:rFonts w:ascii="Times New Roman" w:hAnsi="Times New Roman" w:cs="Times New Roman"/>
          <w:color w:val="000000"/>
          <w:spacing w:val="1"/>
          <w:sz w:val="24"/>
        </w:rPr>
      </w:pPr>
      <w:r w:rsidRPr="003B113B">
        <w:rPr>
          <w:rFonts w:ascii="Times New Roman" w:hAnsi="Times New Roman" w:cs="Times New Roman"/>
          <w:color w:val="000000"/>
          <w:spacing w:val="1"/>
          <w:sz w:val="24"/>
        </w:rPr>
        <w:t>Bipolar membrane electrodialysis (BMED) is an emerging technology for producing acid and base from salt solutions. However, the presence of divalent cations, such as Ca</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xml:space="preserve"> and Mg</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can lead to scaling through reactions with hydroxide ions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posing a s</w:t>
      </w:r>
      <w:r w:rsidRPr="003B113B">
        <w:rPr>
          <w:rFonts w:ascii="Times New Roman" w:hAnsi="Times New Roman" w:cs="Times New Roman" w:hint="eastAsia"/>
          <w:color w:val="000000"/>
          <w:spacing w:val="1"/>
          <w:sz w:val="24"/>
        </w:rPr>
        <w:t xml:space="preserve">ignificant operational challenge. This study provides a mechanistic understanding of scaling formation in BMED systems treating seawater brine. Scaling was observed in multiple locations, including the </w:t>
      </w:r>
      <w:r>
        <w:rPr>
          <w:rFonts w:ascii="Times New Roman" w:hAnsi="Times New Roman" w:cs="Times New Roman" w:hint="eastAsia"/>
          <w:color w:val="000000"/>
          <w:spacing w:val="1"/>
          <w:sz w:val="24"/>
        </w:rPr>
        <w:t xml:space="preserve">chambers and on </w:t>
      </w:r>
      <w:r w:rsidRPr="003B113B">
        <w:rPr>
          <w:rFonts w:ascii="Times New Roman" w:hAnsi="Times New Roman" w:cs="Times New Roman" w:hint="eastAsia"/>
          <w:color w:val="000000"/>
          <w:spacing w:val="1"/>
          <w:sz w:val="24"/>
        </w:rPr>
        <w:t>bipolar membrane (BPM) and both sides of the cation ex</w:t>
      </w:r>
      <w:r w:rsidRPr="003B113B">
        <w:rPr>
          <w:rFonts w:ascii="Times New Roman" w:hAnsi="Times New Roman" w:cs="Times New Roman"/>
          <w:color w:val="000000"/>
          <w:spacing w:val="1"/>
          <w:sz w:val="24"/>
        </w:rPr>
        <w:t>change membrane (CEM). Initially, divalent cations migrate</w:t>
      </w:r>
      <w:r>
        <w:rPr>
          <w:rFonts w:ascii="Times New Roman" w:hAnsi="Times New Roman" w:cs="Times New Roman" w:hint="eastAsia"/>
          <w:color w:val="000000"/>
          <w:spacing w:val="1"/>
          <w:sz w:val="24"/>
        </w:rPr>
        <w:t>d</w:t>
      </w:r>
      <w:r w:rsidRPr="003B113B">
        <w:rPr>
          <w:rFonts w:ascii="Times New Roman" w:hAnsi="Times New Roman" w:cs="Times New Roman"/>
          <w:color w:val="000000"/>
          <w:spacing w:val="1"/>
          <w:sz w:val="24"/>
        </w:rPr>
        <w:t xml:space="preserve"> through the CEM and react</w:t>
      </w:r>
      <w:r>
        <w:rPr>
          <w:rFonts w:ascii="Times New Roman" w:hAnsi="Times New Roman" w:cs="Times New Roman" w:hint="eastAsia"/>
          <w:color w:val="000000"/>
          <w:spacing w:val="1"/>
          <w:sz w:val="24"/>
        </w:rPr>
        <w:t>ed</w:t>
      </w:r>
      <w:r w:rsidRPr="003B113B">
        <w:rPr>
          <w:rFonts w:ascii="Times New Roman" w:hAnsi="Times New Roman" w:cs="Times New Roman"/>
          <w:color w:val="000000"/>
          <w:spacing w:val="1"/>
          <w:sz w:val="24"/>
        </w:rPr>
        <w:t xml:space="preserve"> with excess OH⁻ in the base chamber</w:t>
      </w:r>
      <w:r>
        <w:rPr>
          <w:rFonts w:ascii="Times New Roman" w:hAnsi="Times New Roman" w:cs="Times New Roman" w:hint="eastAsia"/>
          <w:color w:val="000000"/>
          <w:spacing w:val="1"/>
          <w:sz w:val="24"/>
        </w:rPr>
        <w:t xml:space="preserve"> (BC)</w:t>
      </w:r>
      <w:r w:rsidRPr="003B113B">
        <w:rPr>
          <w:rFonts w:ascii="Times New Roman" w:hAnsi="Times New Roman" w:cs="Times New Roman"/>
          <w:color w:val="000000"/>
          <w:spacing w:val="1"/>
          <w:sz w:val="24"/>
        </w:rPr>
        <w:t xml:space="preserve">, resulting in scale formation on the CEM facing </w:t>
      </w:r>
      <w:r>
        <w:rPr>
          <w:rFonts w:ascii="Times New Roman" w:hAnsi="Times New Roman" w:cs="Times New Roman" w:hint="eastAsia"/>
          <w:color w:val="000000"/>
          <w:spacing w:val="1"/>
          <w:sz w:val="24"/>
        </w:rPr>
        <w:t>BC</w:t>
      </w:r>
      <w:r w:rsidRPr="003B113B">
        <w:rPr>
          <w:rFonts w:ascii="Times New Roman" w:hAnsi="Times New Roman" w:cs="Times New Roman"/>
          <w:color w:val="000000"/>
          <w:spacing w:val="1"/>
          <w:sz w:val="24"/>
        </w:rPr>
        <w:t>. The accumulated scal</w:t>
      </w:r>
      <w:r>
        <w:rPr>
          <w:rFonts w:ascii="Times New Roman" w:hAnsi="Times New Roman" w:cs="Times New Roman" w:hint="eastAsia"/>
          <w:color w:val="000000"/>
          <w:spacing w:val="1"/>
          <w:sz w:val="24"/>
        </w:rPr>
        <w:t>ing</w:t>
      </w:r>
      <w:r w:rsidRPr="003B113B">
        <w:rPr>
          <w:rFonts w:ascii="Times New Roman" w:hAnsi="Times New Roman" w:cs="Times New Roman"/>
          <w:color w:val="000000"/>
          <w:spacing w:val="1"/>
          <w:sz w:val="24"/>
        </w:rPr>
        <w:t xml:space="preserve"> reduced the effective membrane area, increasing the local current density. Once the local current density exceeded the limiting current density, water splitting was triggered, generating additional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leaked into the s</w:t>
      </w:r>
      <w:r w:rsidR="003A4421">
        <w:rPr>
          <w:rFonts w:ascii="Times New Roman" w:hAnsi="Times New Roman" w:cs="Times New Roman" w:hint="eastAsia"/>
          <w:color w:val="000000"/>
          <w:spacing w:val="1"/>
          <w:sz w:val="24"/>
        </w:rPr>
        <w:t>alt</w:t>
      </w:r>
      <w:r w:rsidRPr="003B113B">
        <w:rPr>
          <w:rFonts w:ascii="Times New Roman" w:hAnsi="Times New Roman" w:cs="Times New Roman"/>
          <w:color w:val="000000"/>
          <w:spacing w:val="1"/>
          <w:sz w:val="24"/>
        </w:rPr>
        <w:t xml:space="preserve"> chamber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where further water splitting and scaling occurred on the CEM facing the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In addition, scaling </w:t>
      </w:r>
      <w:r w:rsidR="008977E3">
        <w:rPr>
          <w:rFonts w:ascii="Times New Roman" w:hAnsi="Times New Roman" w:cs="Times New Roman" w:hint="eastAsia"/>
          <w:color w:val="000000"/>
          <w:spacing w:val="1"/>
          <w:sz w:val="24"/>
        </w:rPr>
        <w:t>on</w:t>
      </w:r>
      <w:r w:rsidRPr="003B113B">
        <w:rPr>
          <w:rFonts w:ascii="Times New Roman" w:hAnsi="Times New Roman" w:cs="Times New Roman"/>
          <w:color w:val="000000"/>
          <w:spacing w:val="1"/>
          <w:sz w:val="24"/>
        </w:rPr>
        <w:t xml:space="preserve"> BPM was attributed to the interaction between divalent cations and the locally elevated </w:t>
      </w:r>
      <w:r w:rsidR="008977E3" w:rsidRPr="003B113B">
        <w:rPr>
          <w:rFonts w:ascii="Times New Roman" w:hAnsi="Times New Roman" w:cs="Times New Roman"/>
          <w:color w:val="000000"/>
          <w:spacing w:val="1"/>
          <w:sz w:val="24"/>
        </w:rPr>
        <w:t>OH</w:t>
      </w:r>
      <w:r w:rsidR="008977E3"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concentration. These findings elucidate the evolution of scaling in BMED and pro</w:t>
      </w:r>
      <w:r w:rsidRPr="003B113B">
        <w:rPr>
          <w:rFonts w:ascii="Times New Roman" w:hAnsi="Times New Roman" w:cs="Times New Roman" w:hint="eastAsia"/>
          <w:color w:val="000000"/>
          <w:spacing w:val="1"/>
          <w:sz w:val="24"/>
        </w:rPr>
        <w:t>vide insights for its mitigation in brine treatment applications.</w:t>
      </w:r>
    </w:p>
    <w:p w14:paraId="44FF11F1" w14:textId="15B71ED9" w:rsidR="00A909E7" w:rsidRPr="00827F81" w:rsidRDefault="003B2A2E" w:rsidP="00A27E1B">
      <w:pPr>
        <w:ind w:right="-14"/>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r w:rsidR="00A27E1B">
        <w:rPr>
          <w:rFonts w:ascii="Times New Roman" w:hAnsi="Times New Roman" w:cs="Times New Roman" w:hint="eastAsia"/>
          <w:b/>
          <w:bCs/>
          <w:color w:val="000000"/>
          <w:spacing w:val="1"/>
          <w:sz w:val="24"/>
        </w:rPr>
        <w:t xml:space="preserve">: </w:t>
      </w:r>
      <w:r w:rsidR="00857AB9" w:rsidRPr="00857AB9">
        <w:rPr>
          <w:rFonts w:ascii="Times New Roman" w:hAnsi="Times New Roman" w:cs="Times New Roman" w:hint="eastAsia"/>
          <w:color w:val="000000"/>
          <w:spacing w:val="1"/>
          <w:sz w:val="24"/>
        </w:rPr>
        <w:t>Bipolar membrane electrodialysis</w:t>
      </w:r>
      <w:r w:rsidR="00857AB9">
        <w:rPr>
          <w:rFonts w:ascii="Times New Roman" w:hAnsi="Times New Roman" w:cs="Times New Roman" w:hint="eastAsia"/>
          <w:color w:val="000000"/>
          <w:spacing w:val="1"/>
          <w:sz w:val="24"/>
        </w:rPr>
        <w:t xml:space="preserve"> (BMED); Seawater brine treatment</w:t>
      </w:r>
      <w:r w:rsidR="00F20F81">
        <w:rPr>
          <w:rFonts w:ascii="Times New Roman" w:hAnsi="Times New Roman" w:cs="Times New Roman" w:hint="eastAsia"/>
          <w:color w:val="000000"/>
          <w:spacing w:val="1"/>
          <w:sz w:val="24"/>
        </w:rPr>
        <w:t>; Scaling formation</w:t>
      </w:r>
    </w:p>
    <w:p w14:paraId="184979EE" w14:textId="599E00C2" w:rsidR="00942C81" w:rsidRDefault="000367AC">
      <w:pPr>
        <w:widowControl/>
        <w:jc w:val="left"/>
        <w:rPr>
          <w:rFonts w:ascii="Times New Roman" w:hAnsi="Times New Roman" w:cs="Times New Roman"/>
          <w:b/>
          <w:bCs/>
          <w:sz w:val="24"/>
        </w:rPr>
      </w:pPr>
      <w:r>
        <w:rPr>
          <w:rFonts w:ascii="Times New Roman" w:hAnsi="Times New Roman" w:cs="Times New Roman"/>
          <w:b/>
          <w:bCs/>
          <w:sz w:val="24"/>
        </w:rPr>
        <w:br w:type="page"/>
      </w:r>
    </w:p>
    <w:p w14:paraId="1B399244" w14:textId="77777777" w:rsidR="00942C81" w:rsidRPr="00942C81" w:rsidRDefault="00942C81" w:rsidP="00942C81">
      <w:pPr>
        <w:pStyle w:val="report1"/>
        <w:spacing w:before="156" w:after="156"/>
        <w:rPr>
          <w:color w:val="000000" w:themeColor="text1"/>
        </w:rPr>
      </w:pPr>
      <w:r w:rsidRPr="00942C81">
        <w:rPr>
          <w:color w:val="000000" w:themeColor="text1"/>
        </w:rPr>
        <w:lastRenderedPageBreak/>
        <w:t>TOC Graphic</w:t>
      </w:r>
    </w:p>
    <w:p w14:paraId="1EBA9BF1" w14:textId="33B9B3A2" w:rsidR="000367AC" w:rsidRDefault="003A4421">
      <w:pPr>
        <w:widowControl/>
        <w:jc w:val="left"/>
        <w:rPr>
          <w:rFonts w:ascii="Times New Roman" w:hAnsi="Times New Roman" w:cs="Times New Roman"/>
          <w:b/>
          <w:bCs/>
          <w:sz w:val="24"/>
        </w:rPr>
      </w:pPr>
      <w:r>
        <w:rPr>
          <w:rFonts w:ascii="Times New Roman" w:hAnsi="Times New Roman" w:cs="Times New Roman"/>
          <w:b/>
          <w:bCs/>
          <w:noProof/>
          <w:sz w:val="24"/>
        </w:rPr>
        <w:drawing>
          <wp:inline distT="0" distB="0" distL="0" distR="0" wp14:anchorId="164FDA10" wp14:editId="4E325CE3">
            <wp:extent cx="5638813" cy="3857460"/>
            <wp:effectExtent l="0" t="0" r="0" b="0"/>
            <wp:docPr id="603872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8811" cy="3871141"/>
                    </a:xfrm>
                    <a:prstGeom prst="rect">
                      <a:avLst/>
                    </a:prstGeom>
                    <a:noFill/>
                  </pic:spPr>
                </pic:pic>
              </a:graphicData>
            </a:graphic>
          </wp:inline>
        </w:drawing>
      </w:r>
    </w:p>
    <w:p w14:paraId="420A4E32" w14:textId="77777777" w:rsidR="00942C81" w:rsidRPr="00942C81" w:rsidRDefault="00942C81" w:rsidP="00942C81">
      <w:pPr>
        <w:spacing w:line="480" w:lineRule="auto"/>
        <w:rPr>
          <w:rFonts w:ascii="Times New Roman" w:hAnsi="Times New Roman"/>
          <w:b/>
          <w:bCs/>
          <w:color w:val="000000" w:themeColor="text1"/>
          <w:sz w:val="28"/>
        </w:rPr>
      </w:pPr>
      <w:r w:rsidRPr="00942C81">
        <w:rPr>
          <w:rFonts w:ascii="Times New Roman" w:hAnsi="Times New Roman"/>
          <w:b/>
          <w:bCs/>
          <w:color w:val="000000" w:themeColor="text1"/>
          <w:sz w:val="28"/>
        </w:rPr>
        <w:t>Synopsis</w:t>
      </w:r>
    </w:p>
    <w:p w14:paraId="08959FA3" w14:textId="6FA93E36" w:rsidR="00942C81" w:rsidRPr="00A27E1B" w:rsidRDefault="00A27E1B" w:rsidP="00A27E1B">
      <w:pPr>
        <w:widowControl/>
        <w:spacing w:line="480" w:lineRule="auto"/>
        <w:jc w:val="left"/>
        <w:rPr>
          <w:rFonts w:ascii="Times New Roman" w:hAnsi="Times New Roman"/>
          <w:color w:val="000000" w:themeColor="text1"/>
          <w:sz w:val="24"/>
          <w:szCs w:val="22"/>
        </w:rPr>
      </w:pPr>
      <w:r w:rsidRPr="00A27E1B">
        <w:rPr>
          <w:rFonts w:ascii="Times New Roman" w:hAnsi="Times New Roman" w:hint="eastAsia"/>
          <w:color w:val="000000" w:themeColor="text1"/>
          <w:sz w:val="24"/>
          <w:szCs w:val="22"/>
        </w:rPr>
        <w:t xml:space="preserve">The </w:t>
      </w:r>
      <w:r w:rsidRPr="00A27E1B">
        <w:rPr>
          <w:rFonts w:ascii="Times New Roman" w:hAnsi="Times New Roman"/>
          <w:color w:val="000000" w:themeColor="text1"/>
          <w:sz w:val="24"/>
          <w:szCs w:val="22"/>
        </w:rPr>
        <w:t>transport behaviors</w:t>
      </w:r>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including ion migration, </w:t>
      </w:r>
      <w:r w:rsidR="003A4421">
        <w:rPr>
          <w:rFonts w:ascii="Times New Roman" w:hAnsi="Times New Roman" w:hint="eastAsia"/>
          <w:color w:val="000000" w:themeColor="text1"/>
          <w:sz w:val="24"/>
          <w:szCs w:val="22"/>
        </w:rPr>
        <w:t xml:space="preserve">water splitting and </w:t>
      </w:r>
      <w:r w:rsidRPr="00A27E1B">
        <w:rPr>
          <w:rFonts w:ascii="Times New Roman" w:hAnsi="Times New Roman"/>
          <w:color w:val="000000" w:themeColor="text1"/>
          <w:sz w:val="24"/>
          <w:szCs w:val="22"/>
        </w:rPr>
        <w:t>OH</w:t>
      </w:r>
      <w:r w:rsidRPr="00A27E1B">
        <w:rPr>
          <w:rFonts w:ascii="Times New Roman" w:hAnsi="Times New Roman" w:hint="eastAsia"/>
          <w:color w:val="000000" w:themeColor="text1"/>
          <w:sz w:val="24"/>
          <w:szCs w:val="22"/>
          <w:vertAlign w:val="superscript"/>
        </w:rPr>
        <w:t>-</w:t>
      </w:r>
      <w:r w:rsidRPr="00A27E1B">
        <w:rPr>
          <w:rFonts w:ascii="Times New Roman" w:hAnsi="Times New Roman"/>
          <w:color w:val="000000" w:themeColor="text1"/>
          <w:sz w:val="24"/>
          <w:szCs w:val="22"/>
        </w:rPr>
        <w:t xml:space="preserve"> leakage</w:t>
      </w:r>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induce </w:t>
      </w:r>
      <w:r>
        <w:rPr>
          <w:rFonts w:ascii="Times New Roman" w:hAnsi="Times New Roman" w:hint="eastAsia"/>
          <w:color w:val="000000" w:themeColor="text1"/>
          <w:sz w:val="24"/>
          <w:szCs w:val="22"/>
        </w:rPr>
        <w:t>scaling</w:t>
      </w:r>
      <w:r w:rsidRPr="00A27E1B">
        <w:rPr>
          <w:rFonts w:ascii="Times New Roman" w:hAnsi="Times New Roman"/>
          <w:color w:val="000000" w:themeColor="text1"/>
          <w:sz w:val="24"/>
          <w:szCs w:val="22"/>
        </w:rPr>
        <w:t xml:space="preserve"> </w:t>
      </w:r>
      <w:r>
        <w:rPr>
          <w:rFonts w:ascii="Times New Roman" w:hAnsi="Times New Roman" w:hint="eastAsia"/>
          <w:color w:val="000000" w:themeColor="text1"/>
          <w:sz w:val="24"/>
          <w:szCs w:val="22"/>
        </w:rPr>
        <w:t xml:space="preserve">in the solutions and </w:t>
      </w:r>
      <w:r w:rsidRPr="00A27E1B">
        <w:rPr>
          <w:rFonts w:ascii="Times New Roman" w:hAnsi="Times New Roman"/>
          <w:color w:val="000000" w:themeColor="text1"/>
          <w:sz w:val="24"/>
          <w:szCs w:val="22"/>
        </w:rPr>
        <w:t>across different membrane interfaces.</w:t>
      </w:r>
    </w:p>
    <w:p w14:paraId="5C1F13D3" w14:textId="77777777" w:rsidR="00942C81" w:rsidRDefault="00942C81">
      <w:pPr>
        <w:widowControl/>
        <w:jc w:val="left"/>
        <w:rPr>
          <w:rFonts w:ascii="Times New Roman" w:hAnsi="Times New Roman" w:cs="Times New Roman"/>
          <w:b/>
          <w:bCs/>
          <w:sz w:val="24"/>
        </w:rPr>
      </w:pPr>
      <w:r>
        <w:rPr>
          <w:rFonts w:ascii="Times New Roman" w:hAnsi="Times New Roman" w:cs="Times New Roman"/>
          <w:b/>
          <w:bCs/>
          <w:sz w:val="24"/>
        </w:rPr>
        <w:br w:type="page"/>
      </w:r>
    </w:p>
    <w:p w14:paraId="3EC876ED" w14:textId="2A1754DB" w:rsidR="0070229D" w:rsidRPr="00A27E1B" w:rsidRDefault="0070229D"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lastRenderedPageBreak/>
        <w:t>Introduction</w:t>
      </w:r>
    </w:p>
    <w:p w14:paraId="13360D9D" w14:textId="2B1D4EBB" w:rsidR="000D74CC" w:rsidRDefault="007E6227" w:rsidP="00A30DDE">
      <w:pPr>
        <w:spacing w:line="480" w:lineRule="auto"/>
        <w:rPr>
          <w:rFonts w:ascii="Times New Roman" w:hAnsi="Times New Roman" w:cs="Times New Roman"/>
          <w:color w:val="000000"/>
          <w:sz w:val="24"/>
        </w:rPr>
      </w:pPr>
      <w:bookmarkStart w:id="1" w:name="OLE_LINK1"/>
      <w:r w:rsidRPr="00B93F84">
        <w:rPr>
          <w:rFonts w:ascii="Times New Roman" w:hAnsi="Times New Roman" w:cs="Times New Roman"/>
          <w:color w:val="000000"/>
          <w:sz w:val="24"/>
        </w:rPr>
        <w:t xml:space="preserve">In </w:t>
      </w:r>
      <w:r>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Pr="0072113B">
        <w:rPr>
          <w:rFonts w:ascii="Times New Roman" w:hAnsi="Times New Roman" w:cs="Times New Roman"/>
          <w:color w:val="000000"/>
          <w:sz w:val="24"/>
        </w:rPr>
        <w:t xml:space="preserve">high-salinity wastewater often </w:t>
      </w:r>
      <w:r>
        <w:rPr>
          <w:rFonts w:ascii="Times New Roman" w:hAnsi="Times New Roman" w:cs="Times New Roman"/>
          <w:color w:val="000000"/>
          <w:sz w:val="24"/>
        </w:rPr>
        <w:t>arises</w:t>
      </w:r>
      <w:r w:rsidRPr="0072113B">
        <w:rPr>
          <w:rFonts w:ascii="Times New Roman" w:hAnsi="Times New Roman" w:cs="Times New Roman"/>
          <w:color w:val="000000"/>
          <w:sz w:val="24"/>
        </w:rPr>
        <w:t xml:space="preserve"> as a byproduct of acid-base neutralization reactions.</w:t>
      </w:r>
      <w:r>
        <w:rPr>
          <w:rFonts w:ascii="Times New Roman" w:hAnsi="Times New Roman" w:cs="Times New Roman" w:hint="eastAsia"/>
          <w:color w:val="000000"/>
          <w:sz w:val="24"/>
        </w:rPr>
        <w:t xml:space="preserve"> The direct discharge </w:t>
      </w:r>
      <w:r w:rsidR="005F0CF8">
        <w:rPr>
          <w:rFonts w:ascii="Times New Roman" w:hAnsi="Times New Roman" w:cs="Times New Roman" w:hint="eastAsia"/>
          <w:color w:val="000000"/>
          <w:sz w:val="24"/>
        </w:rPr>
        <w:t xml:space="preserve">of </w:t>
      </w:r>
      <w:r w:rsidR="00FA7A14">
        <w:rPr>
          <w:rFonts w:ascii="Times New Roman" w:hAnsi="Times New Roman" w:cs="Times New Roman" w:hint="eastAsia"/>
          <w:color w:val="000000"/>
          <w:sz w:val="24"/>
        </w:rPr>
        <w:t>brine</w:t>
      </w:r>
      <w:r w:rsidR="005F0CF8">
        <w:rPr>
          <w:rFonts w:ascii="Times New Roman" w:hAnsi="Times New Roman" w:cs="Times New Roman" w:hint="eastAsia"/>
          <w:color w:val="000000"/>
          <w:sz w:val="24"/>
        </w:rPr>
        <w:t xml:space="preserve"> solutions not only damages the </w:t>
      </w:r>
      <w:r w:rsidR="005F0CF8">
        <w:rPr>
          <w:rFonts w:ascii="Times New Roman" w:hAnsi="Times New Roman" w:cs="Times New Roman"/>
          <w:color w:val="000000"/>
          <w:sz w:val="24"/>
        </w:rPr>
        <w:t>environment</w:t>
      </w:r>
      <w:r w:rsidR="005F0CF8">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 </w:instrText>
      </w:r>
      <w:r w:rsidR="001702B5">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EN.CITE.DATA </w:instrText>
      </w:r>
      <w:r w:rsidR="001702B5">
        <w:rPr>
          <w:rFonts w:ascii="Times New Roman" w:hAnsi="Times New Roman" w:cs="Times New Roman"/>
          <w:color w:val="000000"/>
          <w:sz w:val="24"/>
        </w:rPr>
      </w:r>
      <w:r w:rsidR="001702B5">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1702B5" w:rsidRPr="001702B5">
        <w:rPr>
          <w:rFonts w:ascii="Times New Roman" w:hAnsi="Times New Roman" w:cs="Times New Roman"/>
          <w:noProof/>
          <w:color w:val="000000"/>
          <w:sz w:val="24"/>
          <w:vertAlign w:val="superscript"/>
        </w:rPr>
        <w:t>1-3</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xml:space="preserve"> but also leads to the loss of valuable resources</w: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 </w:instrTex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EN.CITE.DATA </w:instrText>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5F0CF8" w:rsidRPr="005F0CF8">
        <w:rPr>
          <w:rFonts w:ascii="Times New Roman" w:hAnsi="Times New Roman" w:cs="Times New Roman"/>
          <w:noProof/>
          <w:color w:val="000000"/>
          <w:sz w:val="24"/>
          <w:vertAlign w:val="superscript"/>
        </w:rPr>
        <w:t>2, 4-6</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Therefore</w:t>
      </w:r>
      <w:r w:rsidR="008E7207" w:rsidRPr="008E7207">
        <w:rPr>
          <w:rFonts w:ascii="Times New Roman" w:hAnsi="Times New Roman" w:cs="Times New Roman"/>
          <w:color w:val="000000"/>
          <w:sz w:val="24"/>
        </w:rPr>
        <w:t xml:space="preserve">, the </w:t>
      </w:r>
      <w:r w:rsidR="00A16D82">
        <w:rPr>
          <w:rFonts w:ascii="Times New Roman" w:hAnsi="Times New Roman" w:cs="Times New Roman"/>
          <w:color w:val="000000"/>
          <w:sz w:val="24"/>
        </w:rPr>
        <w:t xml:space="preserve">effective </w:t>
      </w:r>
      <w:r w:rsidR="008E7207" w:rsidRPr="008E7207">
        <w:rPr>
          <w:rFonts w:ascii="Times New Roman" w:hAnsi="Times New Roman" w:cs="Times New Roman"/>
          <w:color w:val="000000"/>
          <w:sz w:val="24"/>
        </w:rPr>
        <w:t xml:space="preserve">treatment of </w:t>
      </w:r>
      <w:r w:rsidR="00A16D82">
        <w:rPr>
          <w:rFonts w:ascii="Times New Roman" w:hAnsi="Times New Roman" w:cs="Times New Roman"/>
          <w:color w:val="000000"/>
          <w:sz w:val="24"/>
        </w:rPr>
        <w:t>such</w:t>
      </w:r>
      <w:r w:rsidR="008E7207" w:rsidRPr="008E7207">
        <w:rPr>
          <w:rFonts w:ascii="Times New Roman" w:hAnsi="Times New Roman" w:cs="Times New Roman"/>
          <w:color w:val="000000"/>
          <w:sz w:val="24"/>
        </w:rPr>
        <w:t xml:space="preserve"> waste </w:t>
      </w:r>
      <w:r w:rsidR="00FA7A14">
        <w:rPr>
          <w:rFonts w:ascii="Times New Roman" w:hAnsi="Times New Roman" w:cs="Times New Roman" w:hint="eastAsia"/>
          <w:color w:val="000000"/>
          <w:sz w:val="24"/>
        </w:rPr>
        <w:t>brine</w:t>
      </w:r>
      <w:r w:rsidR="008E7207" w:rsidRPr="008E7207">
        <w:rPr>
          <w:rFonts w:ascii="Times New Roman" w:hAnsi="Times New Roman" w:cs="Times New Roman"/>
          <w:color w:val="000000"/>
          <w:sz w:val="24"/>
        </w:rPr>
        <w:t xml:space="preserve"> solutions has become an urgent and critical issue.</w:t>
      </w:r>
      <w:r w:rsidR="005F0CF8">
        <w:rPr>
          <w:rFonts w:ascii="Times New Roman" w:hAnsi="Times New Roman" w:cs="Times New Roman" w:hint="eastAsia"/>
          <w:color w:val="000000"/>
          <w:sz w:val="24"/>
        </w:rPr>
        <w:t xml:space="preserve"> </w:t>
      </w:r>
      <w:r w:rsidR="004F7EF2" w:rsidRPr="004F7EF2">
        <w:rPr>
          <w:rFonts w:ascii="Times New Roman" w:hAnsi="Times New Roman" w:cs="Times New Roman" w:hint="eastAsia"/>
          <w:color w:val="000000"/>
          <w:sz w:val="24"/>
        </w:rPr>
        <w:t>Among various treatment methods, electrodialysis (ED) has been widely employed to concentrate brine solutions, facilitating subsequent crystallization into solid salts</w:t>
      </w:r>
      <w:r w:rsidR="004F7EF2">
        <w:rPr>
          <w:rFonts w:ascii="Times New Roman" w:hAnsi="Times New Roman" w:cs="Times New Roman" w:hint="eastAsia"/>
          <w:color w:val="000000"/>
          <w:sz w:val="24"/>
        </w:rPr>
        <w:t xml:space="preserve"> </w: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 </w:instrTex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EN.CITE.DATA </w:instrText>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end"/>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separate"/>
      </w:r>
      <w:r w:rsidR="00100AF2" w:rsidRPr="0082287E">
        <w:rPr>
          <w:rFonts w:ascii="Times New Roman" w:hAnsi="Times New Roman" w:cs="Times New Roman"/>
          <w:noProof/>
          <w:color w:val="000000"/>
          <w:sz w:val="24"/>
          <w:vertAlign w:val="superscript"/>
        </w:rPr>
        <w:t>7-9</w:t>
      </w:r>
      <w:r w:rsidR="00100AF2">
        <w:rPr>
          <w:rFonts w:ascii="Times New Roman" w:hAnsi="Times New Roman" w:cs="Times New Roman"/>
          <w:color w:val="000000"/>
          <w:sz w:val="24"/>
        </w:rPr>
        <w:fldChar w:fldCharType="end"/>
      </w:r>
      <w:r w:rsidR="00100AF2">
        <w:rPr>
          <w:rFonts w:ascii="Times New Roman" w:hAnsi="Times New Roman" w:cs="Times New Roman" w:hint="eastAsia"/>
          <w:color w:val="000000"/>
          <w:sz w:val="24"/>
        </w:rPr>
        <w:t>.</w:t>
      </w:r>
      <w:r w:rsidR="004F7EF2">
        <w:rPr>
          <w:rFonts w:ascii="Times New Roman" w:hAnsi="Times New Roman" w:cs="Times New Roman" w:hint="eastAsia"/>
          <w:color w:val="000000"/>
          <w:sz w:val="24"/>
        </w:rPr>
        <w:t xml:space="preserve"> </w:t>
      </w:r>
      <w:r w:rsidR="00DD68FC">
        <w:rPr>
          <w:rFonts w:ascii="Times New Roman" w:hAnsi="Times New Roman" w:cs="Times New Roman"/>
          <w:color w:val="000000"/>
          <w:sz w:val="24"/>
        </w:rPr>
        <w:t>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r w:rsidR="00A16D82">
        <w:rPr>
          <w:rFonts w:ascii="Times New Roman" w:hAnsi="Times New Roman" w:cs="Times New Roman"/>
          <w:color w:val="000000"/>
          <w:sz w:val="24"/>
        </w:rPr>
        <w:t xml:space="preserve">viability of </w:t>
      </w:r>
      <w:r w:rsidR="00375CF3">
        <w:rPr>
          <w:rFonts w:ascii="Times New Roman" w:hAnsi="Times New Roman" w:cs="Times New Roman"/>
          <w:color w:val="000000"/>
          <w:sz w:val="24"/>
        </w:rPr>
        <w:t xml:space="preserve">salt recovery </w:t>
      </w:r>
      <w:r w:rsidR="00A16D82">
        <w:rPr>
          <w:rFonts w:ascii="Times New Roman" w:hAnsi="Times New Roman" w:cs="Times New Roman"/>
          <w:color w:val="000000"/>
          <w:sz w:val="24"/>
        </w:rPr>
        <w:t>via ED is</w:t>
      </w:r>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r w:rsidR="00A16D82">
        <w:rPr>
          <w:rFonts w:ascii="Times New Roman" w:hAnsi="Times New Roman" w:cs="Times New Roman"/>
          <w:color w:val="000000"/>
          <w:sz w:val="24"/>
        </w:rPr>
        <w:t>favorable</w:t>
      </w:r>
      <w:r w:rsidR="00640FE5">
        <w:rPr>
          <w:rFonts w:ascii="Times New Roman" w:hAnsi="Times New Roman" w:cs="Times New Roman" w:hint="eastAsia"/>
          <w:color w:val="000000"/>
          <w:sz w:val="24"/>
        </w:rPr>
        <w:t xml:space="preserve"> </w:t>
      </w:r>
      <w:r w:rsidR="00640FE5">
        <w:rPr>
          <w:rFonts w:ascii="Times New Roman" w:hAnsi="Times New Roman" w:cs="Times New Roman"/>
          <w:color w:val="000000"/>
          <w:sz w:val="24"/>
        </w:rPr>
        <w:fldChar w:fldCharType="begin"/>
      </w:r>
      <w:r w:rsidR="0082287E">
        <w:rPr>
          <w:rFonts w:ascii="Times New Roman" w:hAnsi="Times New Roman" w:cs="Times New Roman"/>
          <w:color w:val="000000"/>
          <w:sz w:val="24"/>
        </w:rPr>
        <w:instrText xml:space="preserve"> ADDIN EN.CITE &lt;EndNote&gt;&lt;Cite&gt;&lt;Author&gt;Huang&lt;/Author&gt;&lt;Year&gt;2006&lt;/Year&gt;&lt;RecNum&gt;190&lt;/RecNum&gt;&lt;DisplayText&gt;&lt;style face="superscript"&gt;10&lt;/style&gt;&lt;/DisplayText&gt;&lt;record&gt;&lt;rec-number&gt;190&lt;/rec-number&gt;&lt;foreign-keys&gt;&lt;key app="EN" db-id="5rxe5dxf7vvddgev2wn5at0deare50advddr" timestamp="1714365489"&gt;190&lt;/key&gt;&lt;/foreign-keys&gt;&lt;ref-type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640FE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w:t>
      </w:r>
      <w:r w:rsidR="00640FE5">
        <w:rPr>
          <w:rFonts w:ascii="Times New Roman" w:hAnsi="Times New Roman" w:cs="Times New Roman"/>
          <w:color w:val="000000"/>
          <w:sz w:val="24"/>
        </w:rPr>
        <w:fldChar w:fldCharType="end"/>
      </w:r>
      <w:r w:rsidR="00A16D82">
        <w:rPr>
          <w:rFonts w:ascii="Times New Roman" w:hAnsi="Times New Roman" w:cs="Times New Roman"/>
          <w:color w:val="000000"/>
          <w:sz w:val="24"/>
        </w:rPr>
        <w:t>.</w:t>
      </w:r>
      <w:r w:rsidR="008B45C0">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10-13</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F60E3B">
        <w:rPr>
          <w:rFonts w:ascii="Times New Roman" w:hAnsi="Times New Roman" w:cs="Times New Roman"/>
          <w:color w:val="000000"/>
          <w:sz w:val="24"/>
        </w:rPr>
        <w:t>enables</w:t>
      </w:r>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r w:rsidR="00F60E3B">
        <w:rPr>
          <w:rFonts w:ascii="Times New Roman" w:hAnsi="Times New Roman" w:cs="Times New Roman"/>
          <w:color w:val="000000"/>
          <w:sz w:val="24"/>
        </w:rPr>
        <w:t xml:space="preserve">sustainable </w:t>
      </w:r>
      <w:r w:rsidR="00B93F84" w:rsidRPr="00B93F84">
        <w:rPr>
          <w:rFonts w:ascii="Times New Roman" w:hAnsi="Times New Roman" w:cs="Times New Roman"/>
          <w:color w:val="000000"/>
          <w:sz w:val="24"/>
        </w:rPr>
        <w:t xml:space="preserve">alternative to </w:t>
      </w:r>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641B33">
        <w:rPr>
          <w:rFonts w:ascii="Times New Roman" w:hAnsi="Times New Roman" w:cs="Times New Roman"/>
          <w:color w:val="000000"/>
          <w:sz w:val="24"/>
        </w:rPr>
        <w:t>been applied in</w:t>
      </w:r>
      <w:r w:rsidR="003804C0">
        <w:rPr>
          <w:rFonts w:ascii="Times New Roman" w:hAnsi="Times New Roman" w:cs="Times New Roman"/>
          <w:color w:val="000000"/>
          <w:sz w:val="24"/>
        </w:rPr>
        <w:t xml:space="preserve"> various</w:t>
      </w:r>
      <w:r w:rsidR="00823AF5" w:rsidRPr="00823AF5">
        <w:rPr>
          <w:rFonts w:ascii="Times New Roman" w:hAnsi="Times New Roman" w:cs="Times New Roman"/>
          <w:color w:val="000000"/>
          <w:sz w:val="24"/>
        </w:rPr>
        <w:t xml:space="preserve"> biological and chemical industries </w:t>
      </w:r>
      <w:r w:rsidR="00823AF5" w:rsidRPr="00823AF5">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14-17</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AB259F" w:rsidRPr="00AB259F">
        <w:rPr>
          <w:rFonts w:ascii="Times New Roman" w:hAnsi="Times New Roman" w:cs="Times New Roman" w:hint="eastAsia"/>
          <w:color w:val="000000"/>
          <w:sz w:val="24"/>
        </w:rPr>
        <w:t>Many studies have shown that BMED has the potential to produce high-purity acids</w:t>
      </w:r>
      <w:r w:rsidR="00AB259F">
        <w:rPr>
          <w:rFonts w:ascii="Times New Roman" w:hAnsi="Times New Roman" w:cs="Times New Roman" w:hint="eastAsia"/>
          <w:color w:val="000000"/>
          <w:sz w:val="24"/>
        </w:rPr>
        <w:t xml:space="preserve"> (</w:t>
      </w:r>
      <w:r w:rsidR="00C461D8">
        <w:rPr>
          <w:rFonts w:ascii="Times New Roman" w:hAnsi="Times New Roman" w:cs="Times New Roman" w:hint="eastAsia"/>
          <w:color w:val="000000"/>
          <w:sz w:val="24"/>
        </w:rPr>
        <w:t>e.g.</w:t>
      </w:r>
      <w:r w:rsidR="00E02BA1">
        <w:rPr>
          <w:rFonts w:ascii="Times New Roman" w:hAnsi="Times New Roman" w:cs="Times New Roman" w:hint="eastAsia"/>
          <w:color w:val="000000"/>
          <w:sz w:val="24"/>
        </w:rPr>
        <w:t>,</w:t>
      </w:r>
      <w:r w:rsidR="00BF43A6">
        <w:rPr>
          <w:rFonts w:ascii="Times New Roman" w:hAnsi="Times New Roman" w:cs="Times New Roman" w:hint="eastAsia"/>
          <w:color w:val="000000"/>
          <w:sz w:val="24"/>
        </w:rPr>
        <w:t xml:space="preserve"> HF,</w:t>
      </w:r>
      <w:r w:rsidR="003E423F">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&lt;EndNote&gt;&lt;Cite&gt;&lt;Author&gt;Erkmen&lt;/Author&gt;&lt;Year&gt;2016&lt;/Year&gt;&lt;RecNum&gt;314&lt;/RecNum&gt;&lt;DisplayText&gt;&lt;style face="superscript"&gt;18&lt;/style&gt;&lt;/DisplayText&gt;&lt;record&gt;&lt;rec-number&gt;314&lt;/rec-number&gt;&lt;foreign-keys&gt;&lt;key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003E423F">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18</w:t>
      </w:r>
      <w:r w:rsidR="003E423F">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HNO</w:t>
      </w:r>
      <w:r w:rsidR="00E02BA1" w:rsidRPr="00823AF5">
        <w:rPr>
          <w:rFonts w:ascii="Times New Roman" w:hAnsi="Times New Roman" w:cs="Times New Roman"/>
          <w:color w:val="000000"/>
          <w:sz w:val="24"/>
          <w:vertAlign w:val="subscript"/>
        </w:rPr>
        <w:t>3</w:t>
      </w:r>
      <w:r w:rsidR="00E02BA1" w:rsidRPr="0082287E">
        <w:rPr>
          <w:rFonts w:ascii="Times New Roman" w:hAnsi="Times New Roman" w:cs="Times New Roman"/>
          <w:noProof/>
          <w:color w:val="000000"/>
          <w:sz w:val="24"/>
          <w:vertAlign w:val="superscript"/>
        </w:rPr>
        <w:t>10</w:t>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HCl</w:t>
      </w:r>
      <w:r w:rsidR="00522B0E">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522B0E">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522B0E">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w:t>
      </w:r>
      <w:r w:rsidR="00445CA7">
        <w:rPr>
          <w:rFonts w:ascii="Times New Roman" w:hAnsi="Times New Roman" w:cs="Times New Roman" w:hint="eastAsia"/>
          <w:color w:val="000000"/>
          <w:sz w:val="24"/>
        </w:rPr>
        <w:t xml:space="preserve"> H</w:t>
      </w:r>
      <w:r w:rsidR="00445CA7" w:rsidRPr="00445CA7">
        <w:rPr>
          <w:rFonts w:ascii="Times New Roman" w:hAnsi="Times New Roman" w:cs="Times New Roman" w:hint="eastAsia"/>
          <w:color w:val="000000"/>
          <w:sz w:val="24"/>
          <w:vertAlign w:val="subscript"/>
        </w:rPr>
        <w:t>2</w:t>
      </w:r>
      <w:r w:rsidR="00445CA7">
        <w:rPr>
          <w:rFonts w:ascii="Times New Roman" w:hAnsi="Times New Roman" w:cs="Times New Roman" w:hint="eastAsia"/>
          <w:color w:val="000000"/>
          <w:sz w:val="24"/>
        </w:rPr>
        <w:t>SO</w:t>
      </w:r>
      <w:r w:rsidR="00445CA7" w:rsidRPr="00445CA7">
        <w:rPr>
          <w:rFonts w:ascii="Times New Roman" w:hAnsi="Times New Roman" w:cs="Times New Roman" w:hint="eastAsia"/>
          <w:color w:val="000000"/>
          <w:sz w:val="24"/>
          <w:vertAlign w:val="subscript"/>
        </w:rPr>
        <w:t>4</w:t>
      </w:r>
      <w:r w:rsidR="00B37F2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&lt;EndNote&gt;&lt;Cite&gt;&lt;Author&gt;Kishida&lt;/Author&gt;&lt;Year&gt;2017&lt;/Year&gt;&lt;RecNum&gt;313&lt;/RecNum&gt;&lt;DisplayText&gt;&lt;style face="superscript"&gt;20&lt;/style&gt;&lt;/DisplayText&gt;&lt;record&gt;&lt;rec-number&gt;313&lt;/rec-number&gt;&lt;foreign-keys&gt;&lt;key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00B37F2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20</w:t>
      </w:r>
      <w:r w:rsidR="00B37F21">
        <w:rPr>
          <w:rFonts w:ascii="Times New Roman" w:hAnsi="Times New Roman" w:cs="Times New Roman"/>
          <w:color w:val="000000"/>
          <w:sz w:val="24"/>
          <w:vertAlign w:val="subscript"/>
        </w:rPr>
        <w:fldChar w:fldCharType="end"/>
      </w:r>
      <w:r w:rsidR="00445CA7">
        <w:rPr>
          <w:rFonts w:ascii="Times New Roman" w:hAnsi="Times New Roman" w:cs="Times New Roman" w:hint="eastAsia"/>
          <w:color w:val="000000"/>
          <w:sz w:val="24"/>
        </w:rPr>
        <w:t>,</w:t>
      </w:r>
      <w:r w:rsidR="00E02BA1" w:rsidRPr="00823AF5">
        <w:rPr>
          <w:rFonts w:ascii="Times New Roman" w:hAnsi="Times New Roman" w:cs="Times New Roman"/>
          <w:color w:val="000000"/>
          <w:sz w:val="24"/>
        </w:rPr>
        <w:t xml:space="preserve"> H</w:t>
      </w:r>
      <w:r w:rsidR="00E02BA1" w:rsidRPr="00823AF5">
        <w:rPr>
          <w:rFonts w:ascii="Times New Roman" w:hAnsi="Times New Roman" w:cs="Times New Roman"/>
          <w:color w:val="000000"/>
          <w:sz w:val="24"/>
          <w:vertAlign w:val="subscript"/>
        </w:rPr>
        <w:t>3</w:t>
      </w:r>
      <w:r w:rsidR="00E02BA1" w:rsidRPr="00823AF5">
        <w:rPr>
          <w:rFonts w:ascii="Times New Roman" w:hAnsi="Times New Roman" w:cs="Times New Roman"/>
          <w:color w:val="000000"/>
          <w:sz w:val="24"/>
        </w:rPr>
        <w:t>PO</w:t>
      </w:r>
      <w:r w:rsidR="00E02BA1" w:rsidRPr="00823AF5">
        <w:rPr>
          <w:rFonts w:ascii="Times New Roman" w:hAnsi="Times New Roman" w:cs="Times New Roman"/>
          <w:color w:val="000000"/>
          <w:sz w:val="24"/>
          <w:vertAlign w:val="subscript"/>
        </w:rPr>
        <w:t>4</w:t>
      </w:r>
      <w:r w:rsidR="00E02BA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&lt;EndNote&gt;&lt;Cite&gt;&lt;Author&gt;Trivedi&lt;/Author&gt;&lt;Year&gt;1999&lt;/Year&gt;&lt;RecNum&gt;232&lt;/RecNum&gt;&lt;DisplayText&gt;&lt;style face="superscript"&gt;21&lt;/style&gt;&lt;/DisplayText&gt;&lt;record&gt;&lt;rec-number&gt;232&lt;/rec-number&gt;&lt;foreign-keys&gt;&lt;key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21</w:t>
      </w:r>
      <w:r w:rsidR="00E02BA1">
        <w:rPr>
          <w:rFonts w:ascii="Times New Roman" w:hAnsi="Times New Roman" w:cs="Times New Roman"/>
          <w:color w:val="000000"/>
          <w:sz w:val="24"/>
          <w:vertAlign w:val="subscript"/>
        </w:rPr>
        <w:fldChar w:fldCharType="end"/>
      </w:r>
      <w:r w:rsidR="00FC276B">
        <w:rPr>
          <w:rFonts w:ascii="Times New Roman" w:hAnsi="Times New Roman" w:cs="Times New Roman" w:hint="eastAsia"/>
          <w:color w:val="000000"/>
          <w:sz w:val="24"/>
        </w:rPr>
        <w:t xml:space="preserve">, </w:t>
      </w:r>
      <w:r w:rsidR="00D540E3" w:rsidRPr="00823AF5">
        <w:rPr>
          <w:rFonts w:ascii="Times New Roman" w:hAnsi="Times New Roman" w:cs="Times New Roman"/>
          <w:color w:val="000000"/>
          <w:sz w:val="24"/>
        </w:rPr>
        <w:t>acetic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&lt;EndNote&gt;&lt;Cite&gt;&lt;Author&gt;Trivedi&lt;/Author&gt;&lt;Year&gt;1997&lt;/Year&gt;&lt;RecNum&gt;233&lt;/RecNum&gt;&lt;DisplayText&gt;&lt;style face="superscript"&gt;22&lt;/style&gt;&lt;/DisplayText&gt;&lt;record&gt;&lt;rec-number&gt;233&lt;/rec-number&gt;&lt;foreign-keys&gt;&lt;key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22</w:t>
      </w:r>
      <w:r w:rsidR="00FC276B">
        <w:rPr>
          <w:rFonts w:ascii="Times New Roman" w:hAnsi="Times New Roman" w:cs="Times New Roman"/>
          <w:color w:val="000000"/>
          <w:sz w:val="24"/>
        </w:rPr>
        <w:fldChar w:fldCharType="end"/>
      </w:r>
      <w:r w:rsidR="00D540E3" w:rsidRPr="00823AF5">
        <w:rPr>
          <w:rFonts w:ascii="Times New Roman" w:hAnsi="Times New Roman" w:cs="Times New Roman"/>
          <w:color w:val="000000"/>
          <w:sz w:val="24"/>
        </w:rPr>
        <w:t>, citric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&lt;EndNote&gt;&lt;Cite&gt;&lt;Author&gt;Tongwen&lt;/Author&gt;&lt;Year&gt;2002&lt;/Year&gt;&lt;RecNum&gt;234&lt;/RecNum&gt;&lt;DisplayText&gt;&lt;style face="superscript"&gt;23&lt;/style&gt;&lt;/DisplayText&gt;&lt;record&gt;&lt;rec-number&gt;234&lt;/rec-number&gt;&lt;foreign-keys&gt;&lt;key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23</w:t>
      </w:r>
      <w:r w:rsidR="00FC276B">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 xml:space="preserve">and bases </w:t>
      </w:r>
      <w:r w:rsidR="00E02BA1">
        <w:rPr>
          <w:rFonts w:ascii="Times New Roman" w:hAnsi="Times New Roman" w:cs="Times New Roman"/>
          <w:color w:val="000000"/>
          <w:sz w:val="24"/>
        </w:rPr>
        <w:t>(</w:t>
      </w:r>
      <w:r w:rsidR="00C461D8">
        <w:rPr>
          <w:rFonts w:ascii="Times New Roman" w:hAnsi="Times New Roman" w:cs="Times New Roman" w:hint="eastAsia"/>
          <w:color w:val="000000"/>
          <w:sz w:val="24"/>
        </w:rPr>
        <w:t>e.g.</w:t>
      </w:r>
      <w:r w:rsidR="00E02BA1">
        <w:rPr>
          <w:rFonts w:ascii="Times New Roman" w:hAnsi="Times New Roman" w:cs="Times New Roman"/>
          <w:color w:val="000000"/>
          <w:sz w:val="24"/>
        </w:rPr>
        <w:t xml:space="preserve">, </w:t>
      </w:r>
      <w:r w:rsidR="00E02BA1" w:rsidRPr="00823AF5">
        <w:rPr>
          <w:rFonts w:ascii="Times New Roman" w:hAnsi="Times New Roman" w:cs="Times New Roman"/>
          <w:color w:val="000000"/>
          <w:sz w:val="24"/>
        </w:rPr>
        <w:t>NaOH</w:t>
      </w:r>
      <w:r w:rsidR="00E02BA1">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&lt;EndNote&gt;&lt;Cite&gt;&lt;Author&gt;Wei&lt;/Author&gt;&lt;Year&gt;2012&lt;/Year&gt;&lt;RecNum&gt;175&lt;/RecNum&gt;&lt;DisplayText&gt;&lt;style face="superscript"&gt;21, 24&lt;/style&gt;&lt;/DisplayText&gt;&lt;record&gt;&lt;rec-number&gt;175&lt;/rec-number&gt;&lt;foreign-keys&gt;&lt;key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21, 24</w:t>
      </w:r>
      <w:r w:rsidR="00E02BA1">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 LiOH</w:t>
      </w:r>
      <w:r w:rsidR="00E02BA1">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E02BA1">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E02BA1">
        <w:rPr>
          <w:rFonts w:ascii="Times New Roman" w:hAnsi="Times New Roman" w:cs="Times New Roman"/>
          <w:color w:val="000000"/>
          <w:sz w:val="24"/>
        </w:rPr>
        <w:fldChar w:fldCharType="end"/>
      </w:r>
      <w:r w:rsidR="00E02BA1">
        <w:rPr>
          <w:rFonts w:ascii="Times New Roman" w:hAnsi="Times New Roman" w:cs="Times New Roman"/>
          <w:color w:val="000000"/>
          <w:sz w:val="24"/>
        </w:rPr>
        <w:t>)</w:t>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from salt solutions.</w:t>
      </w:r>
    </w:p>
    <w:p w14:paraId="60A58BC6" w14:textId="7A929E87" w:rsidR="001702B5" w:rsidRPr="00083E60" w:rsidRDefault="00E67519" w:rsidP="00A30DDE">
      <w:pPr>
        <w:spacing w:line="480" w:lineRule="auto"/>
        <w:ind w:right="-14"/>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w:t>
      </w:r>
      <w:r w:rsidR="00160679">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 </w:instrText>
      </w:r>
      <w:r w:rsidR="00B94EC0">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EN.CITE.DATA </w:instrText>
      </w:r>
      <w:r w:rsidR="00B94EC0">
        <w:rPr>
          <w:rFonts w:ascii="Times New Roman" w:hAnsi="Times New Roman" w:cs="Times New Roman"/>
          <w:color w:val="000000"/>
          <w:sz w:val="24"/>
        </w:rPr>
      </w:r>
      <w:r w:rsidR="00B94EC0">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25, 26</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44673D" w:rsidRPr="0044673D">
        <w:rPr>
          <w:rFonts w:ascii="Times New Roman" w:hAnsi="Times New Roman" w:cs="Times New Roman"/>
          <w:color w:val="000000"/>
          <w:sz w:val="24"/>
        </w:rPr>
        <w:t xml:space="preserve">Scaling adversely affects </w:t>
      </w:r>
      <w:r w:rsidR="0044673D">
        <w:rPr>
          <w:rFonts w:ascii="Times New Roman" w:hAnsi="Times New Roman" w:cs="Times New Roman" w:hint="eastAsia"/>
          <w:color w:val="000000"/>
          <w:sz w:val="24"/>
        </w:rPr>
        <w:t>BMED</w:t>
      </w:r>
      <w:r w:rsidR="0044673D" w:rsidRPr="0044673D">
        <w:rPr>
          <w:rFonts w:ascii="Times New Roman" w:hAnsi="Times New Roman" w:cs="Times New Roman"/>
          <w:color w:val="000000"/>
          <w:sz w:val="24"/>
        </w:rPr>
        <w:t xml:space="preserve"> by reducing ion flux, increasing membrane resistance, and elevating energy consumption</w:t>
      </w:r>
      <w:r w:rsidR="00216AD9">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 </w:instrText>
      </w:r>
      <w:r w:rsidR="00A03060">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EN.CITE.DATA </w:instrText>
      </w:r>
      <w:r w:rsidR="00A03060">
        <w:rPr>
          <w:rFonts w:ascii="Times New Roman" w:hAnsi="Times New Roman" w:cs="Times New Roman"/>
          <w:color w:val="000000"/>
          <w:sz w:val="24"/>
        </w:rPr>
      </w:r>
      <w:r w:rsidR="00A03060">
        <w:rPr>
          <w:rFonts w:ascii="Times New Roman" w:hAnsi="Times New Roman" w:cs="Times New Roman"/>
          <w:color w:val="000000"/>
          <w:sz w:val="24"/>
        </w:rPr>
        <w:fldChar w:fldCharType="end"/>
      </w:r>
      <w:r w:rsidR="00216AD9">
        <w:rPr>
          <w:rFonts w:ascii="Times New Roman" w:hAnsi="Times New Roman" w:cs="Times New Roman"/>
          <w:color w:val="000000"/>
          <w:sz w:val="24"/>
        </w:rPr>
      </w:r>
      <w:r w:rsidR="00216AD9">
        <w:rPr>
          <w:rFonts w:ascii="Times New Roman" w:hAnsi="Times New Roman" w:cs="Times New Roman"/>
          <w:color w:val="000000"/>
          <w:sz w:val="24"/>
        </w:rPr>
        <w:fldChar w:fldCharType="separate"/>
      </w:r>
      <w:r w:rsidR="00A03060" w:rsidRPr="00A03060">
        <w:rPr>
          <w:rFonts w:ascii="Times New Roman" w:hAnsi="Times New Roman" w:cs="Times New Roman"/>
          <w:noProof/>
          <w:color w:val="000000"/>
          <w:sz w:val="24"/>
          <w:vertAlign w:val="superscript"/>
        </w:rPr>
        <w:t>26-28</w:t>
      </w:r>
      <w:r w:rsidR="00216AD9">
        <w:rPr>
          <w:rFonts w:ascii="Times New Roman" w:hAnsi="Times New Roman" w:cs="Times New Roman"/>
          <w:color w:val="000000"/>
          <w:sz w:val="24"/>
        </w:rPr>
        <w:fldChar w:fldCharType="end"/>
      </w:r>
      <w:r w:rsidR="0044673D" w:rsidRPr="0044673D">
        <w:rPr>
          <w:rFonts w:ascii="Times New Roman" w:hAnsi="Times New Roman" w:cs="Times New Roman"/>
          <w:color w:val="000000"/>
          <w:sz w:val="24"/>
        </w:rPr>
        <w:t xml:space="preserve">. </w:t>
      </w:r>
      <w:r w:rsidR="00A03060" w:rsidRPr="001C44BC">
        <w:rPr>
          <w:rFonts w:ascii="Times New Roman" w:hAnsi="Times New Roman" w:cs="Times New Roman" w:hint="eastAsia"/>
          <w:sz w:val="24"/>
        </w:rPr>
        <w:t xml:space="preserve">As scaling progresses, it can cause irreversible damage to membranes, especially increasing the risk of membrane rupture </w:t>
      </w:r>
      <w:r w:rsidR="00A03060" w:rsidRPr="001C44BC">
        <w:rPr>
          <w:rFonts w:ascii="Times New Roman" w:hAnsi="Times New Roman" w:cs="Times New Roman"/>
          <w:sz w:val="24"/>
        </w:rPr>
        <w:fldChar w:fldCharType="begin"/>
      </w:r>
      <w:r w:rsidR="00A03060">
        <w:rPr>
          <w:rFonts w:ascii="Times New Roman" w:hAnsi="Times New Roman" w:cs="Times New Roman"/>
          <w:sz w:val="24"/>
        </w:rPr>
        <w:instrText xml:space="preserve"> ADDIN EN.CITE &lt;EndNote&gt;&lt;Cite&gt;&lt;Author&gt;Al-Amoudi&lt;/Author&gt;&lt;Year&gt;2007&lt;/Year&gt;&lt;RecNum&gt;273&lt;/RecNum&gt;&lt;DisplayText&gt;&lt;style face="superscript"&gt;29&lt;/style&gt;&lt;/DisplayText&gt;&lt;record&gt;&lt;rec-number&gt;273&lt;/rec-number&gt;&lt;foreign-keys&gt;&lt;key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A03060" w:rsidRPr="001C44BC">
        <w:rPr>
          <w:rFonts w:ascii="Times New Roman" w:hAnsi="Times New Roman" w:cs="Times New Roman"/>
          <w:sz w:val="24"/>
        </w:rPr>
        <w:fldChar w:fldCharType="separate"/>
      </w:r>
      <w:r w:rsidR="00A03060" w:rsidRPr="00A03060">
        <w:rPr>
          <w:rFonts w:ascii="Times New Roman" w:hAnsi="Times New Roman" w:cs="Times New Roman"/>
          <w:noProof/>
          <w:sz w:val="24"/>
          <w:vertAlign w:val="superscript"/>
        </w:rPr>
        <w:t>29</w:t>
      </w:r>
      <w:r w:rsidR="00A03060" w:rsidRPr="001C44BC">
        <w:rPr>
          <w:rFonts w:ascii="Times New Roman" w:hAnsi="Times New Roman" w:cs="Times New Roman"/>
          <w:sz w:val="24"/>
        </w:rPr>
        <w:fldChar w:fldCharType="end"/>
      </w:r>
      <w:r w:rsidR="00A03060" w:rsidRPr="001C44BC">
        <w:rPr>
          <w:rFonts w:ascii="Times New Roman" w:hAnsi="Times New Roman" w:cs="Times New Roman" w:hint="eastAsia"/>
          <w:sz w:val="24"/>
        </w:rPr>
        <w:t>.</w:t>
      </w:r>
      <w:r w:rsidR="00ED4B88">
        <w:rPr>
          <w:rFonts w:ascii="Times New Roman" w:hAnsi="Times New Roman" w:cs="Times New Roman" w:hint="eastAsia"/>
          <w:color w:val="000000"/>
          <w:sz w:val="24"/>
        </w:rPr>
        <w:t xml:space="preserve"> </w:t>
      </w:r>
      <w:r w:rsidR="003C3446">
        <w:rPr>
          <w:rFonts w:ascii="Times New Roman" w:hAnsi="Times New Roman" w:cs="Times New Roman" w:hint="eastAsia"/>
          <w:color w:val="000000"/>
          <w:sz w:val="24"/>
        </w:rPr>
        <w:t xml:space="preserve">Generally, </w:t>
      </w:r>
      <w:r w:rsidR="0090332B">
        <w:rPr>
          <w:rFonts w:ascii="Times New Roman" w:hAnsi="Times New Roman" w:cs="Times New Roman" w:hint="eastAsia"/>
          <w:color w:val="000000"/>
          <w:sz w:val="24"/>
        </w:rPr>
        <w:t xml:space="preserve">scaling is affected by solution composition, </w:t>
      </w:r>
      <w:r w:rsidR="007900AA">
        <w:rPr>
          <w:rFonts w:ascii="Times New Roman" w:hAnsi="Times New Roman" w:cs="Times New Roman" w:hint="eastAsia"/>
          <w:color w:val="000000"/>
          <w:sz w:val="24"/>
        </w:rPr>
        <w:t>process</w:t>
      </w:r>
      <w:r w:rsidR="0090332B">
        <w:rPr>
          <w:rFonts w:ascii="Times New Roman" w:hAnsi="Times New Roman" w:cs="Times New Roman" w:hint="eastAsia"/>
          <w:color w:val="000000"/>
          <w:sz w:val="24"/>
        </w:rPr>
        <w:t xml:space="preserve"> parameters</w:t>
      </w:r>
      <w:r w:rsidR="001556FA">
        <w:rPr>
          <w:rFonts w:ascii="Times New Roman" w:hAnsi="Times New Roman" w:cs="Times New Roman" w:hint="eastAsia"/>
          <w:color w:val="000000"/>
          <w:sz w:val="24"/>
        </w:rPr>
        <w:t xml:space="preserve"> and IEM properties.</w:t>
      </w:r>
      <w:r w:rsidR="006931CA">
        <w:rPr>
          <w:rFonts w:ascii="Times New Roman" w:hAnsi="Times New Roman" w:cs="Times New Roman" w:hint="eastAsia"/>
          <w:color w:val="000000"/>
          <w:sz w:val="24"/>
        </w:rPr>
        <w:t xml:space="preserve"> </w:t>
      </w:r>
      <w:r w:rsidR="00415D8D">
        <w:rPr>
          <w:rFonts w:ascii="Times New Roman" w:hAnsi="Times New Roman" w:cs="Times New Roman"/>
          <w:color w:val="000000"/>
          <w:sz w:val="24"/>
        </w:rPr>
        <w:fldChar w:fldCharType="begin"/>
      </w:r>
      <w:r w:rsidR="003E5C54">
        <w:rPr>
          <w:rFonts w:ascii="Times New Roman" w:hAnsi="Times New Roman" w:cs="Times New Roman"/>
          <w:color w:val="000000"/>
          <w:sz w:val="24"/>
        </w:rPr>
        <w:instrText xml:space="preserve"> ADDIN EN.CITE &lt;EndNote&gt;&lt;Cite AuthorYear="1"&gt;&lt;Author&gt;Bazinet&lt;/Author&gt;&lt;Year&gt;2001&lt;/Year&gt;&lt;RecNum&gt;235&lt;/RecNum&gt;&lt;DisplayText&gt;Bazinet, et al. &lt;style face="superscript"&gt;30&lt;/style&gt;&lt;/DisplayText&gt;&lt;record&gt;&lt;rec-number&gt;235&lt;/rec-number&gt;&lt;foreign-keys&gt;&lt;key app="EN" db-id="5rxe5dxf7vvddgev2wn5at0deare50advddr" timestamp="1718348335"&gt;235&lt;/key&gt;&lt;/foreign-keys&gt;&lt;ref-type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00415D8D">
        <w:rPr>
          <w:rFonts w:ascii="Times New Roman" w:hAnsi="Times New Roman" w:cs="Times New Roman"/>
          <w:color w:val="000000"/>
          <w:sz w:val="24"/>
        </w:rPr>
        <w:fldChar w:fldCharType="separate"/>
      </w:r>
      <w:r w:rsidR="003E5C54">
        <w:rPr>
          <w:rFonts w:ascii="Times New Roman" w:hAnsi="Times New Roman" w:cs="Times New Roman"/>
          <w:noProof/>
          <w:color w:val="000000"/>
          <w:sz w:val="24"/>
        </w:rPr>
        <w:t xml:space="preserve">Bazinet, et al. </w:t>
      </w:r>
      <w:r w:rsidR="003E5C54" w:rsidRPr="003E5C54">
        <w:rPr>
          <w:rFonts w:ascii="Times New Roman" w:hAnsi="Times New Roman" w:cs="Times New Roman"/>
          <w:noProof/>
          <w:color w:val="000000"/>
          <w:sz w:val="24"/>
          <w:vertAlign w:val="superscript"/>
        </w:rPr>
        <w:t>30</w:t>
      </w:r>
      <w:r w:rsidR="00415D8D">
        <w:rPr>
          <w:rFonts w:ascii="Times New Roman" w:hAnsi="Times New Roman" w:cs="Times New Roman"/>
          <w:color w:val="000000"/>
          <w:sz w:val="24"/>
        </w:rPr>
        <w:fldChar w:fldCharType="end"/>
      </w:r>
      <w:r w:rsidR="003E5C54">
        <w:rPr>
          <w:rFonts w:ascii="Times New Roman" w:hAnsi="Times New Roman" w:cs="Times New Roman" w:hint="eastAsia"/>
          <w:color w:val="000000"/>
          <w:sz w:val="24"/>
        </w:rPr>
        <w:t xml:space="preserve"> </w:t>
      </w:r>
      <w:r w:rsidR="008F1A05">
        <w:rPr>
          <w:rFonts w:ascii="Times New Roman" w:hAnsi="Times New Roman" w:cs="Times New Roman" w:hint="eastAsia"/>
          <w:color w:val="000000"/>
          <w:sz w:val="24"/>
        </w:rPr>
        <w:t xml:space="preserve">and </w:t>
      </w:r>
      <w:r w:rsidR="008F1A05">
        <w:rPr>
          <w:rFonts w:ascii="Times New Roman" w:hAnsi="Times New Roman" w:cs="Times New Roman"/>
          <w:color w:val="000000"/>
          <w:sz w:val="24"/>
        </w:rPr>
        <w:fldChar w:fldCharType="begin"/>
      </w:r>
      <w:r w:rsidR="008F1A05">
        <w:rPr>
          <w:rFonts w:ascii="Times New Roman" w:hAnsi="Times New Roman" w:cs="Times New Roman"/>
          <w:color w:val="000000"/>
          <w:sz w:val="24"/>
        </w:rPr>
        <w:instrText xml:space="preserve"> ADDIN EN.CITE &lt;EndNote&gt;&lt;Cite AuthorYear="1"&gt;&lt;Author&gt;Wang&lt;/Author&gt;&lt;Year&gt;2011&lt;/Year&gt;&lt;RecNum&gt;229&lt;/RecNum&gt;&lt;DisplayText&gt;Wang, Yang and Cong &lt;style face="superscript"&gt;27&lt;/style&gt;&lt;/DisplayText&gt;&lt;record&gt;&lt;rec-number&gt;229&lt;/rec-number&gt;&lt;foreign-keys&gt;&lt;key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8F1A05">
        <w:rPr>
          <w:rFonts w:ascii="Times New Roman" w:hAnsi="Times New Roman" w:cs="Times New Roman"/>
          <w:color w:val="000000"/>
          <w:sz w:val="24"/>
        </w:rPr>
        <w:fldChar w:fldCharType="separate"/>
      </w:r>
      <w:r w:rsidR="008F1A05">
        <w:rPr>
          <w:rFonts w:ascii="Times New Roman" w:hAnsi="Times New Roman" w:cs="Times New Roman"/>
          <w:noProof/>
          <w:color w:val="000000"/>
          <w:sz w:val="24"/>
        </w:rPr>
        <w:t xml:space="preserve">Wang, Yang and Cong </w:t>
      </w:r>
      <w:r w:rsidR="008F1A05" w:rsidRPr="008F1A05">
        <w:rPr>
          <w:rFonts w:ascii="Times New Roman" w:hAnsi="Times New Roman" w:cs="Times New Roman"/>
          <w:noProof/>
          <w:color w:val="000000"/>
          <w:sz w:val="24"/>
          <w:vertAlign w:val="superscript"/>
        </w:rPr>
        <w:t>27</w:t>
      </w:r>
      <w:r w:rsidR="008F1A05">
        <w:rPr>
          <w:rFonts w:ascii="Times New Roman" w:hAnsi="Times New Roman" w:cs="Times New Roman"/>
          <w:color w:val="000000"/>
          <w:sz w:val="24"/>
        </w:rPr>
        <w:fldChar w:fldCharType="end"/>
      </w:r>
      <w:r w:rsidR="008F1A05">
        <w:rPr>
          <w:rFonts w:ascii="Times New Roman" w:hAnsi="Times New Roman" w:cs="Times New Roman" w:hint="eastAsia"/>
          <w:color w:val="000000"/>
          <w:sz w:val="24"/>
        </w:rPr>
        <w:t xml:space="preserve"> </w:t>
      </w:r>
      <w:r w:rsidR="00B81A59">
        <w:rPr>
          <w:rFonts w:ascii="Times New Roman" w:hAnsi="Times New Roman" w:cs="Times New Roman" w:hint="eastAsia"/>
          <w:color w:val="000000"/>
          <w:sz w:val="24"/>
        </w:rPr>
        <w:t xml:space="preserve">found scaling on cation exchange </w:t>
      </w:r>
      <w:r w:rsidR="00B81A59">
        <w:rPr>
          <w:rFonts w:ascii="Times New Roman" w:hAnsi="Times New Roman" w:cs="Times New Roman" w:hint="eastAsia"/>
          <w:color w:val="000000"/>
          <w:sz w:val="24"/>
        </w:rPr>
        <w:lastRenderedPageBreak/>
        <w:t>membranes (CEMs) when feeding solution contained Ca</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 xml:space="preserve"> </w:t>
      </w:r>
      <w:r w:rsidR="00B81A59">
        <w:rPr>
          <w:rFonts w:ascii="Times New Roman" w:hAnsi="Times New Roman" w:cs="Times New Roman"/>
          <w:color w:val="000000"/>
          <w:sz w:val="24"/>
        </w:rPr>
        <w:t>and</w:t>
      </w:r>
      <w:r w:rsidR="00B81A59">
        <w:rPr>
          <w:rFonts w:ascii="Times New Roman" w:hAnsi="Times New Roman" w:cs="Times New Roman" w:hint="eastAsia"/>
          <w:color w:val="000000"/>
          <w:sz w:val="24"/>
        </w:rPr>
        <w:t xml:space="preserve"> Mg</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w:t>
      </w:r>
      <w:r w:rsidR="0011032A">
        <w:rPr>
          <w:rFonts w:ascii="Times New Roman" w:hAnsi="Times New Roman" w:cs="Times New Roman" w:hint="eastAsia"/>
          <w:color w:val="000000"/>
          <w:sz w:val="24"/>
        </w:rPr>
        <w:t xml:space="preserve"> </w:t>
      </w:r>
      <w:r w:rsidR="001702B5">
        <w:rPr>
          <w:rFonts w:ascii="Times New Roman" w:hAnsi="Times New Roman" w:cs="Times New Roman"/>
          <w:color w:val="000000"/>
          <w:sz w:val="24"/>
        </w:rPr>
        <w:fldChar w:fldCharType="begin"/>
      </w:r>
      <w:r w:rsidR="001702B5">
        <w:rPr>
          <w:rFonts w:ascii="Times New Roman" w:hAnsi="Times New Roman" w:cs="Times New Roman"/>
          <w:color w:val="000000"/>
          <w:sz w:val="24"/>
        </w:rPr>
        <w:instrText xml:space="preserve"> ADDIN EN.CITE &lt;EndNote&gt;&lt;Cite AuthorYear="1"&gt;&lt;Author&gt;Casademont&lt;/Author&gt;&lt;Year&gt;2008&lt;/Year&gt;&lt;RecNum&gt;315&lt;/RecNum&gt;&lt;DisplayText&gt;Casademont, et al. &lt;style face="superscript"&gt;31&lt;/style&gt;&lt;/DisplayText&gt;&lt;record&gt;&lt;rec-number&gt;315&lt;/rec-number&gt;&lt;foreign-keys&gt;&lt;key app="EN" db-id="5rxe5dxf7vvddgev2wn5at0deare50advddr" timestamp="1743753906"&gt;315&lt;/key&gt;&lt;/foreign-keys&gt;&lt;ref-type name="Journal Article"&gt;17&lt;/ref-type&gt;&lt;contributors&gt;&lt;authors&gt;&lt;author&gt;Casademont, C.&lt;/author&gt;&lt;author&gt;Farias, M.&lt;/author&gt;&lt;author&gt;Pourcelly, G.&lt;/author&gt;&lt;author&gt;Bazinet, L.&lt;/author&gt;&lt;/authors&gt;&lt;/contributors&gt;&lt;titles&gt;&lt;title&gt;Impact of electrodialytic parameters on cation migration kinetics and fouling nature of ion-exchange membranes during treatment of solutions with different magnesium/calcium ratios&lt;/title&gt;&lt;secondary-title&gt;Journal of Membrane Science&lt;/secondary-title&gt;&lt;/titles&gt;&lt;periodical&gt;&lt;full-title&gt;Journal of Membrane Science&lt;/full-title&gt;&lt;/periodical&gt;&lt;pages&gt;570-579&lt;/pages&gt;&lt;volume&gt;325&lt;/volume&gt;&lt;number&gt;2&lt;/number&gt;&lt;section&gt;570&lt;/section&gt;&lt;dates&gt;&lt;year&gt;2008&lt;/year&gt;&lt;/dates&gt;&lt;isbn&gt;03767388&lt;/isbn&gt;&lt;urls&gt;&lt;/urls&gt;&lt;electronic-resource-num&gt;10.1016/j.memsci.2008.08.023&lt;/electronic-resource-num&gt;&lt;/record&gt;&lt;/Cite&gt;&lt;/EndNote&gt;</w:instrText>
      </w:r>
      <w:r w:rsidR="001702B5">
        <w:rPr>
          <w:rFonts w:ascii="Times New Roman" w:hAnsi="Times New Roman" w:cs="Times New Roman"/>
          <w:color w:val="000000"/>
          <w:sz w:val="24"/>
        </w:rPr>
        <w:fldChar w:fldCharType="separate"/>
      </w:r>
      <w:r w:rsidR="001702B5">
        <w:rPr>
          <w:rFonts w:ascii="Times New Roman" w:hAnsi="Times New Roman" w:cs="Times New Roman"/>
          <w:noProof/>
          <w:color w:val="000000"/>
          <w:sz w:val="24"/>
        </w:rPr>
        <w:t xml:space="preserve">Casademont, et al. </w:t>
      </w:r>
      <w:r w:rsidR="001702B5" w:rsidRPr="001702B5">
        <w:rPr>
          <w:rFonts w:ascii="Times New Roman" w:hAnsi="Times New Roman" w:cs="Times New Roman"/>
          <w:noProof/>
          <w:color w:val="000000"/>
          <w:sz w:val="24"/>
          <w:vertAlign w:val="superscript"/>
        </w:rPr>
        <w:t>31</w:t>
      </w:r>
      <w:r w:rsidR="001702B5">
        <w:rPr>
          <w:rFonts w:ascii="Times New Roman" w:hAnsi="Times New Roman" w:cs="Times New Roman"/>
          <w:color w:val="000000"/>
          <w:sz w:val="24"/>
        </w:rPr>
        <w:fldChar w:fldCharType="end"/>
      </w:r>
      <w:r w:rsidR="001702B5">
        <w:rPr>
          <w:rFonts w:ascii="Times New Roman" w:hAnsi="Times New Roman" w:cs="Times New Roman" w:hint="eastAsia"/>
          <w:color w:val="000000"/>
          <w:sz w:val="24"/>
        </w:rPr>
        <w:t xml:space="preserve"> </w:t>
      </w:r>
      <w:r w:rsidR="00DE1E54">
        <w:rPr>
          <w:rFonts w:ascii="Times New Roman" w:hAnsi="Times New Roman" w:cs="Times New Roman" w:hint="eastAsia"/>
          <w:color w:val="000000"/>
          <w:sz w:val="24"/>
        </w:rPr>
        <w:t xml:space="preserve">found that </w:t>
      </w:r>
      <w:r w:rsidR="00394547">
        <w:rPr>
          <w:rFonts w:ascii="Times New Roman" w:hAnsi="Times New Roman" w:cs="Times New Roman" w:hint="eastAsia"/>
          <w:color w:val="000000"/>
          <w:sz w:val="24"/>
        </w:rPr>
        <w:t>a</w:t>
      </w:r>
      <w:r w:rsidR="00630A20">
        <w:rPr>
          <w:rFonts w:ascii="Times New Roman" w:hAnsi="Times New Roman" w:cs="Times New Roman" w:hint="eastAsia"/>
          <w:color w:val="000000"/>
          <w:sz w:val="24"/>
        </w:rPr>
        <w:t>n</w:t>
      </w:r>
      <w:r w:rsidR="00394547">
        <w:rPr>
          <w:rFonts w:ascii="Times New Roman" w:hAnsi="Times New Roman" w:cs="Times New Roman" w:hint="eastAsia"/>
          <w:color w:val="000000"/>
          <w:sz w:val="24"/>
        </w:rPr>
        <w:t xml:space="preserve"> alkali feeding solution </w:t>
      </w:r>
      <w:r w:rsidR="00630A20">
        <w:rPr>
          <w:rFonts w:ascii="Times New Roman" w:hAnsi="Times New Roman" w:cs="Times New Roman" w:hint="eastAsia"/>
          <w:color w:val="000000"/>
          <w:sz w:val="24"/>
        </w:rPr>
        <w:t>triggered scaling on CEMs.</w:t>
      </w:r>
      <w:r w:rsidR="00394547">
        <w:rPr>
          <w:rFonts w:ascii="Times New Roman" w:hAnsi="Times New Roman" w:cs="Times New Roman" w:hint="eastAsia"/>
          <w:color w:val="000000"/>
          <w:sz w:val="24"/>
        </w:rPr>
        <w:t xml:space="preserve"> </w:t>
      </w:r>
      <w:r w:rsidR="00630A20" w:rsidRPr="00881190">
        <w:rPr>
          <w:rFonts w:ascii="Times New Roman" w:hAnsi="Times New Roman" w:cs="Times New Roman" w:hint="eastAsia"/>
          <w:color w:val="000000"/>
          <w:sz w:val="24"/>
        </w:rPr>
        <w:t xml:space="preserve">The presence of </w:t>
      </w:r>
      <w:r w:rsidR="00630A20">
        <w:rPr>
          <w:rFonts w:ascii="Times New Roman" w:hAnsi="Times New Roman" w:cs="Times New Roman" w:hint="eastAsia"/>
          <w:color w:val="000000"/>
          <w:sz w:val="24"/>
        </w:rPr>
        <w:t>multivalent</w:t>
      </w:r>
      <w:r w:rsidR="00630A20" w:rsidRPr="00881190">
        <w:rPr>
          <w:rFonts w:ascii="Times New Roman" w:hAnsi="Times New Roman" w:cs="Times New Roman" w:hint="eastAsia"/>
          <w:color w:val="000000"/>
          <w:sz w:val="24"/>
        </w:rPr>
        <w:t xml:space="preserve"> ions</w:t>
      </w:r>
      <w:r w:rsidR="00630A20">
        <w:rPr>
          <w:rFonts w:ascii="Times New Roman" w:hAnsi="Times New Roman" w:cs="Times New Roman" w:hint="eastAsia"/>
          <w:color w:val="000000"/>
          <w:sz w:val="24"/>
        </w:rPr>
        <w:t xml:space="preserve"> (e.g.,</w:t>
      </w:r>
      <w:r w:rsidR="00630A20">
        <w:rPr>
          <w:rFonts w:ascii="Times New Roman" w:hAnsi="Times New Roman" w:cs="Times New Roman"/>
          <w:color w:val="000000"/>
          <w:sz w:val="24"/>
        </w:rPr>
        <w:t xml:space="preserve"> </w:t>
      </w:r>
      <w:r w:rsidR="00630A20" w:rsidRPr="00CB64AD">
        <w:rPr>
          <w:rFonts w:ascii="Times New Roman" w:hAnsi="Times New Roman" w:cs="Times New Roman"/>
          <w:color w:val="000000"/>
          <w:sz w:val="24"/>
        </w:rPr>
        <w:t>Ca</w:t>
      </w:r>
      <w:r w:rsidR="00630A20" w:rsidRPr="00CB64AD">
        <w:rPr>
          <w:rFonts w:ascii="Times New Roman" w:hAnsi="Times New Roman" w:cs="Times New Roman"/>
          <w:color w:val="000000"/>
          <w:sz w:val="24"/>
          <w:vertAlign w:val="superscript"/>
        </w:rPr>
        <w:t>2+</w:t>
      </w:r>
      <w:r w:rsidR="00630A20" w:rsidRPr="00CB64AD">
        <w:rPr>
          <w:rFonts w:ascii="Times New Roman" w:hAnsi="Times New Roman" w:cs="Times New Roman"/>
          <w:color w:val="000000"/>
          <w:sz w:val="24"/>
        </w:rPr>
        <w:t xml:space="preserve"> and Mg</w:t>
      </w:r>
      <w:r w:rsidR="00630A20" w:rsidRPr="00CB64AD">
        <w:rPr>
          <w:rFonts w:ascii="Times New Roman" w:hAnsi="Times New Roman" w:cs="Times New Roman"/>
          <w:color w:val="000000"/>
          <w:sz w:val="24"/>
          <w:vertAlign w:val="superscript"/>
        </w:rPr>
        <w:t>2+</w:t>
      </w:r>
      <w:r w:rsidR="00630A20">
        <w:rPr>
          <w:rFonts w:ascii="Times New Roman" w:hAnsi="Times New Roman" w:cs="Times New Roman" w:hint="eastAsia"/>
          <w:color w:val="000000"/>
          <w:sz w:val="24"/>
        </w:rPr>
        <w:t>) in feeding solution predominantly results in</w:t>
      </w:r>
      <w:r w:rsidR="00630A20" w:rsidRPr="00881190">
        <w:rPr>
          <w:rFonts w:ascii="Times New Roman" w:hAnsi="Times New Roman" w:cs="Times New Roman" w:hint="eastAsia"/>
          <w:color w:val="000000"/>
          <w:sz w:val="24"/>
        </w:rPr>
        <w:t xml:space="preserve"> scaling</w:t>
      </w:r>
      <w:r w:rsidR="00630A20" w:rsidRPr="00A5799E">
        <w:t xml:space="preserve"> </w:t>
      </w:r>
      <w:r w:rsidR="00630A20" w:rsidRPr="00A5799E">
        <w:rPr>
          <w:rFonts w:ascii="Times New Roman" w:hAnsi="Times New Roman" w:cs="Times New Roman"/>
          <w:color w:val="000000"/>
          <w:sz w:val="24"/>
        </w:rPr>
        <w:t xml:space="preserve">as they react with hydroxide ions (OH⁻) within the chambers to form sparingly soluble precipitates </w:t>
      </w:r>
      <w:r w:rsidR="00630A20"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 </w:instrText>
      </w:r>
      <w:r w:rsidR="00630A20">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EN.CITE.DATA </w:instrText>
      </w:r>
      <w:r w:rsidR="00630A20">
        <w:rPr>
          <w:rFonts w:ascii="Times New Roman" w:hAnsi="Times New Roman" w:cs="Times New Roman"/>
          <w:color w:val="000000"/>
          <w:sz w:val="24"/>
        </w:rPr>
      </w:r>
      <w:r w:rsidR="00630A20">
        <w:rPr>
          <w:rFonts w:ascii="Times New Roman" w:hAnsi="Times New Roman" w:cs="Times New Roman"/>
          <w:color w:val="000000"/>
          <w:sz w:val="24"/>
        </w:rPr>
        <w:fldChar w:fldCharType="end"/>
      </w:r>
      <w:r w:rsidR="00630A20" w:rsidRPr="00CB64AD">
        <w:rPr>
          <w:rFonts w:ascii="Times New Roman" w:hAnsi="Times New Roman" w:cs="Times New Roman"/>
          <w:color w:val="000000"/>
          <w:sz w:val="24"/>
        </w:rPr>
      </w:r>
      <w:r w:rsidR="00630A20" w:rsidRPr="00CB64AD">
        <w:rPr>
          <w:rFonts w:ascii="Times New Roman" w:hAnsi="Times New Roman" w:cs="Times New Roman"/>
          <w:color w:val="000000"/>
          <w:sz w:val="24"/>
        </w:rPr>
        <w:fldChar w:fldCharType="separate"/>
      </w:r>
      <w:r w:rsidR="00630A20" w:rsidRPr="00A03060">
        <w:rPr>
          <w:rFonts w:ascii="Times New Roman" w:hAnsi="Times New Roman" w:cs="Times New Roman"/>
          <w:noProof/>
          <w:color w:val="000000"/>
          <w:sz w:val="24"/>
          <w:vertAlign w:val="superscript"/>
        </w:rPr>
        <w:t>25-27, 30</w:t>
      </w:r>
      <w:r w:rsidR="00630A20" w:rsidRPr="00CB64AD">
        <w:rPr>
          <w:rFonts w:ascii="Times New Roman" w:hAnsi="Times New Roman" w:cs="Times New Roman"/>
          <w:color w:val="000000"/>
          <w:sz w:val="24"/>
        </w:rPr>
        <w:fldChar w:fldCharType="end"/>
      </w:r>
      <w:r w:rsidR="00630A20" w:rsidRPr="00881190">
        <w:rPr>
          <w:rFonts w:ascii="Times New Roman" w:hAnsi="Times New Roman" w:cs="Times New Roman" w:hint="eastAsia"/>
          <w:color w:val="000000"/>
          <w:sz w:val="24"/>
        </w:rPr>
        <w:t>.</w:t>
      </w:r>
      <w:r w:rsidR="000A00F5">
        <w:rPr>
          <w:rFonts w:ascii="Times New Roman" w:hAnsi="Times New Roman" w:cs="Times New Roman" w:hint="eastAsia"/>
          <w:color w:val="000000"/>
          <w:sz w:val="24"/>
        </w:rPr>
        <w:t xml:space="preserve"> </w:t>
      </w:r>
      <w:r w:rsidR="00C925A7">
        <w:rPr>
          <w:rFonts w:ascii="Times New Roman" w:hAnsi="Times New Roman" w:cs="Times New Roman" w:hint="eastAsia"/>
          <w:color w:val="000000"/>
          <w:sz w:val="24"/>
        </w:rPr>
        <w:t>Many other studies studied the process parameters, such as flow rate</w:t>
      </w:r>
      <w:r w:rsidR="000A20C3">
        <w:rPr>
          <w:rFonts w:ascii="Times New Roman" w:hAnsi="Times New Roman" w:cs="Times New Roman"/>
          <w:color w:val="000000"/>
          <w:sz w:val="24"/>
        </w:rPr>
        <w:fldChar w:fldCharType="begin"/>
      </w:r>
      <w:r w:rsidR="000A20C3">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0A20C3">
        <w:rPr>
          <w:rFonts w:ascii="Times New Roman" w:hAnsi="Times New Roman" w:cs="Times New Roman"/>
          <w:color w:val="000000"/>
          <w:sz w:val="24"/>
        </w:rPr>
        <w:fldChar w:fldCharType="separate"/>
      </w:r>
      <w:r w:rsidR="000A20C3" w:rsidRPr="000A20C3">
        <w:rPr>
          <w:rFonts w:ascii="Times New Roman" w:hAnsi="Times New Roman" w:cs="Times New Roman"/>
          <w:noProof/>
          <w:color w:val="000000"/>
          <w:sz w:val="24"/>
          <w:vertAlign w:val="superscript"/>
        </w:rPr>
        <w:t>32</w:t>
      </w:r>
      <w:r w:rsidR="000A20C3">
        <w:rPr>
          <w:rFonts w:ascii="Times New Roman" w:hAnsi="Times New Roman" w:cs="Times New Roman"/>
          <w:color w:val="000000"/>
          <w:sz w:val="24"/>
        </w:rPr>
        <w:fldChar w:fldCharType="end"/>
      </w:r>
      <w:r w:rsidR="000A20C3">
        <w:rPr>
          <w:rFonts w:ascii="Times New Roman" w:hAnsi="Times New Roman" w:cs="Times New Roman" w:hint="eastAsia"/>
          <w:color w:val="000000"/>
          <w:sz w:val="24"/>
        </w:rPr>
        <w:t xml:space="preserve"> and current density</w:t>
      </w:r>
      <w:r w:rsidR="00603430">
        <w:rPr>
          <w:rFonts w:ascii="Times New Roman" w:hAnsi="Times New Roman" w:cs="Times New Roman"/>
          <w:color w:val="000000"/>
          <w:sz w:val="24"/>
        </w:rPr>
        <w:fldChar w:fldCharType="begin"/>
      </w:r>
      <w:r w:rsidR="00FB39FD">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 33&lt;/style&gt;&lt;/DisplayText&gt;&lt;record&gt;&lt;rec-number&gt;316&lt;/rec-number&gt;&lt;foreign-keys&gt;&lt;key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Science&lt;/full-title&gt;&lt;/periodical&gt;&lt;dates&gt;&lt;year&gt;2025&lt;/year&gt;&lt;/dates&gt;&lt;urls&gt;&lt;/urls&gt;&lt;electronic-resource-num&gt;10.1016/j.memsci.2025.124063&lt;/electronic-resource-num&gt;&lt;/record&gt;&lt;/Cite&gt;&lt;Cite&gt;&lt;Author&gt;Lin Teng Shee&lt;/Author&gt;&lt;Year&gt;2007&lt;/Year&gt;&lt;RecNum&gt;317&lt;/RecNum&gt;&lt;record&gt;&lt;rec-number&gt;317&lt;/rec-number&gt;&lt;foreign-keys&gt;&lt;key app="EN" db-id="5rxe5dxf7vvddgev2wn5at0deare50advddr" timestamp="1743755397"&gt;317&lt;/key&gt;&lt;/foreign-keys&gt;&lt;ref-type name="Journal Article"&gt;17&lt;/ref-type&gt;&lt;contributors&gt;&lt;authors&gt;&lt;author&gt;Lin Teng Shee, F.&lt;/author&gt;&lt;author&gt;Arul, J.&lt;/author&gt;&lt;author&gt;Brunet, S.&lt;/author&gt;&lt;author&gt;Bazinet, L.&lt;/author&gt;&lt;/authors&gt;&lt;/contributors&gt;&lt;titles&gt;&lt;title&gt;Chitosan solubilization by bipolar membrane electroacidification: Reduction of membrane fouling&lt;/title&gt;&lt;secondary-title&gt;Journal of Membrane Science&lt;/secondary-title&gt;&lt;/titles&gt;&lt;periodical&gt;&lt;full-title&gt;Journal of Membrane Science&lt;/full-title&gt;&lt;/periodical&gt;&lt;pages&gt;29-35&lt;/pages&gt;&lt;volume&gt;290&lt;/volume&gt;&lt;number&gt;1-2&lt;/number&gt;&lt;section&gt;29&lt;/section&gt;&lt;dates&gt;&lt;year&gt;2007&lt;/year&gt;&lt;/dates&gt;&lt;isbn&gt;03767388&lt;/isbn&gt;&lt;urls&gt;&lt;/urls&gt;&lt;electronic-resource-num&gt;10.1016/j.memsci.2006.12.023&lt;/electronic-resource-num&gt;&lt;/record&gt;&lt;/Cite&gt;&lt;/EndNote&gt;</w:instrText>
      </w:r>
      <w:r w:rsidR="00603430">
        <w:rPr>
          <w:rFonts w:ascii="Times New Roman" w:hAnsi="Times New Roman" w:cs="Times New Roman"/>
          <w:color w:val="000000"/>
          <w:sz w:val="24"/>
        </w:rPr>
        <w:fldChar w:fldCharType="separate"/>
      </w:r>
      <w:r w:rsidR="00FB39FD" w:rsidRPr="00FB39FD">
        <w:rPr>
          <w:rFonts w:ascii="Times New Roman" w:hAnsi="Times New Roman" w:cs="Times New Roman"/>
          <w:noProof/>
          <w:color w:val="000000"/>
          <w:sz w:val="24"/>
          <w:vertAlign w:val="superscript"/>
        </w:rPr>
        <w:t>32, 33</w:t>
      </w:r>
      <w:r w:rsidR="00603430">
        <w:rPr>
          <w:rFonts w:ascii="Times New Roman" w:hAnsi="Times New Roman" w:cs="Times New Roman"/>
          <w:color w:val="000000"/>
          <w:sz w:val="24"/>
        </w:rPr>
        <w:fldChar w:fldCharType="end"/>
      </w:r>
      <w:r w:rsidR="004B501F">
        <w:rPr>
          <w:rFonts w:ascii="Times New Roman" w:hAnsi="Times New Roman" w:cs="Times New Roman" w:hint="eastAsia"/>
          <w:color w:val="000000"/>
          <w:sz w:val="24"/>
        </w:rPr>
        <w:t xml:space="preserve">. A </w:t>
      </w:r>
      <w:r w:rsidR="003C63E6">
        <w:rPr>
          <w:rFonts w:ascii="Times New Roman" w:hAnsi="Times New Roman" w:cs="Times New Roman" w:hint="eastAsia"/>
          <w:color w:val="000000"/>
          <w:sz w:val="24"/>
        </w:rPr>
        <w:t>high</w:t>
      </w:r>
      <w:r w:rsidR="004B501F">
        <w:rPr>
          <w:rFonts w:ascii="Times New Roman" w:hAnsi="Times New Roman" w:cs="Times New Roman" w:hint="eastAsia"/>
          <w:color w:val="000000"/>
          <w:sz w:val="24"/>
        </w:rPr>
        <w:t xml:space="preserve"> flow rate can </w:t>
      </w:r>
      <w:r w:rsidR="00984DCF">
        <w:rPr>
          <w:rFonts w:ascii="Times New Roman" w:hAnsi="Times New Roman" w:cs="Times New Roman" w:hint="eastAsia"/>
          <w:color w:val="000000"/>
          <w:sz w:val="24"/>
        </w:rPr>
        <w:t xml:space="preserve">enhance mixing near membrane/solution interface </w:t>
      </w:r>
      <w:r w:rsidR="009A425F">
        <w:rPr>
          <w:rFonts w:ascii="Times New Roman" w:hAnsi="Times New Roman" w:cs="Times New Roman" w:hint="eastAsia"/>
          <w:color w:val="000000"/>
          <w:sz w:val="24"/>
        </w:rPr>
        <w:t xml:space="preserve">to </w:t>
      </w:r>
      <w:r w:rsidR="00145055">
        <w:rPr>
          <w:rFonts w:ascii="Times New Roman" w:hAnsi="Times New Roman" w:cs="Times New Roman" w:hint="eastAsia"/>
          <w:color w:val="000000"/>
          <w:sz w:val="24"/>
        </w:rPr>
        <w:t>avoid</w:t>
      </w:r>
      <w:r w:rsidR="009A425F">
        <w:rPr>
          <w:rFonts w:ascii="Times New Roman" w:hAnsi="Times New Roman" w:cs="Times New Roman" w:hint="eastAsia"/>
          <w:color w:val="000000"/>
          <w:sz w:val="24"/>
        </w:rPr>
        <w:t xml:space="preserve"> </w:t>
      </w:r>
      <w:r w:rsidR="00145055">
        <w:rPr>
          <w:rFonts w:ascii="Times New Roman" w:hAnsi="Times New Roman" w:cs="Times New Roman" w:hint="eastAsia"/>
          <w:color w:val="000000"/>
          <w:sz w:val="24"/>
        </w:rPr>
        <w:t>ion</w:t>
      </w:r>
      <w:r w:rsidR="009A425F">
        <w:rPr>
          <w:rFonts w:ascii="Times New Roman" w:hAnsi="Times New Roman" w:cs="Times New Roman" w:hint="eastAsia"/>
          <w:color w:val="000000"/>
          <w:sz w:val="24"/>
        </w:rPr>
        <w:t xml:space="preserve"> </w:t>
      </w:r>
      <w:r w:rsidR="00145055">
        <w:rPr>
          <w:rFonts w:ascii="Times New Roman" w:hAnsi="Times New Roman" w:cs="Times New Roman"/>
          <w:color w:val="000000"/>
          <w:sz w:val="24"/>
        </w:rPr>
        <w:t>accumulation</w:t>
      </w:r>
      <w:r w:rsidR="00145055">
        <w:rPr>
          <w:rFonts w:ascii="Times New Roman" w:hAnsi="Times New Roman" w:cs="Times New Roman" w:hint="eastAsia"/>
          <w:color w:val="000000"/>
          <w:sz w:val="24"/>
        </w:rPr>
        <w:t>.</w:t>
      </w:r>
      <w:r w:rsidR="00E14A69">
        <w:rPr>
          <w:rFonts w:ascii="Times New Roman" w:hAnsi="Times New Roman" w:cs="Times New Roman" w:hint="eastAsia"/>
          <w:color w:val="000000"/>
          <w:sz w:val="24"/>
        </w:rPr>
        <w:t xml:space="preserve"> </w:t>
      </w:r>
      <w:r w:rsidR="00E14A69">
        <w:rPr>
          <w:rFonts w:ascii="Times New Roman" w:hAnsi="Times New Roman" w:cs="Times New Roman"/>
          <w:color w:val="000000"/>
          <w:sz w:val="24"/>
        </w:rPr>
        <w:t>I</w:t>
      </w:r>
      <w:r w:rsidR="00E14A69">
        <w:rPr>
          <w:rFonts w:ascii="Times New Roman" w:hAnsi="Times New Roman" w:cs="Times New Roman" w:hint="eastAsia"/>
          <w:color w:val="000000"/>
          <w:sz w:val="24"/>
        </w:rPr>
        <w:t>n terms of c</w:t>
      </w:r>
      <w:r w:rsidR="00067A46">
        <w:rPr>
          <w:rFonts w:ascii="Times New Roman" w:hAnsi="Times New Roman" w:cs="Times New Roman" w:hint="eastAsia"/>
          <w:color w:val="000000"/>
          <w:sz w:val="24"/>
        </w:rPr>
        <w:t>urrent density</w:t>
      </w:r>
      <w:r w:rsidR="00E14A69">
        <w:rPr>
          <w:rFonts w:ascii="Times New Roman" w:hAnsi="Times New Roman" w:cs="Times New Roman" w:hint="eastAsia"/>
          <w:color w:val="000000"/>
          <w:sz w:val="24"/>
        </w:rPr>
        <w:t>, it</w:t>
      </w:r>
      <w:r w:rsidR="00067A46">
        <w:rPr>
          <w:rFonts w:ascii="Times New Roman" w:hAnsi="Times New Roman" w:cs="Times New Roman" w:hint="eastAsia"/>
          <w:color w:val="000000"/>
          <w:sz w:val="24"/>
        </w:rPr>
        <w:t xml:space="preserve"> </w:t>
      </w:r>
      <w:r w:rsidR="003C5491">
        <w:rPr>
          <w:rFonts w:ascii="Times New Roman" w:hAnsi="Times New Roman" w:cs="Times New Roman" w:hint="eastAsia"/>
          <w:color w:val="000000"/>
          <w:sz w:val="24"/>
        </w:rPr>
        <w:t>is related to ion flux, which causes pH shifts near membrane surface</w:t>
      </w:r>
      <w:r w:rsidR="00574849">
        <w:rPr>
          <w:rFonts w:ascii="Times New Roman" w:hAnsi="Times New Roman" w:cs="Times New Roman" w:hint="eastAsia"/>
          <w:color w:val="000000"/>
          <w:sz w:val="24"/>
        </w:rPr>
        <w:t xml:space="preserve"> and scaling growth.</w:t>
      </w:r>
      <w:r w:rsidR="00FB39FD">
        <w:rPr>
          <w:rFonts w:ascii="Times New Roman" w:hAnsi="Times New Roman" w:cs="Times New Roman" w:hint="eastAsia"/>
          <w:color w:val="000000"/>
          <w:sz w:val="24"/>
        </w:rPr>
        <w:t xml:space="preserve"> </w:t>
      </w:r>
      <w:r w:rsidR="003E4C78">
        <w:rPr>
          <w:rFonts w:ascii="Times New Roman" w:hAnsi="Times New Roman" w:cs="Times New Roman" w:hint="eastAsia"/>
          <w:color w:val="000000"/>
          <w:sz w:val="24"/>
        </w:rPr>
        <w:t xml:space="preserve">Some studies </w:t>
      </w:r>
      <w:r w:rsidR="00C42A7F">
        <w:rPr>
          <w:rFonts w:ascii="Times New Roman" w:hAnsi="Times New Roman" w:cs="Times New Roman" w:hint="eastAsia"/>
          <w:color w:val="000000"/>
          <w:sz w:val="24"/>
        </w:rPr>
        <w:t>link</w:t>
      </w:r>
      <w:r w:rsidR="003E4C78">
        <w:rPr>
          <w:rFonts w:ascii="Times New Roman" w:hAnsi="Times New Roman" w:cs="Times New Roman" w:hint="eastAsia"/>
          <w:color w:val="000000"/>
          <w:sz w:val="24"/>
        </w:rPr>
        <w:t xml:space="preserve"> </w:t>
      </w:r>
      <w:r w:rsidR="00D4077B">
        <w:rPr>
          <w:rFonts w:ascii="Times New Roman" w:hAnsi="Times New Roman" w:cs="Times New Roman" w:hint="eastAsia"/>
          <w:color w:val="000000"/>
          <w:sz w:val="24"/>
        </w:rPr>
        <w:t>the s</w:t>
      </w:r>
      <w:r w:rsidR="00D4077B" w:rsidRPr="00D4077B">
        <w:rPr>
          <w:rFonts w:ascii="Times New Roman" w:hAnsi="Times New Roman" w:cs="Times New Roman"/>
          <w:color w:val="000000"/>
          <w:sz w:val="24"/>
        </w:rPr>
        <w:t xml:space="preserve">caling behavior </w:t>
      </w:r>
      <w:r w:rsidR="00D4077B">
        <w:rPr>
          <w:rFonts w:ascii="Times New Roman" w:hAnsi="Times New Roman" w:cs="Times New Roman" w:hint="eastAsia"/>
          <w:color w:val="000000"/>
          <w:sz w:val="24"/>
        </w:rPr>
        <w:t>with</w:t>
      </w:r>
      <w:r w:rsidR="00D4077B" w:rsidRPr="00D4077B">
        <w:rPr>
          <w:rFonts w:ascii="Times New Roman" w:hAnsi="Times New Roman" w:cs="Times New Roman"/>
          <w:color w:val="000000"/>
          <w:sz w:val="24"/>
        </w:rPr>
        <w:t xml:space="preserve"> properties of </w:t>
      </w:r>
      <w:r w:rsidR="00C42A7F">
        <w:rPr>
          <w:rFonts w:ascii="Times New Roman" w:hAnsi="Times New Roman" w:cs="Times New Roman" w:hint="eastAsia"/>
          <w:color w:val="000000"/>
          <w:sz w:val="24"/>
        </w:rPr>
        <w:t>IEMs</w:t>
      </w:r>
      <w:r w:rsidR="00D4077B" w:rsidRPr="00D4077B">
        <w:rPr>
          <w:rFonts w:ascii="Times New Roman" w:hAnsi="Times New Roman" w:cs="Times New Roman"/>
          <w:color w:val="000000"/>
          <w:sz w:val="24"/>
        </w:rPr>
        <w:t>, including ion selectivity</w:t>
      </w:r>
      <w:r w:rsidR="00944B5E">
        <w:rPr>
          <w:rFonts w:ascii="Times New Roman" w:hAnsi="Times New Roman" w:cs="Times New Roman"/>
          <w:color w:val="000000"/>
          <w:sz w:val="24"/>
        </w:rPr>
        <w:fldChar w:fldCharType="begin"/>
      </w:r>
      <w:r w:rsidR="00944B5E">
        <w:rPr>
          <w:rFonts w:ascii="Times New Roman" w:hAnsi="Times New Roman" w:cs="Times New Roman"/>
          <w:color w:val="000000"/>
          <w:sz w:val="24"/>
        </w:rPr>
        <w:instrText xml:space="preserve"> ADDIN EN.CITE &lt;EndNote&gt;&lt;Cite&gt;&lt;Author&gt;Reig&lt;/Author&gt;&lt;Year&gt;2016&lt;/Year&gt;&lt;RecNum&gt;161&lt;/RecNum&gt;&lt;DisplayText&gt;&lt;style face="superscript"&gt;14&lt;/style&gt;&lt;/DisplayText&gt;&lt;record&gt;&lt;rec-number&gt;161&lt;/rec-number&gt;&lt;foreign-keys&gt;&lt;key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EndNote&gt;</w:instrText>
      </w:r>
      <w:r w:rsidR="00944B5E">
        <w:rPr>
          <w:rFonts w:ascii="Times New Roman" w:hAnsi="Times New Roman" w:cs="Times New Roman"/>
          <w:color w:val="000000"/>
          <w:sz w:val="24"/>
        </w:rPr>
        <w:fldChar w:fldCharType="separate"/>
      </w:r>
      <w:r w:rsidR="00944B5E" w:rsidRPr="00944B5E">
        <w:rPr>
          <w:rFonts w:ascii="Times New Roman" w:hAnsi="Times New Roman" w:cs="Times New Roman"/>
          <w:noProof/>
          <w:color w:val="000000"/>
          <w:sz w:val="24"/>
          <w:vertAlign w:val="superscript"/>
        </w:rPr>
        <w:t>14</w:t>
      </w:r>
      <w:r w:rsidR="00944B5E">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xml:space="preserve">, </w:t>
      </w:r>
      <w:r w:rsidR="00DE088D" w:rsidRPr="00DE088D">
        <w:rPr>
          <w:rFonts w:ascii="Times New Roman" w:hAnsi="Times New Roman" w:cs="Times New Roman" w:hint="eastAsia"/>
          <w:color w:val="000000"/>
          <w:sz w:val="24"/>
        </w:rPr>
        <w:t>heterogeneity</w:t>
      </w:r>
      <w:r w:rsidR="00DE088D">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 </w:instrText>
      </w:r>
      <w:r w:rsidR="00290B30">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EN.CITE.DATA </w:instrText>
      </w:r>
      <w:r w:rsidR="00290B30">
        <w:rPr>
          <w:rFonts w:ascii="Times New Roman" w:hAnsi="Times New Roman" w:cs="Times New Roman"/>
          <w:color w:val="000000"/>
          <w:sz w:val="24"/>
        </w:rPr>
      </w:r>
      <w:r w:rsidR="00290B30">
        <w:rPr>
          <w:rFonts w:ascii="Times New Roman" w:hAnsi="Times New Roman" w:cs="Times New Roman"/>
          <w:color w:val="000000"/>
          <w:sz w:val="24"/>
        </w:rPr>
        <w:fldChar w:fldCharType="end"/>
      </w:r>
      <w:r w:rsidR="00DE088D">
        <w:rPr>
          <w:rFonts w:ascii="Times New Roman" w:hAnsi="Times New Roman" w:cs="Times New Roman"/>
          <w:color w:val="000000"/>
          <w:sz w:val="24"/>
        </w:rPr>
      </w:r>
      <w:r w:rsidR="00DE088D">
        <w:rPr>
          <w:rFonts w:ascii="Times New Roman" w:hAnsi="Times New Roman" w:cs="Times New Roman"/>
          <w:color w:val="000000"/>
          <w:sz w:val="24"/>
        </w:rPr>
        <w:fldChar w:fldCharType="separate"/>
      </w:r>
      <w:r w:rsidR="00290B30" w:rsidRPr="00290B30">
        <w:rPr>
          <w:rFonts w:ascii="Times New Roman" w:hAnsi="Times New Roman" w:cs="Times New Roman"/>
          <w:noProof/>
          <w:color w:val="000000"/>
          <w:sz w:val="24"/>
          <w:vertAlign w:val="superscript"/>
        </w:rPr>
        <w:t>34, 35</w:t>
      </w:r>
      <w:r w:rsidR="00DE088D">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and membrane</w:t>
      </w:r>
      <w:r w:rsidR="00F071F6">
        <w:rPr>
          <w:rFonts w:ascii="Times New Roman" w:hAnsi="Times New Roman" w:cs="Times New Roman" w:hint="eastAsia"/>
          <w:color w:val="000000"/>
          <w:sz w:val="24"/>
        </w:rPr>
        <w:t xml:space="preserve"> roughness</w:t>
      </w:r>
      <w:r w:rsidR="00A16A72">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 </w:instrText>
      </w:r>
      <w:r w:rsidR="00D32D17">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EN.CITE.DATA </w:instrText>
      </w:r>
      <w:r w:rsidR="00D32D17">
        <w:rPr>
          <w:rFonts w:ascii="Times New Roman" w:hAnsi="Times New Roman" w:cs="Times New Roman"/>
          <w:color w:val="000000"/>
          <w:sz w:val="24"/>
        </w:rPr>
      </w:r>
      <w:r w:rsidR="00D32D17">
        <w:rPr>
          <w:rFonts w:ascii="Times New Roman" w:hAnsi="Times New Roman" w:cs="Times New Roman"/>
          <w:color w:val="000000"/>
          <w:sz w:val="24"/>
        </w:rPr>
        <w:fldChar w:fldCharType="end"/>
      </w:r>
      <w:r w:rsidR="00A16A72">
        <w:rPr>
          <w:rFonts w:ascii="Times New Roman" w:hAnsi="Times New Roman" w:cs="Times New Roman"/>
          <w:color w:val="000000"/>
          <w:sz w:val="24"/>
        </w:rPr>
      </w:r>
      <w:r w:rsidR="00A16A72">
        <w:rPr>
          <w:rFonts w:ascii="Times New Roman" w:hAnsi="Times New Roman" w:cs="Times New Roman"/>
          <w:color w:val="000000"/>
          <w:sz w:val="24"/>
        </w:rPr>
        <w:fldChar w:fldCharType="separate"/>
      </w:r>
      <w:r w:rsidR="00D32D17" w:rsidRPr="00D32D17">
        <w:rPr>
          <w:rFonts w:ascii="Times New Roman" w:hAnsi="Times New Roman" w:cs="Times New Roman"/>
          <w:noProof/>
          <w:color w:val="000000"/>
          <w:sz w:val="24"/>
          <w:vertAlign w:val="superscript"/>
        </w:rPr>
        <w:t>35, 36</w:t>
      </w:r>
      <w:r w:rsidR="00A16A72">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w:t>
      </w:r>
      <w:r w:rsidR="00D32D17">
        <w:rPr>
          <w:rFonts w:ascii="Times New Roman" w:hAnsi="Times New Roman" w:cs="Times New Roman" w:hint="eastAsia"/>
          <w:color w:val="000000"/>
          <w:sz w:val="24"/>
        </w:rPr>
        <w:t xml:space="preserve"> </w:t>
      </w:r>
      <w:r w:rsidR="00E8583E" w:rsidRPr="00E8583E">
        <w:rPr>
          <w:rFonts w:ascii="Times New Roman" w:hAnsi="Times New Roman" w:cs="Times New Roman"/>
          <w:color w:val="000000"/>
          <w:sz w:val="24"/>
        </w:rPr>
        <w:t xml:space="preserve">These </w:t>
      </w:r>
      <w:r w:rsidR="00E8583E">
        <w:rPr>
          <w:rFonts w:ascii="Times New Roman" w:hAnsi="Times New Roman" w:cs="Times New Roman" w:hint="eastAsia"/>
          <w:color w:val="000000"/>
          <w:sz w:val="24"/>
        </w:rPr>
        <w:t xml:space="preserve">studies </w:t>
      </w:r>
      <w:r w:rsidR="002030EF">
        <w:rPr>
          <w:rFonts w:ascii="Times New Roman" w:hAnsi="Times New Roman" w:cs="Times New Roman" w:hint="eastAsia"/>
          <w:color w:val="000000"/>
          <w:sz w:val="24"/>
        </w:rPr>
        <w:t xml:space="preserve">tried to </w:t>
      </w:r>
      <w:r w:rsidR="00083E60">
        <w:rPr>
          <w:rFonts w:ascii="Times New Roman" w:hAnsi="Times New Roman" w:cs="Times New Roman" w:hint="eastAsia"/>
          <w:color w:val="000000"/>
          <w:sz w:val="24"/>
        </w:rPr>
        <w:t xml:space="preserve">change surface properties of membranes to avoid scaling </w:t>
      </w:r>
      <w:r w:rsidR="00083E60">
        <w:rPr>
          <w:rFonts w:ascii="Times New Roman" w:hAnsi="Times New Roman" w:cs="Times New Roman"/>
          <w:color w:val="000000"/>
          <w:sz w:val="24"/>
        </w:rPr>
        <w:t>accumulation</w:t>
      </w:r>
      <w:r w:rsidR="00083E60">
        <w:rPr>
          <w:rFonts w:ascii="Times New Roman" w:hAnsi="Times New Roman" w:cs="Times New Roman" w:hint="eastAsia"/>
          <w:color w:val="000000"/>
          <w:sz w:val="24"/>
        </w:rPr>
        <w:t>.</w:t>
      </w:r>
    </w:p>
    <w:p w14:paraId="45F9298C" w14:textId="04C75F9F" w:rsidR="00086597" w:rsidRDefault="00AC06C7" w:rsidP="00A30DDE">
      <w:pPr>
        <w:spacing w:line="480" w:lineRule="auto"/>
        <w:ind w:right="-14"/>
        <w:rPr>
          <w:rFonts w:ascii="Times New Roman" w:hAnsi="Times New Roman" w:cs="Times New Roman"/>
          <w:color w:val="000000"/>
          <w:sz w:val="24"/>
        </w:rPr>
      </w:pPr>
      <w:r>
        <w:rPr>
          <w:rFonts w:ascii="Times New Roman" w:hAnsi="Times New Roman" w:cs="Times New Roman" w:hint="eastAsia"/>
          <w:color w:val="000000"/>
          <w:sz w:val="24"/>
        </w:rPr>
        <w:t xml:space="preserve">Scaling in BMED </w:t>
      </w:r>
      <w:r w:rsidR="009670E8">
        <w:rPr>
          <w:rFonts w:ascii="Times New Roman" w:hAnsi="Times New Roman" w:cs="Times New Roman" w:hint="eastAsia"/>
          <w:color w:val="000000"/>
          <w:sz w:val="24"/>
        </w:rPr>
        <w:t xml:space="preserve">is an unavoidable problem because of the presence of base chamber. </w:t>
      </w:r>
      <w:r w:rsidR="00AB701F" w:rsidRPr="00AB701F">
        <w:rPr>
          <w:rFonts w:ascii="Times New Roman" w:hAnsi="Times New Roman" w:cs="Times New Roman" w:hint="eastAsia"/>
          <w:color w:val="000000"/>
          <w:sz w:val="24"/>
        </w:rPr>
        <w:t>Previous studies have primarily focused on removing divalent ions prior to BMED treatment using pretreatment such as</w:t>
      </w:r>
      <w:r w:rsidR="00253A9D">
        <w:rPr>
          <w:rFonts w:ascii="Times New Roman" w:hAnsi="Times New Roman" w:cs="Times New Roman"/>
          <w:color w:val="000000"/>
          <w:sz w:val="24"/>
        </w:rPr>
        <w:t xml:space="preserve"> </w:t>
      </w:r>
      <w:r w:rsidR="00253A9D">
        <w:rPr>
          <w:rFonts w:ascii="Times New Roman" w:hAnsi="Times New Roman" w:cs="Times New Roman" w:hint="eastAsia"/>
          <w:color w:val="000000"/>
          <w:sz w:val="24"/>
        </w:rPr>
        <w:t>nano</w:t>
      </w:r>
      <w:r w:rsidR="00253A9D">
        <w:rPr>
          <w:rFonts w:ascii="Times New Roman" w:hAnsi="Times New Roman" w:cs="Times New Roman"/>
          <w:color w:val="000000"/>
          <w:sz w:val="24"/>
        </w:rPr>
        <w:t>filtration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 xml:space="preserve">chemical </w:t>
      </w:r>
      <w:r w:rsidR="00253A9D">
        <w:rPr>
          <w:rFonts w:ascii="Times New Roman" w:hAnsi="Times New Roman" w:cs="Times New Roman" w:hint="eastAsia"/>
          <w:color w:val="000000"/>
          <w:sz w:val="24"/>
        </w:rPr>
        <w:t>precipitation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ion exchange resins</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53A9D">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p</w:t>
      </w:r>
      <w:r w:rsidR="00253A9D" w:rsidRPr="00233D1A">
        <w:rPr>
          <w:rFonts w:ascii="Times New Roman" w:hAnsi="Times New Roman" w:cs="Times New Roman" w:hint="eastAsia"/>
          <w:color w:val="000000"/>
          <w:sz w:val="24"/>
        </w:rPr>
        <w:t>ellet reactor</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B94EC0">
        <w:rPr>
          <w:rFonts w:ascii="Times New Roman" w:hAnsi="Times New Roman" w:cs="Times New Roman"/>
          <w:color w:val="000000"/>
          <w:sz w:val="24"/>
        </w:rPr>
        <w:instrText xml:space="preserve"> ADDIN EN.CITE &lt;EndNote&gt;&lt;Cite&gt;&lt;Author&gt;Tran&lt;/Author&gt;&lt;Year&gt;2013&lt;/Year&gt;&lt;RecNum&gt;249&lt;/RecNum&gt;&lt;DisplayText&gt;&lt;style face="superscript"&gt;26&lt;/style&gt;&lt;/DisplayText&gt;&lt;record&gt;&lt;rec-number&gt;249&lt;/rec-number&gt;&lt;foreign-keys&gt;&lt;key app="EN" db-id="5rxe5dxf7vvddgev2wn5at0deare50advddr" timestamp="1721288160"&gt;249&lt;/key&gt;&lt;/foreign-keys&gt;&lt;ref-type name="Journal Article"&gt;17&lt;/ref-type&gt;&lt;contributors&gt;&lt;authors&gt;&lt;author&gt;Tran, A. T.&lt;/author&gt;&lt;author&gt;Jullok, N.&lt;/author&gt;&lt;author&gt;Meesschaert, B.&lt;/author&gt;&lt;author&gt;Pinoy, L.&lt;/author&gt;&lt;author&gt;Van der Bruggen, B.&lt;/author&gt;&lt;/authors&gt;&lt;/contributors&gt;&lt;auth-address&gt;Department of Chemical Engineering, ProcESS-Process Engineering for Sustainable Systems, KU Leuven, Leuven, Belgium. anh.tran@cit.kuleuven.be&lt;/auth-address&gt;&lt;titles&gt;&lt;title&gt;Pellet reactor pretreatment: a feasible method to reduce scaling in bipolar membrane electrodialysis&lt;/title&gt;&lt;secondary-title&gt;J Colloid Interface Sci&lt;/secondary-title&gt;&lt;/titles&gt;&lt;periodical&gt;&lt;full-title&gt;J Colloid Interface Sci&lt;/full-title&gt;&lt;/periodical&gt;&lt;pages&gt;107-15&lt;/pages&gt;&lt;volume&gt;401&lt;/volume&gt;&lt;edition&gt;2013/04/30&lt;/edition&gt;&lt;keywords&gt;&lt;keyword&gt;Calcium/chemistry&lt;/keyword&gt;&lt;keyword&gt;Calcium Carbonate/chemical synthesis/chemistry&lt;/keyword&gt;&lt;keyword&gt;Carbonates/chemistry&lt;/keyword&gt;&lt;keyword&gt;*Electrochemical Techniques&lt;/keyword&gt;&lt;keyword&gt;Oxidation-Reduction&lt;/keyword&gt;&lt;keyword&gt;Particle Size&lt;/keyword&gt;&lt;keyword&gt;Surface Properties&lt;/keyword&gt;&lt;keyword&gt;Water/chemistry&lt;/keyword&gt;&lt;/keywords&gt;&lt;dates&gt;&lt;year&gt;2013&lt;/year&gt;&lt;pub-dates&gt;&lt;date&gt;Jul 1&lt;/date&gt;&lt;/pub-dates&gt;&lt;/dates&gt;&lt;isbn&gt;1095-7103 (Electronic)&amp;#xD;0021-9797 (Linking)&lt;/isbn&gt;&lt;accession-num&gt;23622688&lt;/accession-num&gt;&lt;urls&gt;&lt;related-urls&gt;&lt;url&gt;https://www.ncbi.nlm.nih.gov/pubmed/23622688&lt;/url&gt;&lt;/related-urls&gt;&lt;/urls&gt;&lt;electronic-resource-num&gt;10.1016/j.jcis.2013.03.036&lt;/electronic-resource-num&gt;&lt;/record&gt;&lt;/Cite&gt;&lt;/EndNote&gt;</w:instrText>
      </w:r>
      <w:r w:rsidR="00253A9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26</w:t>
      </w:r>
      <w:r w:rsidR="00253A9D">
        <w:rPr>
          <w:rFonts w:ascii="Times New Roman" w:hAnsi="Times New Roman" w:cs="Times New Roman"/>
          <w:color w:val="000000"/>
          <w:sz w:val="24"/>
        </w:rPr>
        <w:fldChar w:fldCharType="end"/>
      </w:r>
      <w:r w:rsidR="00253A9D">
        <w:rPr>
          <w:rFonts w:ascii="Times New Roman" w:hAnsi="Times New Roman" w:cs="Times New Roman"/>
          <w:color w:val="000000"/>
          <w:sz w:val="24"/>
        </w:rPr>
        <w:t>.</w:t>
      </w:r>
      <w:r w:rsidR="00634057">
        <w:rPr>
          <w:rFonts w:ascii="Times New Roman" w:hAnsi="Times New Roman" w:cs="Times New Roman" w:hint="eastAsia"/>
          <w:color w:val="000000"/>
          <w:sz w:val="24"/>
        </w:rPr>
        <w:t xml:space="preserve"> </w:t>
      </w:r>
      <w:r w:rsidR="00711073" w:rsidRPr="00711073">
        <w:rPr>
          <w:rFonts w:ascii="Times New Roman" w:hAnsi="Times New Roman" w:cs="Times New Roman"/>
          <w:color w:val="000000"/>
          <w:sz w:val="24"/>
        </w:rPr>
        <w:t>While these strategies reduce</w:t>
      </w:r>
      <w:r w:rsidR="00086597">
        <w:rPr>
          <w:rFonts w:ascii="Times New Roman" w:hAnsi="Times New Roman" w:cs="Times New Roman" w:hint="eastAsia"/>
          <w:color w:val="000000"/>
          <w:sz w:val="24"/>
        </w:rPr>
        <w:t>d</w:t>
      </w:r>
      <w:r w:rsidR="00711073" w:rsidRPr="00711073">
        <w:rPr>
          <w:rFonts w:ascii="Times New Roman" w:hAnsi="Times New Roman" w:cs="Times New Roman"/>
          <w:color w:val="000000"/>
          <w:sz w:val="24"/>
        </w:rPr>
        <w:t xml:space="preserve"> the incidence of scaling, they often introduce additional complexity and cost. Moreover, </w:t>
      </w:r>
      <w:r w:rsidR="00A15EE3">
        <w:rPr>
          <w:rFonts w:ascii="Times New Roman" w:hAnsi="Times New Roman" w:cs="Times New Roman" w:hint="eastAsia"/>
          <w:color w:val="000000"/>
          <w:sz w:val="24"/>
        </w:rPr>
        <w:t>t</w:t>
      </w:r>
      <w:r w:rsidR="00A15EE3" w:rsidRPr="00A15EE3">
        <w:rPr>
          <w:rFonts w:ascii="Times New Roman" w:hAnsi="Times New Roman" w:cs="Times New Roman" w:hint="eastAsia"/>
          <w:color w:val="000000"/>
          <w:sz w:val="24"/>
        </w:rPr>
        <w:t>hey do not consider that more efficient methods</w:t>
      </w:r>
      <w:r w:rsidR="00A15EE3">
        <w:rPr>
          <w:rFonts w:ascii="Times New Roman" w:hAnsi="Times New Roman" w:cs="Times New Roman" w:hint="eastAsia"/>
          <w:color w:val="000000"/>
          <w:sz w:val="24"/>
        </w:rPr>
        <w:t xml:space="preserve"> can be designed according to scaling mechanisms</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on different location</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Therefore, a</w:t>
      </w:r>
      <w:r w:rsidR="00711073" w:rsidRPr="00711073">
        <w:rPr>
          <w:rFonts w:ascii="Times New Roman" w:hAnsi="Times New Roman" w:cs="Times New Roman"/>
          <w:color w:val="000000"/>
          <w:sz w:val="24"/>
        </w:rPr>
        <w:t xml:space="preserve"> mechanistic understanding of how scaling evolves—particularly how ion transport behaviors interact with scaling processes—</w:t>
      </w:r>
      <w:r w:rsidR="00A15EE3">
        <w:rPr>
          <w:rFonts w:ascii="Times New Roman" w:hAnsi="Times New Roman" w:cs="Times New Roman" w:hint="eastAsia"/>
          <w:color w:val="000000"/>
          <w:sz w:val="24"/>
        </w:rPr>
        <w:t>needs to be</w:t>
      </w:r>
      <w:r w:rsidR="00711073" w:rsidRPr="00711073">
        <w:rPr>
          <w:rFonts w:ascii="Times New Roman" w:hAnsi="Times New Roman" w:cs="Times New Roman"/>
          <w:color w:val="000000"/>
          <w:sz w:val="24"/>
        </w:rPr>
        <w:t xml:space="preserve"> explored. </w:t>
      </w:r>
      <w:r w:rsidR="00086597">
        <w:rPr>
          <w:rFonts w:ascii="Times New Roman" w:hAnsi="Times New Roman" w:cs="Times New Roman" w:hint="eastAsia"/>
          <w:color w:val="000000"/>
          <w:sz w:val="24"/>
        </w:rPr>
        <w:t>Currently</w:t>
      </w:r>
      <w:r w:rsidR="00711073" w:rsidRPr="00711073">
        <w:rPr>
          <w:rFonts w:ascii="Times New Roman" w:hAnsi="Times New Roman" w:cs="Times New Roman"/>
          <w:color w:val="000000"/>
          <w:sz w:val="24"/>
        </w:rPr>
        <w:t xml:space="preserve">, no studies have provided a comprehensive analysis </w:t>
      </w:r>
      <w:r w:rsidR="009972C1">
        <w:rPr>
          <w:rFonts w:ascii="Times New Roman" w:hAnsi="Times New Roman" w:cs="Times New Roman" w:hint="eastAsia"/>
          <w:color w:val="000000"/>
          <w:sz w:val="24"/>
        </w:rPr>
        <w:t>of the</w:t>
      </w:r>
      <w:r w:rsidR="009972C1" w:rsidRPr="009972C1">
        <w:rPr>
          <w:rFonts w:ascii="Times New Roman" w:hAnsi="Times New Roman" w:cs="Times New Roman" w:hint="eastAsia"/>
          <w:color w:val="000000"/>
          <w:sz w:val="24"/>
        </w:rPr>
        <w:t xml:space="preserve"> precipitation sequence in different chambers and on the </w:t>
      </w:r>
      <w:r w:rsidR="009972C1">
        <w:rPr>
          <w:rFonts w:ascii="Times New Roman" w:hAnsi="Times New Roman" w:cs="Times New Roman" w:hint="eastAsia"/>
          <w:color w:val="000000"/>
          <w:sz w:val="24"/>
        </w:rPr>
        <w:t>IEMs</w:t>
      </w:r>
      <w:r w:rsidR="00E06115">
        <w:rPr>
          <w:rFonts w:ascii="Times New Roman" w:hAnsi="Times New Roman" w:cs="Times New Roman" w:hint="eastAsia"/>
          <w:color w:val="000000"/>
          <w:sz w:val="24"/>
        </w:rPr>
        <w:t>.</w:t>
      </w:r>
    </w:p>
    <w:p w14:paraId="465403BC" w14:textId="5BD3F591" w:rsidR="00AB2850" w:rsidRPr="00485FD3" w:rsidRDefault="00EF194F" w:rsidP="00A30DDE">
      <w:pPr>
        <w:spacing w:line="480" w:lineRule="auto"/>
        <w:ind w:right="-14"/>
        <w:rPr>
          <w:rFonts w:ascii="Times New Roman" w:hAnsi="Times New Roman" w:cs="Times New Roman"/>
          <w:color w:val="000000"/>
          <w:sz w:val="24"/>
        </w:rPr>
      </w:pPr>
      <w:r>
        <w:rPr>
          <w:rFonts w:ascii="Times New Roman" w:hAnsi="Times New Roman" w:cs="Times New Roman" w:hint="eastAsia"/>
          <w:color w:val="000000"/>
          <w:sz w:val="24"/>
        </w:rPr>
        <w:t xml:space="preserve">The objective of this study is to </w:t>
      </w:r>
      <w:r w:rsidR="0075541A" w:rsidRPr="0075541A">
        <w:rPr>
          <w:rFonts w:ascii="Times New Roman" w:hAnsi="Times New Roman" w:cs="Times New Roman"/>
          <w:color w:val="000000"/>
          <w:sz w:val="24"/>
        </w:rPr>
        <w:t>elucidate</w:t>
      </w:r>
      <w:r>
        <w:rPr>
          <w:rFonts w:ascii="Times New Roman" w:hAnsi="Times New Roman" w:cs="Times New Roman" w:hint="eastAsia"/>
          <w:color w:val="000000"/>
          <w:sz w:val="24"/>
        </w:rPr>
        <w:t xml:space="preserve"> the </w:t>
      </w:r>
      <w:r w:rsidR="005C4F14">
        <w:rPr>
          <w:rFonts w:ascii="Times New Roman" w:hAnsi="Times New Roman" w:cs="Times New Roman" w:hint="eastAsia"/>
          <w:color w:val="000000"/>
          <w:sz w:val="24"/>
        </w:rPr>
        <w:t>mechanism of scaling formation</w:t>
      </w:r>
      <w:r w:rsidR="0043361B" w:rsidRPr="0043361B">
        <w:t xml:space="preserve"> </w:t>
      </w:r>
      <w:r w:rsidR="0043361B" w:rsidRPr="0043361B">
        <w:rPr>
          <w:rFonts w:ascii="Times New Roman" w:hAnsi="Times New Roman" w:cs="Times New Roman"/>
          <w:color w:val="000000"/>
          <w:sz w:val="24"/>
        </w:rPr>
        <w:t>throughout the BMED process, with a focus on the interactions between ion transport and scaling development.</w:t>
      </w:r>
      <w:r w:rsidR="00A62B52">
        <w:rPr>
          <w:rFonts w:ascii="Times New Roman" w:hAnsi="Times New Roman" w:cs="Times New Roman" w:hint="eastAsia"/>
          <w:color w:val="000000"/>
          <w:sz w:val="24"/>
        </w:rPr>
        <w:t xml:space="preserve"> </w:t>
      </w:r>
      <w:r w:rsidR="00092385">
        <w:rPr>
          <w:rFonts w:ascii="Times New Roman" w:hAnsi="Times New Roman" w:cs="Times New Roman" w:hint="eastAsia"/>
          <w:color w:val="000000"/>
          <w:sz w:val="24"/>
        </w:rPr>
        <w:t xml:space="preserve">The </w:t>
      </w:r>
      <w:r w:rsidR="004C0F40">
        <w:rPr>
          <w:rFonts w:ascii="Times New Roman" w:hAnsi="Times New Roman" w:cs="Times New Roman" w:hint="eastAsia"/>
          <w:color w:val="000000"/>
          <w:sz w:val="24"/>
        </w:rPr>
        <w:t>influence of scaling on BMED performance and efficiency was discussed</w:t>
      </w:r>
      <w:r w:rsidR="00EF58EB">
        <w:rPr>
          <w:rFonts w:ascii="Times New Roman" w:hAnsi="Times New Roman" w:cs="Times New Roman" w:hint="eastAsia"/>
          <w:color w:val="000000"/>
          <w:sz w:val="24"/>
        </w:rPr>
        <w:t xml:space="preserve"> to </w:t>
      </w:r>
      <w:r w:rsidR="00EF58EB">
        <w:rPr>
          <w:rFonts w:ascii="Times New Roman" w:hAnsi="Times New Roman" w:cs="Times New Roman"/>
          <w:color w:val="000000"/>
          <w:sz w:val="24"/>
        </w:rPr>
        <w:t>explain</w:t>
      </w:r>
      <w:r w:rsidR="00EF58EB">
        <w:rPr>
          <w:rFonts w:ascii="Times New Roman" w:hAnsi="Times New Roman" w:cs="Times New Roman" w:hint="eastAsia"/>
          <w:color w:val="000000"/>
          <w:sz w:val="24"/>
        </w:rPr>
        <w:t xml:space="preserve"> the </w:t>
      </w:r>
      <w:r w:rsidR="00EF58EB">
        <w:rPr>
          <w:rFonts w:ascii="Times New Roman" w:hAnsi="Times New Roman" w:cs="Times New Roman" w:hint="eastAsia"/>
          <w:color w:val="000000"/>
          <w:sz w:val="24"/>
        </w:rPr>
        <w:lastRenderedPageBreak/>
        <w:t>significance of the study</w:t>
      </w:r>
      <w:r w:rsidR="008738E9">
        <w:rPr>
          <w:rFonts w:ascii="Times New Roman" w:hAnsi="Times New Roman" w:cs="Times New Roman" w:hint="eastAsia"/>
          <w:color w:val="000000"/>
          <w:sz w:val="24"/>
        </w:rPr>
        <w:t xml:space="preserve">. </w:t>
      </w:r>
      <w:r w:rsidR="00A62B52">
        <w:rPr>
          <w:rFonts w:ascii="Times New Roman" w:hAnsi="Times New Roman" w:cs="Times New Roman" w:hint="eastAsia"/>
          <w:color w:val="000000"/>
          <w:sz w:val="24"/>
        </w:rPr>
        <w:t>T</w:t>
      </w:r>
      <w:r w:rsidR="00504901">
        <w:rPr>
          <w:rFonts w:ascii="Times New Roman" w:hAnsi="Times New Roman" w:cs="Times New Roman" w:hint="eastAsia"/>
          <w:color w:val="000000"/>
          <w:sz w:val="24"/>
        </w:rPr>
        <w:t>he scaling in the chamber and on IEMs was c</w:t>
      </w:r>
      <w:r w:rsidR="00C62CDB">
        <w:rPr>
          <w:rFonts w:ascii="Times New Roman" w:hAnsi="Times New Roman" w:cs="Times New Roman" w:hint="eastAsia"/>
          <w:color w:val="000000"/>
          <w:sz w:val="24"/>
        </w:rPr>
        <w:t xml:space="preserve">haracterized to </w:t>
      </w:r>
      <w:r w:rsidR="00DD2437">
        <w:rPr>
          <w:rFonts w:ascii="Times New Roman" w:hAnsi="Times New Roman" w:cs="Times New Roman" w:hint="eastAsia"/>
          <w:color w:val="000000"/>
          <w:sz w:val="24"/>
        </w:rPr>
        <w:t xml:space="preserve">ensure the location where scaling took place and its composition. </w:t>
      </w:r>
      <w:r w:rsidR="00DD2437">
        <w:rPr>
          <w:rFonts w:ascii="Times New Roman" w:hAnsi="Times New Roman" w:cs="Times New Roman"/>
          <w:color w:val="000000"/>
          <w:sz w:val="24"/>
        </w:rPr>
        <w:t>I</w:t>
      </w:r>
      <w:r w:rsidR="00DD2437">
        <w:rPr>
          <w:rFonts w:ascii="Times New Roman" w:hAnsi="Times New Roman" w:cs="Times New Roman" w:hint="eastAsia"/>
          <w:color w:val="000000"/>
          <w:sz w:val="24"/>
        </w:rPr>
        <w:t xml:space="preserve">n the BMED process, </w:t>
      </w:r>
      <w:r w:rsidR="000302AF">
        <w:rPr>
          <w:rFonts w:ascii="Times New Roman" w:hAnsi="Times New Roman" w:cs="Times New Roman" w:hint="eastAsia"/>
          <w:color w:val="000000"/>
          <w:sz w:val="24"/>
        </w:rPr>
        <w:t xml:space="preserve">the system parameters were </w:t>
      </w:r>
      <w:r w:rsidR="008771DA">
        <w:rPr>
          <w:rFonts w:ascii="Times New Roman" w:hAnsi="Times New Roman" w:cs="Times New Roman" w:hint="eastAsia"/>
          <w:color w:val="000000"/>
          <w:sz w:val="24"/>
        </w:rPr>
        <w:t xml:space="preserve">monitored </w:t>
      </w:r>
      <w:r w:rsidR="00BB4070">
        <w:rPr>
          <w:rFonts w:ascii="Times New Roman" w:hAnsi="Times New Roman" w:cs="Times New Roman" w:hint="eastAsia"/>
          <w:color w:val="000000"/>
          <w:sz w:val="24"/>
        </w:rPr>
        <w:t xml:space="preserve">to </w:t>
      </w:r>
      <w:r w:rsidR="00485FD3">
        <w:rPr>
          <w:rFonts w:ascii="Times New Roman" w:hAnsi="Times New Roman" w:cs="Times New Roman"/>
          <w:color w:val="000000"/>
          <w:sz w:val="24"/>
        </w:rPr>
        <w:t>explain</w:t>
      </w:r>
      <w:r w:rsidR="00485FD3">
        <w:rPr>
          <w:rFonts w:ascii="Times New Roman" w:hAnsi="Times New Roman" w:cs="Times New Roman" w:hint="eastAsia"/>
          <w:color w:val="000000"/>
          <w:sz w:val="24"/>
        </w:rPr>
        <w:t xml:space="preserve"> the scaling evolution.</w:t>
      </w:r>
      <w:r w:rsidR="00EF58EB">
        <w:rPr>
          <w:rFonts w:ascii="Times New Roman" w:hAnsi="Times New Roman" w:cs="Times New Roman" w:hint="eastAsia"/>
          <w:color w:val="000000"/>
          <w:sz w:val="24"/>
        </w:rPr>
        <w:t xml:space="preserve"> </w:t>
      </w:r>
      <w:r w:rsidR="00E45764" w:rsidRPr="00E45764">
        <w:rPr>
          <w:rFonts w:ascii="Times New Roman" w:hAnsi="Times New Roman" w:cs="Times New Roman"/>
          <w:color w:val="000000"/>
          <w:sz w:val="24"/>
        </w:rPr>
        <w:t>By providing a mechanistic framework, this study offers insights into future strategies for effective mitigation and operational optimization.</w:t>
      </w:r>
    </w:p>
    <w:bookmarkEnd w:id="1"/>
    <w:p w14:paraId="3D364D2C" w14:textId="46C2E193" w:rsidR="0070229D" w:rsidRPr="00A27E1B" w:rsidRDefault="007E2D61"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t>Material and Methods</w:t>
      </w:r>
    </w:p>
    <w:p w14:paraId="6645A3E4" w14:textId="7255E18C" w:rsidR="007A2B57" w:rsidRPr="00A27E1B" w:rsidRDefault="00404887" w:rsidP="00A27E1B">
      <w:pPr>
        <w:pStyle w:val="report2"/>
        <w:numPr>
          <w:ilvl w:val="1"/>
          <w:numId w:val="1"/>
        </w:numPr>
        <w:ind w:left="420" w:hanging="420"/>
        <w:rPr>
          <w:rFonts w:eastAsiaTheme="minorEastAsia"/>
          <w:color w:val="000000" w:themeColor="text1"/>
        </w:rPr>
      </w:pPr>
      <w:r w:rsidRPr="00A27E1B">
        <w:rPr>
          <w:rFonts w:eastAsiaTheme="minorEastAsia"/>
          <w:color w:val="000000" w:themeColor="text1"/>
        </w:rPr>
        <w:t>Lab-scale</w:t>
      </w:r>
      <w:r w:rsidRPr="00A27E1B" w:rsidDel="00AD3ABF">
        <w:rPr>
          <w:rFonts w:eastAsiaTheme="minorEastAsia"/>
          <w:color w:val="000000" w:themeColor="text1"/>
        </w:rPr>
        <w:t xml:space="preserve"> </w:t>
      </w:r>
      <w:r w:rsidR="00AD3ABF" w:rsidRPr="00A27E1B">
        <w:rPr>
          <w:rFonts w:eastAsiaTheme="minorEastAsia" w:hint="eastAsia"/>
          <w:color w:val="000000" w:themeColor="text1"/>
        </w:rPr>
        <w:t xml:space="preserve">BMED Stack and </w:t>
      </w:r>
      <w:r w:rsidRPr="00A27E1B">
        <w:rPr>
          <w:rFonts w:eastAsiaTheme="minorEastAsia" w:hint="eastAsia"/>
          <w:color w:val="000000" w:themeColor="text1"/>
        </w:rPr>
        <w:t>Membranes</w:t>
      </w:r>
    </w:p>
    <w:p w14:paraId="2DD282C0" w14:textId="4EF12D01" w:rsidR="002C0449" w:rsidRDefault="002C0449" w:rsidP="00A30DDE">
      <w:pPr>
        <w:spacing w:line="480" w:lineRule="auto"/>
        <w:rPr>
          <w:rFonts w:ascii="Times New Roman" w:hAnsi="Times New Roman" w:cs="Times New Roman"/>
          <w:sz w:val="24"/>
        </w:rPr>
      </w:pPr>
      <w:r w:rsidRPr="002C0449">
        <w:rPr>
          <w:rFonts w:ascii="Times New Roman" w:hAnsi="Times New Roman" w:cs="Times New Roman"/>
          <w:sz w:val="24"/>
        </w:rPr>
        <w:t xml:space="preserve">Commercial ion exchange membranes (IEMs) were used in this study. The bipolar membranes (BPMs) were CJBPM-1 (Kejia Polymer Materials Technology Co., China), while the </w:t>
      </w:r>
      <w:r w:rsidR="00B81A59">
        <w:rPr>
          <w:rFonts w:ascii="Times New Roman" w:hAnsi="Times New Roman" w:cs="Times New Roman" w:hint="eastAsia"/>
          <w:sz w:val="24"/>
        </w:rPr>
        <w:t>CEMs</w:t>
      </w:r>
      <w:r w:rsidRPr="002C0449">
        <w:rPr>
          <w:rFonts w:ascii="Times New Roman" w:hAnsi="Times New Roman" w:cs="Times New Roman"/>
          <w:sz w:val="24"/>
        </w:rPr>
        <w:t xml:space="preserve"> and anion exchange membranes (AEMs) were CSE and ASE, respectively (ASTOM Co., Japan). </w:t>
      </w:r>
      <w:r w:rsidR="00424345">
        <w:rPr>
          <w:rFonts w:ascii="Times New Roman" w:hAnsi="Times New Roman" w:cs="Times New Roman" w:hint="eastAsia"/>
          <w:sz w:val="24"/>
        </w:rPr>
        <w:t>The effective membrane area was</w:t>
      </w:r>
      <w:r>
        <w:rPr>
          <w:rFonts w:ascii="Times New Roman" w:hAnsi="Times New Roman" w:cs="Times New Roman" w:hint="eastAsia"/>
          <w:sz w:val="24"/>
        </w:rPr>
        <w:t xml:space="preserve"> </w:t>
      </w:r>
      <w:r w:rsidRPr="004D6132">
        <w:rPr>
          <w:rFonts w:ascii="Times New Roman" w:hAnsi="Times New Roman" w:cs="Times New Roman"/>
          <w:sz w:val="24"/>
        </w:rPr>
        <w:t>7.065 cm</w:t>
      </w:r>
      <w:r w:rsidRPr="00C64E0E">
        <w:rPr>
          <w:rFonts w:ascii="Times New Roman" w:hAnsi="Times New Roman" w:cs="Times New Roman"/>
          <w:sz w:val="24"/>
          <w:vertAlign w:val="superscript"/>
        </w:rPr>
        <w:t>2</w:t>
      </w:r>
      <w:r w:rsidRPr="002C0449">
        <w:rPr>
          <w:rFonts w:ascii="Times New Roman" w:hAnsi="Times New Roman" w:cs="Times New Roman"/>
          <w:sz w:val="24"/>
        </w:rPr>
        <w:t>.</w:t>
      </w:r>
    </w:p>
    <w:p w14:paraId="34A099A0" w14:textId="12879122" w:rsidR="00E723B8" w:rsidRDefault="00E723B8" w:rsidP="00A30DDE">
      <w:pPr>
        <w:spacing w:line="480" w:lineRule="auto"/>
        <w:rPr>
          <w:rFonts w:ascii="Times New Roman" w:hAnsi="Times New Roman" w:cs="Times New Roman"/>
          <w:sz w:val="24"/>
        </w:rPr>
      </w:pPr>
      <w:r w:rsidRPr="00E723B8">
        <w:rPr>
          <w:rFonts w:ascii="Times New Roman" w:hAnsi="Times New Roman" w:cs="Times New Roman"/>
          <w:sz w:val="24"/>
        </w:rPr>
        <w:t xml:space="preserve">The configuration of the lab-scale BMED stack </w:t>
      </w:r>
      <w:r>
        <w:rPr>
          <w:rFonts w:ascii="Times New Roman" w:hAnsi="Times New Roman" w:cs="Times New Roman" w:hint="eastAsia"/>
          <w:sz w:val="24"/>
        </w:rPr>
        <w:t>was</w:t>
      </w:r>
      <w:r w:rsidRPr="00E723B8">
        <w:rPr>
          <w:rFonts w:ascii="Times New Roman" w:hAnsi="Times New Roman" w:cs="Times New Roman"/>
          <w:sz w:val="24"/>
        </w:rPr>
        <w:t xml:space="preserve"> illustrated in </w:t>
      </w:r>
      <w:r w:rsidRPr="00E723B8">
        <w:rPr>
          <w:rFonts w:ascii="Times New Roman" w:hAnsi="Times New Roman" w:cs="Times New Roman"/>
          <w:b/>
          <w:bCs/>
          <w:sz w:val="24"/>
        </w:rPr>
        <w:t xml:space="preserve">Figure </w:t>
      </w:r>
      <w:r w:rsidR="00797133">
        <w:rPr>
          <w:rFonts w:ascii="Times New Roman" w:hAnsi="Times New Roman" w:cs="Times New Roman" w:hint="eastAsia"/>
          <w:b/>
          <w:bCs/>
          <w:sz w:val="24"/>
        </w:rPr>
        <w:t>S</w:t>
      </w:r>
      <w:r w:rsidRPr="00E723B8">
        <w:rPr>
          <w:rFonts w:ascii="Times New Roman" w:hAnsi="Times New Roman" w:cs="Times New Roman"/>
          <w:b/>
          <w:bCs/>
          <w:sz w:val="24"/>
        </w:rPr>
        <w:t>1</w:t>
      </w:r>
      <w:r w:rsidRPr="00E723B8">
        <w:rPr>
          <w:rFonts w:ascii="Times New Roman" w:hAnsi="Times New Roman" w:cs="Times New Roman"/>
          <w:sz w:val="24"/>
        </w:rPr>
        <w:t xml:space="preserve">. The stack contained three repeating units, each consisting of one BPM, one AEM, and one CEM. An additional BPM was placed adjacent to the cathode. The complete assembly comprised two electrode chambers (ECs), three acid chambers (ACs), three </w:t>
      </w:r>
      <w:r w:rsidR="00CC4000">
        <w:rPr>
          <w:rFonts w:ascii="Times New Roman" w:hAnsi="Times New Roman" w:cs="Times New Roman" w:hint="eastAsia"/>
          <w:sz w:val="24"/>
        </w:rPr>
        <w:t>salt</w:t>
      </w:r>
      <w:r w:rsidRPr="00E723B8">
        <w:rPr>
          <w:rFonts w:ascii="Times New Roman" w:hAnsi="Times New Roman" w:cs="Times New Roman"/>
          <w:sz w:val="24"/>
        </w:rPr>
        <w:t xml:space="preserve"> chambers (</w:t>
      </w:r>
      <w:r w:rsidR="00CC4000">
        <w:rPr>
          <w:rFonts w:ascii="Times New Roman" w:hAnsi="Times New Roman" w:cs="Times New Roman"/>
          <w:sz w:val="24"/>
        </w:rPr>
        <w:t>SC</w:t>
      </w:r>
      <w:r w:rsidRPr="00E723B8">
        <w:rPr>
          <w:rFonts w:ascii="Times New Roman" w:hAnsi="Times New Roman" w:cs="Times New Roman"/>
          <w:sz w:val="24"/>
        </w:rPr>
        <w:t>s), and three base chambers (BCs). Each chamber had a thickness of 1 cm.</w:t>
      </w:r>
    </w:p>
    <w:p w14:paraId="5BDADB15" w14:textId="4F93EB61" w:rsidR="00B13440" w:rsidRPr="00A27E1B" w:rsidRDefault="00404887" w:rsidP="003245C1">
      <w:pPr>
        <w:pStyle w:val="a3"/>
        <w:numPr>
          <w:ilvl w:val="1"/>
          <w:numId w:val="1"/>
        </w:numPr>
        <w:spacing w:line="480" w:lineRule="auto"/>
        <w:ind w:firstLineChars="0"/>
        <w:outlineLvl w:val="1"/>
        <w:rPr>
          <w:rFonts w:ascii="Times New Roman" w:hAnsi="Times New Roman" w:cstheme="majorBidi"/>
          <w:b/>
          <w:color w:val="000000" w:themeColor="text1"/>
          <w:sz w:val="28"/>
        </w:rPr>
      </w:pPr>
      <w:r w:rsidRPr="00A27E1B">
        <w:rPr>
          <w:rFonts w:ascii="Times New Roman" w:hAnsi="Times New Roman" w:cstheme="majorBidi"/>
          <w:b/>
          <w:color w:val="000000" w:themeColor="text1"/>
          <w:sz w:val="28"/>
        </w:rPr>
        <w:t>Protocol</w:t>
      </w:r>
    </w:p>
    <w:p w14:paraId="7850E815" w14:textId="1BF2A811" w:rsidR="00EB0221" w:rsidRPr="00EB0221" w:rsidRDefault="00CB4745" w:rsidP="00A30DDE">
      <w:pPr>
        <w:spacing w:line="480" w:lineRule="auto"/>
        <w:rPr>
          <w:rFonts w:ascii="Times New Roman" w:hAnsi="Times New Roman" w:cs="Times New Roman"/>
          <w:sz w:val="24"/>
        </w:rPr>
      </w:pPr>
      <w:r w:rsidRPr="00CB4745">
        <w:rPr>
          <w:rFonts w:ascii="Times New Roman" w:hAnsi="Times New Roman" w:cs="Times New Roman"/>
          <w:sz w:val="24"/>
        </w:rPr>
        <w:t>A closed-loop circulation system was employed due to the low current density used in the experiments</w:t>
      </w:r>
      <w:r w:rsidR="00EC4E6E"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&lt;EndNote&gt;&lt;Cite&gt;&lt;Author&gt;Cassaro&lt;/Author&gt;&lt;Year&gt;2023&lt;/Year&gt;&lt;RecNum&gt;103&lt;/RecNum&gt;&lt;DisplayText&gt;&lt;style face="superscript"&gt;38&lt;/style&gt;&lt;/DisplayText&gt;&lt;record&gt;&lt;rec-number&gt;103&lt;/rec-number&gt;&lt;foreign-keys&gt;&lt;key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EC4E6E"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38</w:t>
      </w:r>
      <w:r w:rsidR="00EC4E6E" w:rsidRPr="00EC4E6E">
        <w:rPr>
          <w:rFonts w:ascii="Times New Roman" w:hAnsi="Times New Roman" w:cs="Times New Roman"/>
          <w:sz w:val="24"/>
        </w:rPr>
        <w:fldChar w:fldCharType="end"/>
      </w:r>
      <w:r w:rsidR="00EC4E6E" w:rsidRPr="00EC4E6E">
        <w:rPr>
          <w:rFonts w:ascii="Times New Roman" w:hAnsi="Times New Roman" w:cs="Times New Roman"/>
          <w:sz w:val="24"/>
        </w:rPr>
        <w:t xml:space="preserve">. </w:t>
      </w:r>
      <w:r w:rsidR="00EC4354" w:rsidRPr="00EC4354">
        <w:rPr>
          <w:rFonts w:ascii="Times New Roman" w:hAnsi="Times New Roman" w:cs="Times New Roman"/>
          <w:sz w:val="24"/>
        </w:rPr>
        <w:t>The setup consisted of four independent solution circuits: salt solution, base solution, acid solution, and electrode rinsing solution. The seawater brine (SWB) was prepared by doubling the concentration of synthetic seawater</w:t>
      </w:r>
      <w:r w:rsidR="00D47360">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D47360">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D47360">
        <w:rPr>
          <w:rFonts w:ascii="Times New Roman" w:hAnsi="Times New Roman" w:cs="Times New Roman"/>
          <w:sz w:val="24"/>
        </w:rPr>
        <w:fldChar w:fldCharType="end"/>
      </w:r>
      <w:r w:rsidR="00EC4354" w:rsidRPr="00EC4354">
        <w:rPr>
          <w:rFonts w:ascii="Times New Roman" w:hAnsi="Times New Roman" w:cs="Times New Roman"/>
          <w:sz w:val="24"/>
        </w:rPr>
        <w:t xml:space="preserve">, with the detailed composition provided </w:t>
      </w:r>
      <w:r w:rsidR="00EC4354" w:rsidRPr="00EC4354">
        <w:rPr>
          <w:rFonts w:ascii="Times New Roman" w:hAnsi="Times New Roman" w:cs="Times New Roman"/>
          <w:sz w:val="24"/>
        </w:rPr>
        <w:lastRenderedPageBreak/>
        <w:t xml:space="preserve">in </w:t>
      </w:r>
      <w:r w:rsidR="00EC4354" w:rsidRPr="00D47360">
        <w:rPr>
          <w:rFonts w:ascii="Times New Roman" w:hAnsi="Times New Roman" w:cs="Times New Roman"/>
          <w:b/>
          <w:bCs/>
          <w:sz w:val="24"/>
        </w:rPr>
        <w:t>Table S1</w:t>
      </w:r>
      <w:r w:rsidR="00EC4354" w:rsidRPr="00EC4354">
        <w:rPr>
          <w:rFonts w:ascii="Times New Roman" w:hAnsi="Times New Roman" w:cs="Times New Roman"/>
          <w:sz w:val="24"/>
        </w:rPr>
        <w:t>. For comparison, a NaCl solution with equivalent conductivity to the SWB was used as a baseline system in the absence of scaling.</w:t>
      </w:r>
      <w:r w:rsidR="00743F39">
        <w:rPr>
          <w:rFonts w:ascii="Times New Roman" w:hAnsi="Times New Roman" w:cs="Times New Roman" w:hint="eastAsia"/>
          <w:sz w:val="24"/>
        </w:rPr>
        <w:t xml:space="preserve"> </w:t>
      </w:r>
      <w:r w:rsidR="00743F39" w:rsidRPr="00743F39">
        <w:rPr>
          <w:rFonts w:ascii="Times New Roman" w:hAnsi="Times New Roman" w:cs="Times New Roman"/>
          <w:sz w:val="24"/>
        </w:rPr>
        <w:t xml:space="preserve">The </w:t>
      </w:r>
      <w:r w:rsidR="00743F39">
        <w:rPr>
          <w:rFonts w:ascii="Times New Roman" w:hAnsi="Times New Roman" w:cs="Times New Roman" w:hint="eastAsia"/>
          <w:sz w:val="24"/>
        </w:rPr>
        <w:t>BC and AC</w:t>
      </w:r>
      <w:r w:rsidR="00743F39" w:rsidRPr="00743F39">
        <w:rPr>
          <w:rFonts w:ascii="Times New Roman" w:hAnsi="Times New Roman" w:cs="Times New Roman"/>
          <w:sz w:val="24"/>
        </w:rPr>
        <w:t xml:space="preserve"> were </w:t>
      </w:r>
      <w:r w:rsidR="00B72B40">
        <w:rPr>
          <w:rFonts w:ascii="Times New Roman" w:hAnsi="Times New Roman" w:cs="Times New Roman"/>
          <w:sz w:val="24"/>
        </w:rPr>
        <w:t>initially</w:t>
      </w:r>
      <w:r w:rsidR="00B72B40">
        <w:rPr>
          <w:rFonts w:ascii="Times New Roman" w:hAnsi="Times New Roman" w:cs="Times New Roman" w:hint="eastAsia"/>
          <w:sz w:val="24"/>
        </w:rPr>
        <w:t xml:space="preserve"> </w:t>
      </w:r>
      <w:r w:rsidR="00743F39" w:rsidRPr="00743F39">
        <w:rPr>
          <w:rFonts w:ascii="Times New Roman" w:hAnsi="Times New Roman" w:cs="Times New Roman"/>
          <w:sz w:val="24"/>
        </w:rPr>
        <w:t xml:space="preserve">filled with 10 mM NaOH and 10 mM HCl, respectively. The electrode rinsing solution was </w:t>
      </w:r>
      <w:r w:rsidR="00743F39">
        <w:rPr>
          <w:rFonts w:ascii="Times New Roman" w:hAnsi="Times New Roman" w:cs="Times New Roman" w:hint="eastAsia"/>
          <w:sz w:val="24"/>
        </w:rPr>
        <w:t xml:space="preserve">0.3 M </w:t>
      </w:r>
      <w:r w:rsidR="00743F39" w:rsidRPr="00EC4E6E">
        <w:rPr>
          <w:rFonts w:ascii="Times New Roman" w:hAnsi="Times New Roman" w:cs="Times New Roman"/>
          <w:sz w:val="24"/>
        </w:rPr>
        <w:t>Na</w:t>
      </w:r>
      <w:r w:rsidR="00743F39" w:rsidRPr="00EC4E6E">
        <w:rPr>
          <w:rFonts w:ascii="Times New Roman" w:hAnsi="Times New Roman" w:cs="Times New Roman"/>
          <w:sz w:val="24"/>
          <w:vertAlign w:val="subscript"/>
        </w:rPr>
        <w:t>2</w:t>
      </w:r>
      <w:r w:rsidR="00743F39" w:rsidRPr="00EC4E6E">
        <w:rPr>
          <w:rFonts w:ascii="Times New Roman" w:hAnsi="Times New Roman" w:cs="Times New Roman"/>
          <w:sz w:val="24"/>
        </w:rPr>
        <w:t>SO</w:t>
      </w:r>
      <w:r w:rsidR="00743F39" w:rsidRPr="00EC4E6E">
        <w:rPr>
          <w:rFonts w:ascii="Times New Roman" w:hAnsi="Times New Roman" w:cs="Times New Roman"/>
          <w:sz w:val="24"/>
          <w:vertAlign w:val="subscript"/>
        </w:rPr>
        <w:t>4</w:t>
      </w:r>
      <w:r w:rsidR="00743F39" w:rsidRPr="00743F39">
        <w:rPr>
          <w:rFonts w:ascii="Times New Roman" w:hAnsi="Times New Roman" w:cs="Times New Roman"/>
          <w:sz w:val="24"/>
        </w:rPr>
        <w:t xml:space="preserve">. </w:t>
      </w:r>
      <w:r w:rsidR="00743F39" w:rsidRPr="00EC4E6E">
        <w:rPr>
          <w:rFonts w:ascii="Times New Roman" w:hAnsi="Times New Roman" w:cs="Times New Roman"/>
          <w:sz w:val="24"/>
        </w:rPr>
        <w:t>The volume of each solution was</w:t>
      </w:r>
      <w:r w:rsidR="00743F39">
        <w:rPr>
          <w:rFonts w:ascii="Times New Roman" w:hAnsi="Times New Roman" w:cs="Times New Roman" w:hint="eastAsia"/>
          <w:sz w:val="24"/>
        </w:rPr>
        <w:t xml:space="preserve"> 0.4 L</w:t>
      </w:r>
      <w:r w:rsidR="00743F39" w:rsidRPr="00743F39">
        <w:rPr>
          <w:rFonts w:ascii="Times New Roman" w:hAnsi="Times New Roman" w:cs="Times New Roman"/>
          <w:sz w:val="24"/>
        </w:rPr>
        <w:t>. Two peristaltic pumps (Lead Fluid, BT-600L-2 × YT15, China) maintained a constant flow rate of 200 mL/min through the respective chambers.</w:t>
      </w:r>
      <w:r w:rsidR="00EB0221" w:rsidRPr="00EB0221">
        <w:rPr>
          <w:rFonts w:ascii="宋体" w:eastAsia="宋体" w:hAnsi="宋体" w:cs="宋体"/>
          <w:kern w:val="0"/>
          <w:sz w:val="24"/>
        </w:rPr>
        <w:t xml:space="preserve"> </w:t>
      </w:r>
      <w:r w:rsidR="00EB0221" w:rsidRPr="00EB0221">
        <w:rPr>
          <w:rFonts w:ascii="Times New Roman" w:hAnsi="Times New Roman" w:cs="Times New Roman"/>
          <w:sz w:val="24"/>
        </w:rPr>
        <w:t>Titanium electrodes coated with ruthenium served as the anode and cathode. A constant current mode was adopted to ensure higher acid/base production rates and improved ion permselectivity</w:t>
      </w:r>
      <w:r w:rsidR="006D333C" w:rsidRPr="00EC4E6E">
        <w:rPr>
          <w:rFonts w:ascii="Times New Roman" w:hAnsi="Times New Roman" w:cs="Times New Roman" w:hint="eastAsia"/>
          <w:sz w:val="24"/>
        </w:rPr>
        <w:t xml:space="preserve"> </w:t>
      </w:r>
      <w:r w:rsidR="006D333C"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&lt;EndNote&gt;&lt;Cite&gt;&lt;Author&gt;Chen&lt;/Author&gt;&lt;Year&gt;2018&lt;/Year&gt;&lt;RecNum&gt;160&lt;/RecNum&gt;&lt;DisplayText&gt;&lt;style face="superscript"&gt;40&lt;/style&gt;&lt;/DisplayText&gt;&lt;record&gt;&lt;rec-number&gt;160&lt;/rec-number&gt;&lt;foreign-keys&gt;&lt;key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6D333C"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40</w:t>
      </w:r>
      <w:r w:rsidR="006D333C" w:rsidRPr="00EC4E6E">
        <w:rPr>
          <w:rFonts w:ascii="Times New Roman" w:hAnsi="Times New Roman" w:cs="Times New Roman"/>
          <w:sz w:val="24"/>
        </w:rPr>
        <w:fldChar w:fldCharType="end"/>
      </w:r>
      <w:r w:rsidR="00EB0221" w:rsidRPr="00EB0221">
        <w:rPr>
          <w:rFonts w:ascii="Times New Roman" w:hAnsi="Times New Roman" w:cs="Times New Roman"/>
          <w:sz w:val="24"/>
        </w:rPr>
        <w:t>. The applied current density was maintained at 15 mA/cm² using a DC power supply (A-BF SS-L603SPD, China). Each experimental run lasted for 9 hours and was repeated at least three times to ensure reproducibility.</w:t>
      </w:r>
    </w:p>
    <w:p w14:paraId="51854F85" w14:textId="1243EC55" w:rsidR="00EC4354" w:rsidRPr="006D333C" w:rsidRDefault="00EB0221" w:rsidP="00A30DDE">
      <w:pPr>
        <w:spacing w:line="480" w:lineRule="auto"/>
        <w:rPr>
          <w:rFonts w:ascii="Times New Roman" w:hAnsi="Times New Roman" w:cs="Times New Roman"/>
          <w:sz w:val="24"/>
        </w:rPr>
      </w:pPr>
      <w:r w:rsidRPr="00EB0221">
        <w:rPr>
          <w:rFonts w:ascii="Times New Roman" w:hAnsi="Times New Roman" w:cs="Times New Roman"/>
          <w:sz w:val="24"/>
        </w:rPr>
        <w:t>Prior to applying the current, the system was operated for 10 minutes to remove air bubbles, ensuring complete wetting of the membrane surfaces and minimizing potential performance disturbances.</w:t>
      </w:r>
    </w:p>
    <w:p w14:paraId="1E4040C8" w14:textId="78066ABD" w:rsidR="007A2B57" w:rsidRPr="00A27E1B" w:rsidRDefault="00E07EEB" w:rsidP="00827F81">
      <w:pPr>
        <w:pStyle w:val="a3"/>
        <w:numPr>
          <w:ilvl w:val="1"/>
          <w:numId w:val="1"/>
        </w:numPr>
        <w:spacing w:line="480" w:lineRule="auto"/>
        <w:ind w:firstLineChars="0"/>
        <w:outlineLvl w:val="1"/>
        <w:rPr>
          <w:rFonts w:ascii="Times New Roman" w:hAnsi="Times New Roman" w:cstheme="majorBidi"/>
          <w:b/>
          <w:color w:val="000000" w:themeColor="text1"/>
          <w:sz w:val="28"/>
        </w:rPr>
      </w:pPr>
      <w:r w:rsidRPr="00A27E1B">
        <w:rPr>
          <w:rFonts w:ascii="Times New Roman" w:hAnsi="Times New Roman" w:cstheme="majorBidi"/>
          <w:b/>
          <w:color w:val="000000" w:themeColor="text1"/>
          <w:sz w:val="28"/>
        </w:rPr>
        <w:t xml:space="preserve">Scaling Characterization and </w:t>
      </w:r>
      <w:r w:rsidR="00BF187C" w:rsidRPr="00A27E1B">
        <w:rPr>
          <w:rFonts w:ascii="Times New Roman" w:hAnsi="Times New Roman" w:cstheme="majorBidi"/>
          <w:b/>
          <w:color w:val="000000" w:themeColor="text1"/>
          <w:sz w:val="28"/>
        </w:rPr>
        <w:t xml:space="preserve">BMED </w:t>
      </w:r>
      <w:r w:rsidR="00BF187C" w:rsidRPr="00A27E1B">
        <w:rPr>
          <w:rFonts w:ascii="Times New Roman" w:hAnsi="Times New Roman" w:cstheme="majorBidi" w:hint="eastAsia"/>
          <w:b/>
          <w:color w:val="000000" w:themeColor="text1"/>
          <w:sz w:val="28"/>
        </w:rPr>
        <w:t>P</w:t>
      </w:r>
      <w:r w:rsidR="00BF187C" w:rsidRPr="00A27E1B">
        <w:rPr>
          <w:rFonts w:ascii="Times New Roman" w:hAnsi="Times New Roman" w:cstheme="majorBidi"/>
          <w:b/>
          <w:color w:val="000000" w:themeColor="text1"/>
          <w:sz w:val="28"/>
        </w:rPr>
        <w:t>erformance Analysis</w:t>
      </w:r>
    </w:p>
    <w:p w14:paraId="0B2A5594" w14:textId="7EC4A555" w:rsidR="00344BF3" w:rsidRPr="00A27E1B" w:rsidRDefault="00344BF3" w:rsidP="00A27E1B">
      <w:pPr>
        <w:pStyle w:val="report3"/>
        <w:numPr>
          <w:ilvl w:val="2"/>
          <w:numId w:val="1"/>
        </w:numPr>
        <w:spacing w:before="156" w:after="156"/>
        <w:ind w:firstLineChars="0"/>
        <w:rPr>
          <w:rFonts w:eastAsiaTheme="minorEastAsia"/>
          <w:color w:val="000000" w:themeColor="text1"/>
        </w:rPr>
      </w:pPr>
      <w:r w:rsidRPr="00A27E1B">
        <w:rPr>
          <w:rFonts w:eastAsiaTheme="minorEastAsia" w:hint="eastAsia"/>
          <w:color w:val="000000" w:themeColor="text1"/>
        </w:rPr>
        <w:t>Scaling Characterization</w:t>
      </w:r>
    </w:p>
    <w:p w14:paraId="184DD1D0" w14:textId="381D9CDA" w:rsidR="00EA73AB" w:rsidRDefault="00EA73AB" w:rsidP="00A30DDE">
      <w:pPr>
        <w:spacing w:line="480" w:lineRule="auto"/>
        <w:rPr>
          <w:rFonts w:ascii="Times New Roman" w:hAnsi="Times New Roman" w:cs="Times New Roman"/>
          <w:noProof/>
          <w:sz w:val="24"/>
        </w:rPr>
      </w:pPr>
      <w:r w:rsidRPr="00EA73AB">
        <w:rPr>
          <w:rFonts w:ascii="Times New Roman" w:hAnsi="Times New Roman" w:cs="Times New Roman"/>
          <w:noProof/>
          <w:sz w:val="24"/>
        </w:rPr>
        <w:t xml:space="preserve">Characterizing membrane scaling </w:t>
      </w:r>
      <w:r>
        <w:rPr>
          <w:rFonts w:ascii="Times New Roman" w:hAnsi="Times New Roman" w:cs="Times New Roman" w:hint="eastAsia"/>
          <w:noProof/>
          <w:sz w:val="24"/>
        </w:rPr>
        <w:t>was</w:t>
      </w:r>
      <w:r w:rsidRPr="00EA73AB">
        <w:rPr>
          <w:rFonts w:ascii="Times New Roman" w:hAnsi="Times New Roman" w:cs="Times New Roman"/>
          <w:noProof/>
          <w:sz w:val="24"/>
        </w:rPr>
        <w:t xml:space="preserve"> essential for visualizing deposit</w:t>
      </w:r>
      <w:r>
        <w:rPr>
          <w:rFonts w:ascii="Times New Roman" w:hAnsi="Times New Roman" w:cs="Times New Roman" w:hint="eastAsia"/>
          <w:noProof/>
          <w:sz w:val="24"/>
        </w:rPr>
        <w:t>s</w:t>
      </w:r>
      <w:r w:rsidRPr="00EA73AB">
        <w:rPr>
          <w:rFonts w:ascii="Times New Roman" w:hAnsi="Times New Roman" w:cs="Times New Roman"/>
          <w:noProof/>
          <w:sz w:val="24"/>
        </w:rPr>
        <w:t xml:space="preserve"> morphology and determining elemental composition. </w:t>
      </w:r>
      <w:r w:rsidR="0064293F">
        <w:rPr>
          <w:rFonts w:ascii="Times New Roman" w:hAnsi="Times New Roman" w:cs="Times New Roman" w:hint="eastAsia"/>
          <w:noProof/>
          <w:sz w:val="24"/>
        </w:rPr>
        <w:t>F</w:t>
      </w:r>
      <w:r w:rsidR="0064293F" w:rsidRPr="0064293F">
        <w:rPr>
          <w:rFonts w:ascii="Times New Roman" w:hAnsi="Times New Roman" w:cs="Times New Roman"/>
          <w:noProof/>
          <w:sz w:val="24"/>
        </w:rPr>
        <w:t>ield-emission</w:t>
      </w:r>
      <w:r w:rsidR="0064293F">
        <w:rPr>
          <w:rFonts w:ascii="Times New Roman" w:hAnsi="Times New Roman" w:cs="Times New Roman" w:hint="eastAsia"/>
          <w:noProof/>
          <w:sz w:val="24"/>
        </w:rPr>
        <w:t xml:space="preserve"> s</w:t>
      </w:r>
      <w:r w:rsidR="0064293F" w:rsidRPr="00EA73AB">
        <w:rPr>
          <w:rFonts w:ascii="Times New Roman" w:hAnsi="Times New Roman" w:cs="Times New Roman"/>
          <w:noProof/>
          <w:sz w:val="24"/>
        </w:rPr>
        <w:t xml:space="preserve">canning </w:t>
      </w:r>
      <w:r w:rsidRPr="00EA73AB">
        <w:rPr>
          <w:rFonts w:ascii="Times New Roman" w:hAnsi="Times New Roman" w:cs="Times New Roman"/>
          <w:noProof/>
          <w:sz w:val="24"/>
        </w:rPr>
        <w:t>electron microscopy (</w:t>
      </w:r>
      <w:r w:rsidR="0064293F">
        <w:rPr>
          <w:rFonts w:ascii="Times New Roman" w:hAnsi="Times New Roman" w:cs="Times New Roman" w:hint="eastAsia"/>
          <w:noProof/>
          <w:sz w:val="24"/>
        </w:rPr>
        <w:t>FE</w:t>
      </w:r>
      <w:r w:rsidRPr="00EA73AB">
        <w:rPr>
          <w:rFonts w:ascii="Times New Roman" w:hAnsi="Times New Roman" w:cs="Times New Roman"/>
          <w:noProof/>
          <w:sz w:val="24"/>
        </w:rPr>
        <w:t>SEM; JEOL-7200F, Japan) and energy-dispersive X-ray spectroscopy (</w:t>
      </w:r>
      <w:r>
        <w:rPr>
          <w:rFonts w:ascii="Times New Roman" w:hAnsi="Times New Roman" w:cs="Times New Roman"/>
          <w:noProof/>
          <w:sz w:val="24"/>
        </w:rPr>
        <w:t>ED</w:t>
      </w:r>
      <w:r w:rsidR="00050A48">
        <w:rPr>
          <w:rFonts w:ascii="Times New Roman" w:hAnsi="Times New Roman" w:cs="Times New Roman" w:hint="eastAsia"/>
          <w:noProof/>
          <w:sz w:val="24"/>
        </w:rPr>
        <w:t>X</w:t>
      </w:r>
      <w:r w:rsidRPr="00EA73AB">
        <w:rPr>
          <w:rFonts w:ascii="Times New Roman" w:hAnsi="Times New Roman" w:cs="Times New Roman"/>
          <w:noProof/>
          <w:sz w:val="24"/>
        </w:rPr>
        <w:t>; Oxford Instruments Aztec Standard X-max 50</w:t>
      </w:r>
      <w:r w:rsidR="00A73113">
        <w:rPr>
          <w:rFonts w:ascii="Times New Roman" w:hAnsi="Times New Roman" w:cs="Times New Roman" w:hint="eastAsia"/>
          <w:noProof/>
          <w:sz w:val="24"/>
        </w:rPr>
        <w:t>, UK</w:t>
      </w:r>
      <w:r w:rsidRPr="00EA73AB">
        <w:rPr>
          <w:rFonts w:ascii="Times New Roman" w:hAnsi="Times New Roman" w:cs="Times New Roman"/>
          <w:noProof/>
          <w:sz w:val="24"/>
        </w:rPr>
        <w:t>) were employed to examine membrane surfaces. Additionally, precipitated solids collected after BMED operation were analyzed using X-ray diffraction (XRD; Bruker D8) to identify crystalline phases.</w:t>
      </w:r>
    </w:p>
    <w:p w14:paraId="74474858" w14:textId="6317282E" w:rsidR="0080189E" w:rsidRDefault="00D25CEE" w:rsidP="00A30DDE">
      <w:pPr>
        <w:spacing w:line="480" w:lineRule="auto"/>
        <w:rPr>
          <w:rFonts w:ascii="Times New Roman" w:hAnsi="Times New Roman" w:cs="Times New Roman"/>
          <w:noProof/>
          <w:sz w:val="24"/>
        </w:rPr>
      </w:pPr>
      <w:r w:rsidRPr="00D25CEE">
        <w:rPr>
          <w:rFonts w:ascii="Times New Roman" w:hAnsi="Times New Roman" w:cs="Times New Roman"/>
          <w:noProof/>
          <w:sz w:val="24"/>
        </w:rPr>
        <w:t xml:space="preserve">To assess the extent of scaling within the chambers, turbidity measurements were performed </w:t>
      </w:r>
      <w:r w:rsidRPr="00D25CEE">
        <w:rPr>
          <w:rFonts w:ascii="Times New Roman" w:hAnsi="Times New Roman" w:cs="Times New Roman"/>
          <w:noProof/>
          <w:sz w:val="24"/>
        </w:rPr>
        <w:lastRenderedPageBreak/>
        <w:t xml:space="preserve">on the salt and base solutions. </w:t>
      </w:r>
      <w:r>
        <w:rPr>
          <w:rFonts w:ascii="Times New Roman" w:hAnsi="Times New Roman" w:cs="Times New Roman" w:hint="eastAsia"/>
          <w:noProof/>
          <w:sz w:val="24"/>
        </w:rPr>
        <w:t>30 mL</w:t>
      </w:r>
      <w:r w:rsidRPr="00D25CEE">
        <w:rPr>
          <w:rFonts w:ascii="Times New Roman" w:hAnsi="Times New Roman" w:cs="Times New Roman"/>
          <w:noProof/>
          <w:sz w:val="24"/>
        </w:rPr>
        <w:t xml:space="preserve"> of solution were sampled from the </w:t>
      </w:r>
      <w:r w:rsidR="00CC4000">
        <w:rPr>
          <w:rFonts w:ascii="Times New Roman" w:hAnsi="Times New Roman" w:cs="Times New Roman"/>
          <w:noProof/>
          <w:sz w:val="24"/>
        </w:rPr>
        <w:t>SC</w:t>
      </w:r>
      <w:r w:rsidRPr="00D25CEE">
        <w:rPr>
          <w:rFonts w:ascii="Times New Roman" w:hAnsi="Times New Roman" w:cs="Times New Roman"/>
          <w:noProof/>
          <w:sz w:val="24"/>
        </w:rPr>
        <w:t xml:space="preserve"> and BC both before and after the experiments. Turbidity was measured using a laboratory turbidimeter (2100N IS, HACH), with each sample analyzed in triplicate for accuracy.</w:t>
      </w:r>
    </w:p>
    <w:p w14:paraId="0B10D8D4" w14:textId="65E89D75" w:rsidR="00B11934" w:rsidRDefault="00D36668" w:rsidP="00A30DDE">
      <w:pPr>
        <w:spacing w:line="480" w:lineRule="auto"/>
        <w:rPr>
          <w:rFonts w:ascii="Times New Roman" w:hAnsi="Times New Roman" w:cs="Times New Roman"/>
          <w:noProof/>
          <w:sz w:val="24"/>
        </w:rPr>
      </w:pPr>
      <w:r w:rsidRPr="00D36668">
        <w:rPr>
          <w:rFonts w:ascii="Times New Roman" w:hAnsi="Times New Roman" w:cs="Times New Roman"/>
          <w:noProof/>
          <w:sz w:val="24"/>
        </w:rPr>
        <w:t xml:space="preserve">In addition to qualitative characterization, quantitative analysis was conducted to evaluate scaling severity. </w:t>
      </w:r>
      <w:r w:rsidR="006A401F">
        <w:rPr>
          <w:rFonts w:ascii="Times New Roman" w:hAnsi="Times New Roman" w:cs="Times New Roman" w:hint="eastAsia"/>
          <w:noProof/>
          <w:sz w:val="24"/>
        </w:rPr>
        <w:t>The</w:t>
      </w:r>
      <w:r w:rsidR="00430836">
        <w:rPr>
          <w:rFonts w:ascii="Times New Roman" w:hAnsi="Times New Roman" w:cs="Times New Roman" w:hint="eastAsia"/>
          <w:noProof/>
          <w:sz w:val="24"/>
        </w:rPr>
        <w:t xml:space="preserve"> calcualtion of</w:t>
      </w:r>
      <w:r w:rsidR="006A401F">
        <w:rPr>
          <w:rFonts w:ascii="Times New Roman" w:hAnsi="Times New Roman" w:cs="Times New Roman" w:hint="eastAsia"/>
          <w:noProof/>
          <w:sz w:val="24"/>
        </w:rPr>
        <w:t xml:space="preserve"> reduction </w:t>
      </w:r>
      <w:r w:rsidR="006A401F" w:rsidRPr="00192417">
        <w:rPr>
          <w:rFonts w:ascii="Times New Roman" w:hAnsi="Times New Roman" w:cs="Times New Roman"/>
          <w:noProof/>
          <w:sz w:val="24"/>
        </w:rPr>
        <w:t>ratio</w:t>
      </w:r>
      <w:r w:rsidR="006A401F">
        <w:rPr>
          <w:rFonts w:ascii="Times New Roman" w:hAnsi="Times New Roman" w:cs="Times New Roman" w:hint="eastAsia"/>
          <w:noProof/>
          <w:sz w:val="24"/>
        </w:rPr>
        <w:t xml:space="preserve"> of </w:t>
      </w:r>
      <w:r w:rsidR="006A401F" w:rsidRPr="00192417">
        <w:rPr>
          <w:rFonts w:ascii="Times New Roman" w:hAnsi="Times New Roman" w:cs="Times New Roman"/>
          <w:noProof/>
          <w:sz w:val="24"/>
        </w:rPr>
        <w:t>Ca²⁺</w:t>
      </w:r>
      <w:r w:rsidR="006A401F">
        <w:rPr>
          <w:rFonts w:ascii="Times New Roman" w:hAnsi="Times New Roman" w:cs="Times New Roman" w:hint="eastAsia"/>
          <w:noProof/>
          <w:sz w:val="24"/>
        </w:rPr>
        <w:t xml:space="preserve"> and </w:t>
      </w:r>
      <w:r w:rsidR="006A401F" w:rsidRPr="00192417">
        <w:rPr>
          <w:rFonts w:ascii="Times New Roman" w:hAnsi="Times New Roman" w:cs="Times New Roman"/>
          <w:noProof/>
          <w:sz w:val="24"/>
        </w:rPr>
        <w:t>Mg²⁺</w:t>
      </w:r>
      <w:r w:rsidR="006A401F" w:rsidRPr="00192417">
        <w:rPr>
          <w:rFonts w:ascii="Times New Roman" w:hAnsi="Times New Roman" w:cs="Times New Roman" w:hint="eastAsia"/>
          <w:sz w:val="24"/>
        </w:rPr>
        <w:t xml:space="preserve"> </w:t>
      </w:r>
      <w:r w:rsidR="006A401F">
        <w:rPr>
          <w:rFonts w:ascii="Times New Roman" w:hAnsi="Times New Roman" w:cs="Times New Roman" w:hint="eastAsia"/>
          <w:noProof/>
          <w:sz w:val="24"/>
        </w:rPr>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w:r w:rsidR="00E16C43">
        <w:rPr>
          <w:rFonts w:ascii="Times New Roman" w:hAnsi="Times New Roman" w:cs="Times New Roman" w:hint="eastAsia"/>
          <w:noProof/>
          <w:sz w:val="24"/>
        </w:rPr>
        <w:t>%) and mass of scaling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scaling-Ca</m:t>
            </m:r>
          </m:sub>
        </m:sSub>
      </m:oMath>
      <w:r w:rsidR="00E16C43">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scaling-Mg</m:t>
            </m:r>
          </m:sub>
        </m:sSub>
      </m:oMath>
      <w:r w:rsidR="00E16C43">
        <w:rPr>
          <w:rFonts w:ascii="Times New Roman" w:hAnsi="Times New Roman" w:cs="Times New Roman" w:hint="eastAsia"/>
          <w:noProof/>
          <w:sz w:val="24"/>
        </w:rPr>
        <w:t>, mg)</w:t>
      </w:r>
      <w:r w:rsidR="00A112C4">
        <w:rPr>
          <w:rFonts w:ascii="Times New Roman" w:hAnsi="Times New Roman" w:cs="Times New Roman" w:hint="eastAsia"/>
          <w:noProof/>
          <w:sz w:val="24"/>
        </w:rPr>
        <w:t xml:space="preserve"> was </w:t>
      </w:r>
      <w:r w:rsidR="00BA1A68">
        <w:rPr>
          <w:rFonts w:ascii="Times New Roman" w:hAnsi="Times New Roman" w:cs="Times New Roman" w:hint="eastAsia"/>
          <w:noProof/>
          <w:sz w:val="24"/>
        </w:rPr>
        <w:t xml:space="preserve">shown in </w:t>
      </w:r>
      <w:r w:rsidR="00BA1A68" w:rsidRPr="00E376A0">
        <w:rPr>
          <w:rFonts w:ascii="Times New Roman" w:hAnsi="Times New Roman" w:cs="Times New Roman" w:hint="eastAsia"/>
          <w:b/>
          <w:bCs/>
          <w:noProof/>
          <w:sz w:val="24"/>
        </w:rPr>
        <w:t>Supporting Information S</w:t>
      </w:r>
      <w:r w:rsidR="00763717">
        <w:rPr>
          <w:rFonts w:ascii="Times New Roman" w:hAnsi="Times New Roman" w:cs="Times New Roman" w:hint="eastAsia"/>
          <w:b/>
          <w:bCs/>
          <w:noProof/>
          <w:sz w:val="24"/>
        </w:rPr>
        <w:t>3</w:t>
      </w:r>
      <w:r w:rsidR="000F44CF">
        <w:rPr>
          <w:rFonts w:ascii="Times New Roman" w:hAnsi="Times New Roman" w:cs="Times New Roman" w:hint="eastAsia"/>
          <w:noProof/>
          <w:sz w:val="24"/>
        </w:rPr>
        <w:t>.</w:t>
      </w:r>
    </w:p>
    <w:p w14:paraId="32A9973A" w14:textId="5688967D" w:rsidR="000A0AFF" w:rsidRPr="000A0AFF" w:rsidRDefault="008D6325" w:rsidP="000A0AFF">
      <w:pPr>
        <w:pStyle w:val="report3"/>
        <w:numPr>
          <w:ilvl w:val="2"/>
          <w:numId w:val="1"/>
        </w:numPr>
        <w:spacing w:before="156" w:after="156"/>
        <w:ind w:firstLineChars="0"/>
        <w:rPr>
          <w:rFonts w:eastAsiaTheme="minorEastAsia"/>
        </w:rPr>
      </w:pPr>
      <w:r w:rsidRPr="000A0AFF">
        <w:rPr>
          <w:rFonts w:hint="eastAsia"/>
        </w:rPr>
        <w:t>BMED Performan</w:t>
      </w:r>
      <w:r w:rsidRPr="000A0AFF">
        <w:rPr>
          <w:rStyle w:val="report30"/>
          <w:rFonts w:eastAsiaTheme="minorEastAsia" w:hint="eastAsia"/>
          <w:b/>
        </w:rPr>
        <w:t>ce Analysis</w:t>
      </w:r>
    </w:p>
    <w:p w14:paraId="0ACEE8AA" w14:textId="22B601A8" w:rsidR="008D6325" w:rsidRPr="00645BEB" w:rsidRDefault="008D6325" w:rsidP="00A30DDE">
      <w:pPr>
        <w:spacing w:line="480" w:lineRule="auto"/>
        <w:ind w:right="-11"/>
        <w:rPr>
          <w:rFonts w:ascii="Times New Roman" w:hAnsi="Times New Roman" w:cs="Times New Roman"/>
          <w:color w:val="000000"/>
          <w:sz w:val="24"/>
        </w:rPr>
      </w:pPr>
      <w:r w:rsidRPr="00645BEB">
        <w:rPr>
          <w:rFonts w:ascii="Times New Roman" w:hAnsi="Times New Roman" w:cs="Times New Roman"/>
          <w:color w:val="000000"/>
          <w:sz w:val="24"/>
        </w:rPr>
        <w:t xml:space="preserve">Key operational parameters—including voltage, current, and pH—were continuously monitored to assess BMED performance and ensure system stability. Conductivity changes in </w:t>
      </w:r>
      <w:r>
        <w:rPr>
          <w:rFonts w:ascii="Times New Roman" w:hAnsi="Times New Roman" w:cs="Times New Roman" w:hint="eastAsia"/>
          <w:color w:val="000000"/>
          <w:sz w:val="24"/>
        </w:rPr>
        <w:t xml:space="preserve">AC, BC and </w:t>
      </w:r>
      <w:r w:rsidR="00CC4000">
        <w:rPr>
          <w:rFonts w:ascii="Times New Roman" w:hAnsi="Times New Roman" w:cs="Times New Roman" w:hint="eastAsia"/>
          <w:color w:val="000000"/>
          <w:sz w:val="24"/>
        </w:rPr>
        <w:t>SC</w:t>
      </w:r>
      <w:r w:rsidRPr="00645BEB">
        <w:rPr>
          <w:rFonts w:ascii="Times New Roman" w:hAnsi="Times New Roman" w:cs="Times New Roman"/>
          <w:color w:val="000000"/>
          <w:sz w:val="24"/>
        </w:rPr>
        <w:t xml:space="preserve"> were recorded every five minutes using conductivity meters (Orion Star A212, Thermo Scientific, USA). Current and voltage data were </w:t>
      </w:r>
      <w:r>
        <w:rPr>
          <w:rFonts w:ascii="Times New Roman" w:hAnsi="Times New Roman" w:cs="Times New Roman" w:hint="eastAsia"/>
          <w:color w:val="000000"/>
          <w:sz w:val="24"/>
        </w:rPr>
        <w:t>recorded</w:t>
      </w:r>
      <w:r w:rsidRPr="00645BEB">
        <w:rPr>
          <w:rFonts w:ascii="Times New Roman" w:hAnsi="Times New Roman" w:cs="Times New Roman"/>
          <w:color w:val="000000"/>
          <w:sz w:val="24"/>
        </w:rPr>
        <w:t xml:space="preserve"> </w:t>
      </w:r>
      <w:r>
        <w:rPr>
          <w:rFonts w:ascii="Times New Roman" w:hAnsi="Times New Roman" w:cs="Times New Roman" w:hint="eastAsia"/>
          <w:color w:val="000000"/>
          <w:sz w:val="24"/>
        </w:rPr>
        <w:t>every minute</w:t>
      </w:r>
      <w:r w:rsidRPr="00645BEB">
        <w:rPr>
          <w:rFonts w:ascii="Times New Roman" w:hAnsi="Times New Roman" w:cs="Times New Roman"/>
          <w:color w:val="000000"/>
          <w:sz w:val="24"/>
        </w:rPr>
        <w:t xml:space="preserve"> using Power DC software.</w:t>
      </w:r>
      <w:r>
        <w:rPr>
          <w:rFonts w:ascii="Times New Roman" w:hAnsi="Times New Roman" w:cs="Times New Roman" w:hint="eastAsia"/>
          <w:color w:val="000000"/>
          <w:sz w:val="24"/>
        </w:rPr>
        <w:t xml:space="preserve"> </w:t>
      </w:r>
      <w:r w:rsidRPr="00645BEB">
        <w:rPr>
          <w:rFonts w:ascii="Times New Roman" w:hAnsi="Times New Roman" w:cs="Times New Roman"/>
          <w:color w:val="000000"/>
          <w:sz w:val="24"/>
        </w:rPr>
        <w:t xml:space="preserve">The pH in the AC, BC, and </w:t>
      </w:r>
      <w:r w:rsidR="00CC4000">
        <w:rPr>
          <w:rFonts w:ascii="Times New Roman" w:hAnsi="Times New Roman" w:cs="Times New Roman"/>
          <w:color w:val="000000"/>
          <w:sz w:val="24"/>
        </w:rPr>
        <w:t>SC</w:t>
      </w:r>
      <w:r w:rsidRPr="00645BEB">
        <w:rPr>
          <w:rFonts w:ascii="Times New Roman" w:hAnsi="Times New Roman" w:cs="Times New Roman"/>
          <w:color w:val="000000"/>
          <w:sz w:val="24"/>
        </w:rPr>
        <w:t xml:space="preserve"> was measured using a portable pH meter (Seven2Go pH/Ion Meter S8, Mettler Toledo, Singapore). Additionally, 0.5 mL samples were periodically </w:t>
      </w:r>
      <w:r>
        <w:rPr>
          <w:rFonts w:ascii="Times New Roman" w:hAnsi="Times New Roman" w:cs="Times New Roman" w:hint="eastAsia"/>
          <w:color w:val="000000"/>
          <w:sz w:val="24"/>
        </w:rPr>
        <w:t>collected</w:t>
      </w:r>
      <w:r w:rsidRPr="00645BEB">
        <w:rPr>
          <w:rFonts w:ascii="Times New Roman" w:hAnsi="Times New Roman" w:cs="Times New Roman"/>
          <w:color w:val="000000"/>
          <w:sz w:val="24"/>
        </w:rPr>
        <w:t xml:space="preserve"> from each chamber to quantify the concentration of divalent ions (</w:t>
      </w:r>
      <w:r>
        <w:rPr>
          <w:rFonts w:ascii="Times New Roman" w:hAnsi="Times New Roman" w:cs="Times New Roman" w:hint="eastAsia"/>
          <w:color w:val="000000"/>
          <w:sz w:val="24"/>
        </w:rPr>
        <w:t>i.e.</w:t>
      </w:r>
      <w:r w:rsidRPr="00645BEB">
        <w:rPr>
          <w:rFonts w:ascii="Times New Roman" w:hAnsi="Times New Roman" w:cs="Times New Roman"/>
          <w:color w:val="000000"/>
          <w:sz w:val="24"/>
        </w:rPr>
        <w:t>, Ca²⁺ and Mg²⁺) using inductively coupled plasma optical emission spectroscopy (ICP-OES, Vio 550Max, PerkinElmer).</w:t>
      </w:r>
    </w:p>
    <w:p w14:paraId="3EC073F6" w14:textId="77777777" w:rsidR="008D6325" w:rsidRDefault="008D6325" w:rsidP="00A30DDE">
      <w:pPr>
        <w:spacing w:line="480" w:lineRule="auto"/>
        <w:ind w:right="-11"/>
        <w:rPr>
          <w:rFonts w:ascii="Times New Roman" w:hAnsi="Times New Roman" w:cs="Times New Roman"/>
          <w:noProof/>
          <w:sz w:val="24"/>
        </w:rPr>
      </w:pPr>
      <w:r>
        <w:rPr>
          <w:rFonts w:ascii="Times New Roman" w:hAnsi="Times New Roman" w:cs="Times New Roman" w:hint="eastAsia"/>
          <w:noProof/>
          <w:sz w:val="24"/>
        </w:rPr>
        <w:t>The stack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oMath>
      <w:r>
        <w:rPr>
          <w:rFonts w:ascii="Times New Roman" w:hAnsi="Times New Roman" w:cs="Times New Roman" w:hint="eastAsia"/>
          <w:noProof/>
          <w:color w:val="000000"/>
          <w:sz w:val="24"/>
        </w:rPr>
        <w:t>,</w:t>
      </w:r>
      <w:r w:rsidRPr="00491AA9">
        <w:rPr>
          <w:rFonts w:ascii="Times New Roman" w:hAnsi="Times New Roman" w:cs="Times New Roman"/>
          <w:noProof/>
          <w:color w:val="000000"/>
          <w:sz w:val="24"/>
        </w:rPr>
        <w:t xml:space="preserve"> Ω</w:t>
      </w:r>
      <w:r>
        <w:rPr>
          <w:rFonts w:ascii="Times New Roman" w:hAnsi="Times New Roman" w:cs="Times New Roman" w:hint="eastAsia"/>
          <w:noProof/>
          <w:color w:val="000000"/>
          <w:sz w:val="24"/>
        </w:rPr>
        <w:t xml:space="preserve">) </w:t>
      </w:r>
      <w:r>
        <w:rPr>
          <w:rFonts w:ascii="Times New Roman" w:hAnsi="Times New Roman" w:cs="Times New Roman" w:hint="eastAsia"/>
          <w:noProof/>
          <w:sz w:val="24"/>
        </w:rPr>
        <w:t>was calculated according to Ohm</w:t>
      </w:r>
      <w:r>
        <w:rPr>
          <w:rFonts w:ascii="Times New Roman" w:hAnsi="Times New Roman" w:cs="Times New Roman"/>
          <w:noProof/>
          <w:sz w:val="24"/>
        </w:rPr>
        <w:t>’</w:t>
      </w:r>
      <w:r>
        <w:rPr>
          <w:rFonts w:ascii="Times New Roman" w:hAnsi="Times New Roman" w:cs="Times New Roman" w:hint="eastAsia"/>
          <w:noProof/>
          <w:sz w:val="24"/>
        </w:rPr>
        <w:t xml:space="preserve">s Law with </w:t>
      </w:r>
      <w:r w:rsidRPr="00896C86">
        <w:rPr>
          <w:rFonts w:ascii="Times New Roman" w:hAnsi="Times New Roman" w:cs="Times New Roman" w:hint="eastAsia"/>
          <w:b/>
          <w:bCs/>
          <w:noProof/>
          <w:sz w:val="24"/>
        </w:rPr>
        <w:t>Eq. 1</w:t>
      </w:r>
      <w:r>
        <w:rPr>
          <w:rFonts w:ascii="Times New Roman" w:hAnsi="Times New Roman" w:cs="Times New Roman" w:hint="eastAsia"/>
          <w:noProof/>
          <w:sz w:val="24"/>
        </w:rPr>
        <w:t>.</w:t>
      </w:r>
    </w:p>
    <w:p w14:paraId="782D72AA" w14:textId="77777777" w:rsidR="008D6325" w:rsidRPr="00491AA9" w:rsidRDefault="00000000" w:rsidP="008D6325">
      <w:pPr>
        <w:spacing w:line="480" w:lineRule="auto"/>
        <w:ind w:right="-11" w:firstLine="400"/>
        <w:rPr>
          <w:rFonts w:ascii="Times New Roman" w:hAnsi="Times New Roman" w:cs="Times New Roman"/>
          <w:noProof/>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num>
                <m:den>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den>
              </m:f>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1</m:t>
                  </m:r>
                </m:e>
              </m:d>
            </m:e>
          </m:eqArr>
        </m:oMath>
      </m:oMathPara>
    </w:p>
    <w:p w14:paraId="0294DCD9" w14:textId="77777777"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W</w:t>
      </w:r>
      <w:r>
        <w:rPr>
          <w:rFonts w:ascii="Times New Roman" w:hAnsi="Times New Roman" w:cs="Times New Roman" w:hint="eastAsia"/>
          <w:noProof/>
          <w:color w:val="000000"/>
          <w:sz w:val="24"/>
        </w:rPr>
        <w:t xml:space="preserve">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current (A) at time </w:t>
      </w:r>
      <m:oMath>
        <m:r>
          <w:rPr>
            <w:rFonts w:ascii="Cambria Math" w:hAnsi="Cambria Math" w:cs="Times New Roman"/>
            <w:color w:val="000000"/>
            <w:sz w:val="24"/>
          </w:rPr>
          <m:t>t</m:t>
        </m:r>
      </m:oMath>
      <w:r>
        <w:rPr>
          <w:rFonts w:ascii="Times New Roman" w:hAnsi="Times New Roman" w:cs="Times New Roman" w:hint="eastAsia"/>
          <w:noProof/>
          <w:color w:val="000000"/>
          <w:sz w:val="24"/>
        </w:rPr>
        <w:t>.</w:t>
      </w:r>
    </w:p>
    <w:p w14:paraId="23E91254" w14:textId="222A0B11"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hint="eastAsia"/>
          <w:noProof/>
          <w:color w:val="000000"/>
          <w:sz w:val="24"/>
        </w:rPr>
        <w:t xml:space="preserve">The stack resistance is the sum of electrode resistance, chamber resistance, and membrane resistance </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face="superscript"&gt;39, 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39, 41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The electrode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oMath>
      <w:r>
        <w:rPr>
          <w:rFonts w:ascii="Times New Roman" w:hAnsi="Times New Roman" w:cs="Times New Roman" w:hint="eastAsia"/>
          <w:noProof/>
          <w:color w:val="000000"/>
          <w:sz w:val="24"/>
        </w:rPr>
        <w:t xml:space="preserve">) was 43.11 </w:t>
      </w:r>
      <w:r w:rsidRPr="00491AA9">
        <w:rPr>
          <w:rFonts w:ascii="Times New Roman" w:hAnsi="Times New Roman" w:cs="Times New Roman"/>
          <w:noProof/>
          <w:color w:val="000000"/>
          <w:sz w:val="24"/>
        </w:rPr>
        <w:t>Ω</w:t>
      </w:r>
      <w:r w:rsidR="00B03B06">
        <w:rPr>
          <w:rFonts w:ascii="Times New Roman" w:hAnsi="Times New Roman" w:cs="Times New Roman" w:hint="eastAsia"/>
          <w:noProof/>
          <w:color w:val="000000"/>
          <w:sz w:val="24"/>
        </w:rPr>
        <w:t xml:space="preserve"> tested by </w:t>
      </w:r>
      <w:r w:rsidR="00337114">
        <w:rPr>
          <w:rFonts w:ascii="Times New Roman" w:hAnsi="Times New Roman" w:cs="Times New Roman" w:hint="eastAsia"/>
          <w:noProof/>
          <w:color w:val="000000"/>
          <w:sz w:val="24"/>
        </w:rPr>
        <w:t>the set</w:t>
      </w:r>
      <w:r w:rsidR="00DA611A">
        <w:rPr>
          <w:rFonts w:ascii="Times New Roman" w:hAnsi="Times New Roman" w:cs="Times New Roman" w:hint="eastAsia"/>
          <w:noProof/>
          <w:color w:val="000000"/>
          <w:sz w:val="24"/>
        </w:rPr>
        <w:t xml:space="preserve">up shown in </w:t>
      </w:r>
      <w:r w:rsidR="00DA611A" w:rsidRPr="00DA611A">
        <w:rPr>
          <w:rFonts w:ascii="Times New Roman" w:hAnsi="Times New Roman" w:cs="Times New Roman" w:hint="eastAsia"/>
          <w:b/>
          <w:bCs/>
          <w:noProof/>
          <w:color w:val="000000"/>
          <w:sz w:val="24"/>
        </w:rPr>
        <w:t>Figure S2</w:t>
      </w:r>
      <w:r w:rsidR="006D7B08">
        <w:rPr>
          <w:rFonts w:ascii="Times New Roman" w:hAnsi="Times New Roman" w:cs="Times New Roman" w:hint="eastAsia"/>
          <w:b/>
          <w:bCs/>
          <w:noProof/>
          <w:color w:val="000000"/>
          <w:sz w:val="24"/>
        </w:rPr>
        <w:t xml:space="preserve"> </w:t>
      </w:r>
      <w:r w:rsidR="006D7B08" w:rsidRPr="00AB4E09">
        <w:rPr>
          <w:rFonts w:ascii="Times New Roman" w:hAnsi="Times New Roman" w:cs="Times New Roman" w:hint="eastAsia"/>
          <w:noProof/>
          <w:color w:val="000000"/>
          <w:sz w:val="24"/>
        </w:rPr>
        <w:t xml:space="preserve">and calculated </w:t>
      </w:r>
      <w:r w:rsidR="00AB4E09" w:rsidRPr="00AB4E09">
        <w:rPr>
          <w:rFonts w:ascii="Times New Roman" w:hAnsi="Times New Roman" w:cs="Times New Roman" w:hint="eastAsia"/>
          <w:noProof/>
          <w:color w:val="000000"/>
          <w:sz w:val="24"/>
        </w:rPr>
        <w:t>from</w:t>
      </w:r>
      <w:r w:rsidR="00AB4E09">
        <w:rPr>
          <w:rFonts w:ascii="Times New Roman" w:hAnsi="Times New Roman" w:cs="Times New Roman" w:hint="eastAsia"/>
          <w:b/>
          <w:bCs/>
          <w:noProof/>
          <w:color w:val="000000"/>
          <w:sz w:val="24"/>
        </w:rPr>
        <w:t xml:space="preserve"> Figure S3</w:t>
      </w:r>
      <w:r>
        <w:rPr>
          <w:rFonts w:ascii="Times New Roman" w:hAnsi="Times New Roman" w:cs="Times New Roman" w:hint="eastAsia"/>
          <w:noProof/>
          <w:color w:val="000000"/>
          <w:sz w:val="24"/>
        </w:rPr>
        <w:t xml:space="preserve"> (details in </w:t>
      </w:r>
      <w:r w:rsidRPr="00E2288D">
        <w:rPr>
          <w:rFonts w:ascii="Times New Roman" w:hAnsi="Times New Roman" w:cs="Times New Roman" w:hint="eastAsia"/>
          <w:b/>
          <w:bCs/>
          <w:noProof/>
          <w:color w:val="000000"/>
          <w:sz w:val="24"/>
        </w:rPr>
        <w:t>Supporting Information S</w:t>
      </w:r>
      <w:r w:rsidR="00DA611A">
        <w:rPr>
          <w:rFonts w:ascii="Times New Roman" w:hAnsi="Times New Roman" w:cs="Times New Roman" w:hint="eastAsia"/>
          <w:b/>
          <w:bCs/>
          <w:noProof/>
          <w:color w:val="000000"/>
          <w:sz w:val="24"/>
        </w:rPr>
        <w:t>4</w:t>
      </w:r>
      <w:r>
        <w:rPr>
          <w:rFonts w:ascii="Times New Roman" w:hAnsi="Times New Roman" w:cs="Times New Roman" w:hint="eastAsia"/>
          <w:noProof/>
          <w:color w:val="000000"/>
          <w:sz w:val="24"/>
        </w:rPr>
        <w:t xml:space="preserve">). The chamber </w:t>
      </w:r>
      <w:r>
        <w:rPr>
          <w:rFonts w:ascii="Times New Roman" w:hAnsi="Times New Roman" w:cs="Times New Roman" w:hint="eastAsia"/>
          <w:noProof/>
          <w:color w:val="000000"/>
          <w:sz w:val="24"/>
        </w:rPr>
        <w:lastRenderedPageBreak/>
        <w:t>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oMath>
      <w:r>
        <w:rPr>
          <w:rFonts w:ascii="Times New Roman" w:hAnsi="Times New Roman" w:cs="Times New Roman" w:hint="eastAsia"/>
          <w:noProof/>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was calcualted by Eq. 2</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w:t>
      </w:r>
    </w:p>
    <w:p w14:paraId="3F70DB69" w14:textId="7869F781" w:rsidR="008D6325" w:rsidRPr="009A46E6" w:rsidRDefault="00000000" w:rsidP="008D6325">
      <w:pPr>
        <w:spacing w:line="480" w:lineRule="auto"/>
        <w:ind w:right="-11"/>
        <w:rPr>
          <w:rFonts w:ascii="Times New Roman" w:hAnsi="Times New Roman" w:cs="Times New Roman"/>
          <w:noProof/>
          <w:color w:val="000000"/>
          <w:sz w:val="24"/>
        </w:rPr>
      </w:pPr>
      <m:oMathPara>
        <m:oMath>
          <m:eqArr>
            <m:eqArrPr>
              <m:maxDist m:val="1"/>
              <m:ctrlPr>
                <w:rPr>
                  <w:rFonts w:ascii="Cambria Math" w:hAnsi="Cambria Math" w:cs="Times New Roman"/>
                  <w:i/>
                  <w:noProof/>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f>
                <m:fPr>
                  <m:ctrlPr>
                    <w:rPr>
                      <w:rFonts w:ascii="Cambria Math" w:hAnsi="Cambria Math" w:cs="Times New Roman"/>
                      <w:i/>
                      <w:noProof/>
                      <w:color w:val="000000"/>
                      <w:sz w:val="24"/>
                    </w:rPr>
                  </m:ctrlPr>
                </m:fPr>
                <m:num>
                  <m:r>
                    <w:rPr>
                      <w:rFonts w:ascii="Cambria Math" w:hAnsi="Cambria Math" w:cs="Times New Roman"/>
                      <w:noProof/>
                      <w:color w:val="000000"/>
                      <w:sz w:val="24"/>
                    </w:rPr>
                    <m:t>N</m:t>
                  </m:r>
                </m:num>
                <m:den>
                  <m:r>
                    <w:rPr>
                      <w:rFonts w:ascii="Cambria Math" w:hAnsi="Cambria Math" w:cs="Times New Roman"/>
                      <w:noProof/>
                      <w:color w:val="000000"/>
                      <w:sz w:val="24"/>
                    </w:rPr>
                    <m:t>A</m:t>
                  </m:r>
                </m:den>
              </m:f>
              <m:d>
                <m:dPr>
                  <m:ctrlPr>
                    <w:rPr>
                      <w:rFonts w:ascii="Cambria Math" w:hAnsi="Cambria Math" w:cs="Times New Roman"/>
                      <w:i/>
                      <w:noProof/>
                      <w:color w:val="000000"/>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m:t>
                          </m:r>
                          <m:r>
                            <w:rPr>
                              <w:rFonts w:ascii="Cambria Math" w:hAnsi="Cambria Math" w:cs="Times New Roman" w:hint="eastAsia"/>
                              <w:sz w:val="24"/>
                            </w:rPr>
                            <m:t>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SC</m:t>
                          </m:r>
                        </m:sub>
                      </m:sSub>
                    </m:den>
                  </m:f>
                </m:e>
              </m:d>
              <m:r>
                <w:rPr>
                  <w:rFonts w:ascii="Cambria Math" w:hAnsi="Cambria Math" w:cs="Times New Roman"/>
                  <w:color w:val="000000"/>
                  <w:sz w:val="24"/>
                </w:rPr>
                <m:t>#</m:t>
              </m:r>
              <m:d>
                <m:dPr>
                  <m:ctrlPr>
                    <w:rPr>
                      <w:rFonts w:ascii="Cambria Math" w:hAnsi="Cambria Math" w:cs="Times New Roman"/>
                      <w:i/>
                      <w:noProof/>
                      <w:color w:val="000000"/>
                      <w:sz w:val="24"/>
                    </w:rPr>
                  </m:ctrlPr>
                </m:dPr>
                <m:e>
                  <m:r>
                    <w:rPr>
                      <w:rFonts w:ascii="Cambria Math" w:hAnsi="Cambria Math" w:cs="Times New Roman"/>
                      <w:noProof/>
                      <w:color w:val="000000"/>
                      <w:sz w:val="24"/>
                    </w:rPr>
                    <m:t>2</m:t>
                  </m:r>
                </m:e>
              </m:d>
              <m:ctrlPr>
                <w:rPr>
                  <w:rFonts w:ascii="Cambria Math" w:hAnsi="Cambria Math" w:cs="Times New Roman"/>
                  <w:i/>
                  <w:color w:val="000000"/>
                  <w:sz w:val="24"/>
                </w:rPr>
              </m:ctrlPr>
            </m:e>
          </m:eqArr>
        </m:oMath>
      </m:oMathPara>
    </w:p>
    <w:p w14:paraId="679E3325" w14:textId="2594B018"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noProof/>
          <w:sz w:val="24"/>
        </w:rPr>
        <w:t xml:space="preserve">Where </w:t>
      </w:r>
      <m:oMath>
        <m:r>
          <w:rPr>
            <w:rFonts w:ascii="Cambria Math" w:hAnsi="Cambria Math" w:cs="Times New Roman"/>
            <w:sz w:val="24"/>
          </w:rPr>
          <m:t>N</m:t>
        </m:r>
      </m:oMath>
      <w:r w:rsidRPr="00EC66F8">
        <w:rPr>
          <w:rFonts w:ascii="Times New Roman" w:hAnsi="Times New Roman" w:cs="Times New Roman" w:hint="eastAsia"/>
          <w:sz w:val="24"/>
        </w:rPr>
        <w:t xml:space="preserve"> is the</w:t>
      </w:r>
      <w:r>
        <w:rPr>
          <w:rFonts w:ascii="Times New Roman" w:hAnsi="Times New Roman" w:cs="Times New Roman" w:hint="eastAsia"/>
          <w:sz w:val="24"/>
        </w:rPr>
        <w:t xml:space="preserve"> number of repeating </w:t>
      </w:r>
      <w:r>
        <w:rPr>
          <w:rFonts w:ascii="Times New Roman" w:hAnsi="Times New Roman" w:cs="Times New Roman"/>
          <w:sz w:val="24"/>
        </w:rPr>
        <w:t>units</w:t>
      </w:r>
      <w:r w:rsidRPr="00EC66F8">
        <w:rPr>
          <w:rFonts w:ascii="Times New Roman" w:hAnsi="Times New Roman" w:cs="Times New Roman" w:hint="eastAsia"/>
          <w:sz w:val="24"/>
        </w:rPr>
        <w:t xml:space="preserve">, </w:t>
      </w:r>
      <m:oMath>
        <m:r>
          <w:rPr>
            <w:rFonts w:ascii="Cambria Math" w:hAnsi="Cambria Math" w:cs="Times New Roman"/>
            <w:sz w:val="24"/>
          </w:rPr>
          <m:t>A</m:t>
        </m:r>
      </m:oMath>
      <w:r w:rsidRPr="00EC66F8">
        <w:rPr>
          <w:rFonts w:ascii="Times New Roman" w:hAnsi="Times New Roman" w:cs="Times New Roman" w:hint="eastAsia"/>
          <w:sz w:val="24"/>
        </w:rPr>
        <w:t xml:space="preserve"> is the effective membrane area (m</w:t>
      </w:r>
      <w:r w:rsidRPr="00EC66F8">
        <w:rPr>
          <w:rFonts w:ascii="Times New Roman" w:hAnsi="Times New Roman" w:cs="Times New Roman" w:hint="eastAsia"/>
          <w:sz w:val="24"/>
          <w:vertAlign w:val="superscript"/>
        </w:rPr>
        <w:t>2</w:t>
      </w:r>
      <w:r w:rsidRPr="00EC66F8">
        <w:rPr>
          <w:rFonts w:ascii="Times New Roman" w:hAnsi="Times New Roman" w:cs="Times New Roman" w:hint="eastAsia"/>
          <w:sz w:val="24"/>
        </w:rPr>
        <w:t>)</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SWBC</m:t>
            </m:r>
          </m:sub>
        </m:sSub>
      </m:oMath>
      <w:r w:rsidRPr="00EC66F8">
        <w:rPr>
          <w:rFonts w:ascii="Times New Roman" w:hAnsi="Times New Roman" w:cs="Times New Roman" w:hint="eastAsia"/>
          <w:sz w:val="24"/>
        </w:rPr>
        <w:t xml:space="preserve"> </w:t>
      </w:r>
      <w:r>
        <w:rPr>
          <w:rFonts w:ascii="Times New Roman" w:hAnsi="Times New Roman" w:cs="Times New Roman" w:hint="eastAsia"/>
          <w:sz w:val="24"/>
        </w:rPr>
        <w:t>were</w:t>
      </w:r>
      <w:r w:rsidRPr="00EC66F8">
        <w:rPr>
          <w:rFonts w:ascii="Times New Roman" w:hAnsi="Times New Roman" w:cs="Times New Roman" w:hint="eastAsia"/>
          <w:sz w:val="24"/>
        </w:rPr>
        <w:t xml:space="preserve"> the thickness of </w:t>
      </w:r>
      <w:r>
        <w:rPr>
          <w:rFonts w:ascii="Times New Roman" w:hAnsi="Times New Roman" w:cs="Times New Roman" w:hint="eastAsia"/>
          <w:sz w:val="24"/>
        </w:rPr>
        <w:t xml:space="preserve">AC, BC and </w:t>
      </w:r>
      <w:r w:rsidR="00CC4000">
        <w:rPr>
          <w:rFonts w:ascii="Times New Roman" w:hAnsi="Times New Roman" w:cs="Times New Roman" w:hint="eastAsia"/>
          <w:sz w:val="24"/>
        </w:rPr>
        <w:t>SC</w:t>
      </w:r>
      <w:r>
        <w:rPr>
          <w:rFonts w:ascii="Times New Roman" w:hAnsi="Times New Roman" w:cs="Times New Roman" w:hint="eastAsia"/>
          <w:sz w:val="24"/>
        </w:rPr>
        <w:t xml:space="preserve"> (m),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oMath>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oMath>
      <w:r>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oMath>
      <w:r>
        <w:rPr>
          <w:rFonts w:ascii="Times New Roman" w:hAnsi="Times New Roman" w:cs="Times New Roman" w:hint="eastAsia"/>
          <w:sz w:val="24"/>
        </w:rPr>
        <w:t xml:space="preserve"> is the </w:t>
      </w:r>
      <w:r w:rsidRPr="009E0206">
        <w:rPr>
          <w:rFonts w:ascii="Times New Roman" w:hAnsi="Times New Roman" w:cs="Times New Roman" w:hint="eastAsia"/>
          <w:sz w:val="24"/>
        </w:rPr>
        <w:t>conductivity</w:t>
      </w:r>
      <w:r w:rsidRPr="00664E77">
        <w:rPr>
          <w:rFonts w:ascii="Times New Roman" w:hAnsi="Times New Roman" w:cs="Times New Roman"/>
          <w:sz w:val="24"/>
        </w:rPr>
        <w:t xml:space="preserve"> </w:t>
      </w:r>
      <w:r>
        <w:rPr>
          <w:rFonts w:ascii="Times New Roman" w:hAnsi="Times New Roman" w:cs="Times New Roman" w:hint="eastAsia"/>
          <w:sz w:val="24"/>
        </w:rPr>
        <w:t xml:space="preserve">of AC, BC and </w:t>
      </w:r>
      <w:r w:rsidR="00CC4000">
        <w:rPr>
          <w:rFonts w:ascii="Times New Roman" w:hAnsi="Times New Roman" w:cs="Times New Roman" w:hint="eastAsia"/>
          <w:sz w:val="24"/>
        </w:rPr>
        <w:t>SC</w:t>
      </w:r>
      <w:r w:rsidRPr="009E0206">
        <w:rPr>
          <w:rFonts w:ascii="Times New Roman" w:hAnsi="Times New Roman" w:cs="Times New Roman" w:hint="eastAsia"/>
          <w:sz w:val="24"/>
        </w:rPr>
        <w:t xml:space="preserve"> (S/m)</w:t>
      </w:r>
      <w:r>
        <w:rPr>
          <w:rFonts w:ascii="Times New Roman" w:hAnsi="Times New Roman" w:cs="Times New Roman" w:hint="eastAsia"/>
          <w:sz w:val="24"/>
        </w:rPr>
        <w:t>.</w:t>
      </w:r>
    </w:p>
    <w:p w14:paraId="3B1CF0C7" w14:textId="6A1F8C55"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sz w:val="24"/>
        </w:rPr>
        <w:t>The membrane resistance (</w:t>
      </w:r>
      <m:oMath>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oMath>
      <w:r>
        <w:rPr>
          <w:rFonts w:ascii="Times New Roman" w:hAnsi="Times New Roman" w:cs="Times New Roman" w:hint="eastAsia"/>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sz w:val="24"/>
        </w:rPr>
        <w:t xml:space="preserve">) was calculated by </w:t>
      </w:r>
      <w:r w:rsidRPr="00777079">
        <w:rPr>
          <w:rFonts w:ascii="Times New Roman" w:hAnsi="Times New Roman" w:cs="Times New Roman" w:hint="eastAsia"/>
          <w:b/>
          <w:bCs/>
          <w:sz w:val="24"/>
        </w:rPr>
        <w:t>Eq. 3</w:t>
      </w:r>
      <w:r>
        <w:rPr>
          <w:rFonts w:ascii="Times New Roman" w:hAnsi="Times New Roman" w:cs="Times New Roman" w:hint="eastAsia"/>
          <w:sz w:val="24"/>
        </w:rPr>
        <w:t>.</w:t>
      </w:r>
    </w:p>
    <w:p w14:paraId="6431D065" w14:textId="2FFE5D6A" w:rsidR="008D6325" w:rsidRPr="004974E7" w:rsidRDefault="00000000" w:rsidP="00F71B24">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r>
                <w:rPr>
                  <w:rFonts w:ascii="Cambria Math" w:hAnsi="Cambria Math" w:cs="Times New Roman"/>
                  <w:noProof/>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r>
                <w:rPr>
                  <w:rFonts w:ascii="Cambria Math" w:hAnsi="Cambria Math" w:cs="Times New Roman"/>
                  <w:noProof/>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3</m:t>
                  </m:r>
                </m:e>
              </m:d>
              <m:ctrlPr>
                <w:rPr>
                  <w:rFonts w:ascii="Cambria Math" w:hAnsi="Cambria Math" w:cs="Times New Roman"/>
                  <w:i/>
                  <w:noProof/>
                  <w:color w:val="000000"/>
                  <w:sz w:val="24"/>
                </w:rPr>
              </m:ctrlPr>
            </m:e>
          </m:eqArr>
        </m:oMath>
      </m:oMathPara>
    </w:p>
    <w:p w14:paraId="0A2C3F4D" w14:textId="1C2338BA" w:rsidR="004974E7" w:rsidRDefault="004C4299" w:rsidP="000A0AFF">
      <w:pPr>
        <w:pStyle w:val="report3"/>
        <w:numPr>
          <w:ilvl w:val="2"/>
          <w:numId w:val="1"/>
        </w:numPr>
        <w:spacing w:before="156" w:after="156"/>
        <w:ind w:firstLineChars="0"/>
        <w:rPr>
          <w:rFonts w:eastAsiaTheme="minorEastAsia"/>
        </w:rPr>
      </w:pPr>
      <w:r>
        <w:rPr>
          <w:rFonts w:eastAsiaTheme="minorEastAsia" w:hint="eastAsia"/>
        </w:rPr>
        <w:t>R</w:t>
      </w:r>
      <w:r w:rsidR="000A0AFF">
        <w:rPr>
          <w:rFonts w:eastAsiaTheme="minorEastAsia" w:hint="eastAsia"/>
        </w:rPr>
        <w:t xml:space="preserve">eversibility </w:t>
      </w:r>
      <w:r>
        <w:rPr>
          <w:rFonts w:eastAsiaTheme="minorEastAsia" w:hint="eastAsia"/>
        </w:rPr>
        <w:t>T</w:t>
      </w:r>
      <w:r w:rsidR="000A0AFF">
        <w:rPr>
          <w:rFonts w:eastAsiaTheme="minorEastAsia" w:hint="eastAsia"/>
        </w:rPr>
        <w:t>ests of BMED</w:t>
      </w:r>
    </w:p>
    <w:p w14:paraId="34D73D20" w14:textId="46126616" w:rsidR="004C4299" w:rsidRPr="00BC756A" w:rsidRDefault="004C4299" w:rsidP="004C4299">
      <w:pPr>
        <w:spacing w:line="480" w:lineRule="auto"/>
        <w:rPr>
          <w:rFonts w:ascii="Times New Roman" w:hAnsi="Times New Roman" w:cs="Times New Roman"/>
          <w:sz w:val="24"/>
        </w:rPr>
      </w:pPr>
      <w:r w:rsidRPr="00E61037">
        <w:rPr>
          <w:rFonts w:ascii="Times New Roman" w:hAnsi="Times New Roman" w:cs="Times New Roman"/>
          <w:sz w:val="24"/>
        </w:rPr>
        <w:t>To</w:t>
      </w:r>
      <w:r w:rsidRPr="00E61037">
        <w:rPr>
          <w:rFonts w:ascii="Times New Roman" w:hAnsi="Times New Roman" w:cs="Times New Roman" w:hint="eastAsia"/>
          <w:sz w:val="24"/>
        </w:rPr>
        <w:t xml:space="preserve"> understand whether the performance of scaled membrane would decrease after removing scaling, </w:t>
      </w:r>
      <w:r>
        <w:rPr>
          <w:rFonts w:ascii="Times New Roman" w:hAnsi="Times New Roman" w:cs="Times New Roman" w:hint="eastAsia"/>
          <w:sz w:val="24"/>
        </w:rPr>
        <w:t>recycling</w:t>
      </w:r>
      <w:r w:rsidRPr="00E61037">
        <w:rPr>
          <w:rFonts w:ascii="Times New Roman" w:hAnsi="Times New Roman" w:cs="Times New Roman" w:hint="eastAsia"/>
          <w:sz w:val="24"/>
        </w:rPr>
        <w:t xml:space="preserve"> test</w:t>
      </w:r>
      <w:r>
        <w:rPr>
          <w:rFonts w:ascii="Times New Roman" w:hAnsi="Times New Roman" w:cs="Times New Roman" w:hint="eastAsia"/>
          <w:sz w:val="24"/>
        </w:rPr>
        <w:t>s</w:t>
      </w:r>
      <w:r w:rsidRPr="00E61037">
        <w:rPr>
          <w:rFonts w:ascii="Times New Roman" w:hAnsi="Times New Roman" w:cs="Times New Roman" w:hint="eastAsia"/>
          <w:sz w:val="24"/>
        </w:rPr>
        <w:t xml:space="preserve"> w</w:t>
      </w:r>
      <w:r>
        <w:rPr>
          <w:rFonts w:ascii="Times New Roman" w:hAnsi="Times New Roman" w:cs="Times New Roman" w:hint="eastAsia"/>
          <w:sz w:val="24"/>
        </w:rPr>
        <w:t>ere</w:t>
      </w:r>
      <w:r w:rsidRPr="00E61037">
        <w:rPr>
          <w:rFonts w:ascii="Times New Roman" w:hAnsi="Times New Roman" w:cs="Times New Roman" w:hint="eastAsia"/>
          <w:sz w:val="24"/>
        </w:rPr>
        <w:t xml:space="preserve"> performed</w:t>
      </w:r>
      <w:r>
        <w:rPr>
          <w:rFonts w:ascii="Times New Roman" w:hAnsi="Times New Roman" w:cs="Times New Roman" w:hint="eastAsia"/>
          <w:sz w:val="24"/>
        </w:rPr>
        <w:t>.</w:t>
      </w:r>
      <w:r w:rsidRPr="00E61037">
        <w:rPr>
          <w:rFonts w:ascii="Times New Roman" w:hAnsi="Times New Roman" w:cs="Times New Roman" w:hint="eastAsia"/>
          <w:sz w:val="24"/>
        </w:rPr>
        <w:t xml:space="preserve"> </w:t>
      </w:r>
      <w:r>
        <w:rPr>
          <w:rFonts w:ascii="Times New Roman" w:hAnsi="Times New Roman" w:cs="Times New Roman" w:hint="eastAsia"/>
          <w:sz w:val="24"/>
        </w:rPr>
        <w:t>After tests in SWB, the stack was cleaned with DI water for 10 minutes. The stack was</w:t>
      </w:r>
      <w:r w:rsidRPr="001B3269">
        <w:rPr>
          <w:rFonts w:ascii="Times New Roman" w:hAnsi="Times New Roman" w:cs="Times New Roman" w:hint="eastAsia"/>
          <w:sz w:val="24"/>
        </w:rPr>
        <w:t xml:space="preserve"> </w:t>
      </w:r>
      <w:r w:rsidRPr="001B3269">
        <w:rPr>
          <w:rFonts w:ascii="Times New Roman" w:hAnsi="Times New Roman" w:cs="Times New Roman"/>
          <w:sz w:val="24"/>
        </w:rPr>
        <w:t>disassembled,</w:t>
      </w:r>
      <w:r>
        <w:rPr>
          <w:rFonts w:ascii="Times New Roman" w:hAnsi="Times New Roman" w:cs="Times New Roman" w:hint="eastAsia"/>
          <w:sz w:val="24"/>
        </w:rPr>
        <w:t xml:space="preserve"> and</w:t>
      </w:r>
      <w:r w:rsidRPr="001B3269">
        <w:rPr>
          <w:rFonts w:ascii="Times New Roman" w:hAnsi="Times New Roman" w:cs="Times New Roman" w:hint="eastAsia"/>
          <w:sz w:val="24"/>
        </w:rPr>
        <w:t xml:space="preserve"> the membrane</w:t>
      </w:r>
      <w:r>
        <w:rPr>
          <w:rFonts w:ascii="Times New Roman" w:hAnsi="Times New Roman" w:cs="Times New Roman" w:hint="eastAsia"/>
          <w:sz w:val="24"/>
        </w:rPr>
        <w:t xml:space="preserve"> was</w:t>
      </w:r>
      <w:r w:rsidRPr="001B3269">
        <w:rPr>
          <w:rFonts w:ascii="Times New Roman" w:hAnsi="Times New Roman" w:cs="Times New Roman" w:hint="eastAsia"/>
          <w:sz w:val="24"/>
        </w:rPr>
        <w:t xml:space="preserve"> taken out for flushing</w:t>
      </w:r>
      <w:r>
        <w:rPr>
          <w:rFonts w:ascii="Times New Roman" w:hAnsi="Times New Roman" w:cs="Times New Roman" w:hint="eastAsia"/>
          <w:sz w:val="24"/>
        </w:rPr>
        <w:t>. T</w:t>
      </w:r>
      <w:r w:rsidRPr="001B3269">
        <w:rPr>
          <w:rFonts w:ascii="Times New Roman" w:hAnsi="Times New Roman" w:cs="Times New Roman" w:hint="eastAsia"/>
          <w:sz w:val="24"/>
        </w:rPr>
        <w:t xml:space="preserve">he scaling on the membrane </w:t>
      </w:r>
      <w:r>
        <w:rPr>
          <w:rFonts w:ascii="Times New Roman" w:hAnsi="Times New Roman" w:cs="Times New Roman" w:hint="eastAsia"/>
          <w:sz w:val="24"/>
        </w:rPr>
        <w:t>was</w:t>
      </w:r>
      <w:r w:rsidRPr="001B3269">
        <w:rPr>
          <w:rFonts w:ascii="Times New Roman" w:hAnsi="Times New Roman" w:cs="Times New Roman" w:hint="eastAsia"/>
          <w:sz w:val="24"/>
        </w:rPr>
        <w:t xml:space="preserve"> rinsed </w:t>
      </w:r>
      <w:r>
        <w:rPr>
          <w:rFonts w:ascii="Times New Roman" w:hAnsi="Times New Roman" w:cs="Times New Roman" w:hint="eastAsia"/>
          <w:sz w:val="24"/>
        </w:rPr>
        <w:t>with DI water</w:t>
      </w:r>
      <w:r w:rsidRPr="001B3269">
        <w:rPr>
          <w:rFonts w:ascii="Times New Roman" w:hAnsi="Times New Roman" w:cs="Times New Roman" w:hint="eastAsia"/>
          <w:sz w:val="24"/>
        </w:rPr>
        <w:t>.</w:t>
      </w:r>
      <w:r>
        <w:rPr>
          <w:rFonts w:ascii="Times New Roman" w:hAnsi="Times New Roman" w:cs="Times New Roman" w:hint="eastAsia"/>
          <w:sz w:val="24"/>
        </w:rPr>
        <w:t xml:space="preserve"> Then the membranes (named as scaled membrane) were reassembled in the stack. </w:t>
      </w:r>
      <w:r>
        <w:rPr>
          <w:rFonts w:ascii="Times New Roman" w:hAnsi="Times New Roman" w:cs="Times New Roman"/>
          <w:sz w:val="24"/>
        </w:rPr>
        <w:t>T</w:t>
      </w:r>
      <w:r>
        <w:rPr>
          <w:rFonts w:ascii="Times New Roman" w:hAnsi="Times New Roman" w:cs="Times New Roman" w:hint="eastAsia"/>
          <w:sz w:val="24"/>
        </w:rPr>
        <w:t>he cleaning of stack with DI water was r</w:t>
      </w:r>
      <w:r w:rsidRPr="00B0561E">
        <w:rPr>
          <w:rFonts w:ascii="Times New Roman" w:hAnsi="Times New Roman" w:cs="Times New Roman" w:hint="eastAsia"/>
          <w:sz w:val="24"/>
        </w:rPr>
        <w:t>epeat</w:t>
      </w:r>
      <w:r>
        <w:rPr>
          <w:rFonts w:ascii="Times New Roman" w:hAnsi="Times New Roman" w:cs="Times New Roman" w:hint="eastAsia"/>
          <w:sz w:val="24"/>
        </w:rPr>
        <w:t>ed</w:t>
      </w:r>
      <w:r w:rsidRPr="00B0561E">
        <w:rPr>
          <w:rFonts w:ascii="Times New Roman" w:hAnsi="Times New Roman" w:cs="Times New Roman" w:hint="eastAsia"/>
          <w:sz w:val="24"/>
        </w:rPr>
        <w:t xml:space="preserve"> </w:t>
      </w:r>
      <w:r>
        <w:rPr>
          <w:rFonts w:ascii="Times New Roman" w:hAnsi="Times New Roman" w:cs="Times New Roman" w:hint="eastAsia"/>
          <w:sz w:val="24"/>
        </w:rPr>
        <w:t xml:space="preserve">several times </w:t>
      </w:r>
      <w:r w:rsidRPr="00B0561E">
        <w:rPr>
          <w:rFonts w:ascii="Times New Roman" w:hAnsi="Times New Roman" w:cs="Times New Roman" w:hint="eastAsia"/>
          <w:sz w:val="24"/>
        </w:rPr>
        <w:t xml:space="preserve">until the conductivity of the </w:t>
      </w:r>
      <w:r>
        <w:rPr>
          <w:rFonts w:ascii="Times New Roman" w:hAnsi="Times New Roman" w:cs="Times New Roman" w:hint="eastAsia"/>
          <w:sz w:val="24"/>
        </w:rPr>
        <w:t>flushing</w:t>
      </w:r>
      <w:r w:rsidRPr="00B0561E">
        <w:rPr>
          <w:rFonts w:ascii="Times New Roman" w:hAnsi="Times New Roman" w:cs="Times New Roman" w:hint="eastAsia"/>
          <w:sz w:val="24"/>
        </w:rPr>
        <w:t xml:space="preserve"> water </w:t>
      </w:r>
      <w:r>
        <w:rPr>
          <w:rFonts w:ascii="Times New Roman" w:hAnsi="Times New Roman" w:cs="Times New Roman" w:hint="eastAsia"/>
          <w:sz w:val="24"/>
        </w:rPr>
        <w:t>was</w:t>
      </w:r>
      <w:r w:rsidRPr="00B0561E">
        <w:rPr>
          <w:rFonts w:ascii="Times New Roman" w:hAnsi="Times New Roman" w:cs="Times New Roman" w:hint="eastAsia"/>
          <w:sz w:val="24"/>
        </w:rPr>
        <w:t xml:space="preserve"> </w:t>
      </w:r>
      <w:r>
        <w:rPr>
          <w:rFonts w:ascii="Times New Roman" w:hAnsi="Times New Roman" w:cs="Times New Roman" w:hint="eastAsia"/>
          <w:sz w:val="24"/>
        </w:rPr>
        <w:t>below</w:t>
      </w:r>
      <w:r w:rsidRPr="00B0561E">
        <w:rPr>
          <w:rFonts w:ascii="Times New Roman" w:hAnsi="Times New Roman" w:cs="Times New Roman" w:hint="eastAsia"/>
          <w:sz w:val="24"/>
        </w:rPr>
        <w:t xml:space="preserve"> 5</w:t>
      </w:r>
      <w:r>
        <w:rPr>
          <w:rFonts w:ascii="Times New Roman" w:hAnsi="Times New Roman" w:cs="Times New Roman" w:hint="eastAsia"/>
          <w:sz w:val="24"/>
        </w:rPr>
        <w:t xml:space="preserve"> </w:t>
      </w:r>
      <w:proofErr w:type="spellStart"/>
      <w:r w:rsidRPr="00B74E2D">
        <w:rPr>
          <w:rFonts w:ascii="Times New Roman" w:hAnsi="Times New Roman" w:cs="Times New Roman"/>
          <w:sz w:val="24"/>
        </w:rPr>
        <w:t>μ</w:t>
      </w:r>
      <w:r>
        <w:rPr>
          <w:rFonts w:ascii="Times New Roman" w:hAnsi="Times New Roman" w:cs="Times New Roman" w:hint="eastAsia"/>
          <w:sz w:val="24"/>
        </w:rPr>
        <w:t>S</w:t>
      </w:r>
      <w:proofErr w:type="spellEnd"/>
      <w:r>
        <w:rPr>
          <w:rFonts w:ascii="Times New Roman" w:hAnsi="Times New Roman" w:cs="Times New Roman" w:hint="eastAsia"/>
          <w:sz w:val="24"/>
        </w:rPr>
        <w:t>/cm</w:t>
      </w:r>
      <w:r w:rsidRPr="00B0561E">
        <w:rPr>
          <w:rFonts w:ascii="Times New Roman" w:hAnsi="Times New Roman" w:cs="Times New Roman" w:hint="eastAsia"/>
          <w:sz w:val="24"/>
        </w:rPr>
        <w:t>.</w:t>
      </w:r>
      <w:r>
        <w:rPr>
          <w:rFonts w:ascii="Times New Roman" w:hAnsi="Times New Roman" w:cs="Times New Roman" w:hint="eastAsia"/>
          <w:sz w:val="24"/>
        </w:rPr>
        <w:t xml:space="preserve"> The stack was used to run the test with NaCl to measure the performance of BMED system with </w:t>
      </w:r>
      <w:r>
        <w:rPr>
          <w:rFonts w:ascii="Times New Roman" w:hAnsi="Times New Roman" w:cs="Times New Roman"/>
          <w:sz w:val="24"/>
        </w:rPr>
        <w:t>scaled</w:t>
      </w:r>
      <w:r>
        <w:rPr>
          <w:rFonts w:ascii="Times New Roman" w:hAnsi="Times New Roman" w:cs="Times New Roman" w:hint="eastAsia"/>
          <w:sz w:val="24"/>
        </w:rPr>
        <w:t xml:space="preserve"> membranes. </w:t>
      </w:r>
    </w:p>
    <w:p w14:paraId="5F4C79FA" w14:textId="4549B7F4" w:rsidR="007A2B57" w:rsidRPr="00093AC9" w:rsidRDefault="007A2B57" w:rsidP="00093AC9">
      <w:pPr>
        <w:pStyle w:val="report1"/>
        <w:numPr>
          <w:ilvl w:val="0"/>
          <w:numId w:val="1"/>
        </w:numPr>
        <w:spacing w:before="156" w:after="156"/>
        <w:rPr>
          <w:rFonts w:eastAsiaTheme="minorEastAsia"/>
          <w:color w:val="000000" w:themeColor="text1"/>
        </w:rPr>
      </w:pPr>
      <w:r w:rsidRPr="00093AC9">
        <w:rPr>
          <w:rFonts w:eastAsiaTheme="minorEastAsia"/>
          <w:color w:val="000000" w:themeColor="text1"/>
        </w:rPr>
        <w:t>Result</w:t>
      </w:r>
      <w:r w:rsidR="0010747E" w:rsidRPr="00093AC9">
        <w:rPr>
          <w:rFonts w:eastAsiaTheme="minorEastAsia" w:hint="eastAsia"/>
          <w:color w:val="000000" w:themeColor="text1"/>
        </w:rPr>
        <w:t>s</w:t>
      </w:r>
      <w:r w:rsidRPr="00093AC9">
        <w:rPr>
          <w:rFonts w:eastAsiaTheme="minorEastAsia"/>
          <w:color w:val="000000" w:themeColor="text1"/>
        </w:rPr>
        <w:t xml:space="preserve"> and Discussion</w:t>
      </w:r>
    </w:p>
    <w:p w14:paraId="0348D653" w14:textId="223FF726" w:rsidR="00357B6E" w:rsidRPr="00093AC9" w:rsidRDefault="0018574E" w:rsidP="00093AC9">
      <w:pPr>
        <w:pStyle w:val="report2"/>
        <w:numPr>
          <w:ilvl w:val="1"/>
          <w:numId w:val="1"/>
        </w:numPr>
        <w:ind w:left="420" w:hanging="420"/>
        <w:rPr>
          <w:rFonts w:eastAsiaTheme="minorEastAsia"/>
          <w:iCs/>
          <w:color w:val="000000" w:themeColor="text1"/>
        </w:rPr>
      </w:pPr>
      <w:r w:rsidRPr="00093AC9">
        <w:rPr>
          <w:rFonts w:eastAsiaTheme="minorEastAsia" w:hint="eastAsia"/>
          <w:iCs/>
          <w:color w:val="000000" w:themeColor="text1"/>
        </w:rPr>
        <w:t xml:space="preserve">Characterization of scaling in BMED </w:t>
      </w:r>
      <w:r w:rsidR="002A1250" w:rsidRPr="00093AC9">
        <w:rPr>
          <w:rFonts w:eastAsiaTheme="minorEastAsia" w:hint="eastAsia"/>
          <w:iCs/>
          <w:color w:val="000000" w:themeColor="text1"/>
        </w:rPr>
        <w:t>treating SWB</w:t>
      </w:r>
    </w:p>
    <w:p w14:paraId="0F98DC04" w14:textId="1086348C" w:rsidR="00642BCA" w:rsidRDefault="00A5606C" w:rsidP="00A30DDE">
      <w:pPr>
        <w:spacing w:line="480" w:lineRule="auto"/>
        <w:rPr>
          <w:rFonts w:ascii="Times New Roman" w:hAnsi="Times New Roman" w:cs="Times New Roman"/>
          <w:sz w:val="24"/>
        </w:rPr>
      </w:pPr>
      <w:r>
        <w:rPr>
          <w:rFonts w:ascii="Times New Roman" w:hAnsi="Times New Roman" w:cs="Times New Roman" w:hint="eastAsia"/>
          <w:sz w:val="24"/>
        </w:rPr>
        <w:t xml:space="preserve">After BMED tests, </w:t>
      </w:r>
      <w:r w:rsidR="00B72D4F">
        <w:rPr>
          <w:rFonts w:ascii="Times New Roman" w:hAnsi="Times New Roman" w:cs="Times New Roman" w:hint="eastAsia"/>
          <w:sz w:val="24"/>
        </w:rPr>
        <w:t xml:space="preserve">IEMs and solutions were characterized </w:t>
      </w:r>
      <w:r w:rsidR="00962BE6">
        <w:rPr>
          <w:rFonts w:ascii="Times New Roman" w:hAnsi="Times New Roman" w:cs="Times New Roman" w:hint="eastAsia"/>
          <w:sz w:val="24"/>
        </w:rPr>
        <w:t xml:space="preserve">by FESEM and </w:t>
      </w:r>
      <w:r w:rsidR="00ED708E" w:rsidRPr="00ED708E">
        <w:rPr>
          <w:rFonts w:ascii="Times New Roman" w:hAnsi="Times New Roman" w:cs="Times New Roman" w:hint="eastAsia"/>
          <w:sz w:val="24"/>
        </w:rPr>
        <w:t xml:space="preserve">turbidimeter </w:t>
      </w:r>
      <w:r w:rsidR="00B72D4F">
        <w:rPr>
          <w:rFonts w:ascii="Times New Roman" w:hAnsi="Times New Roman" w:cs="Times New Roman" w:hint="eastAsia"/>
          <w:sz w:val="24"/>
        </w:rPr>
        <w:t>to analyze the</w:t>
      </w:r>
      <w:r w:rsidR="00C82B08">
        <w:rPr>
          <w:rFonts w:ascii="Times New Roman" w:hAnsi="Times New Roman" w:cs="Times New Roman" w:hint="eastAsia"/>
          <w:sz w:val="24"/>
        </w:rPr>
        <w:t xml:space="preserve"> formation location and</w:t>
      </w:r>
      <w:r w:rsidR="00134C28">
        <w:rPr>
          <w:rFonts w:ascii="Times New Roman" w:hAnsi="Times New Roman" w:cs="Times New Roman" w:hint="eastAsia"/>
          <w:sz w:val="24"/>
        </w:rPr>
        <w:t xml:space="preserve"> </w:t>
      </w:r>
      <w:r w:rsidR="00C82B08">
        <w:rPr>
          <w:rFonts w:ascii="Times New Roman" w:hAnsi="Times New Roman" w:cs="Times New Roman" w:hint="eastAsia"/>
          <w:sz w:val="24"/>
        </w:rPr>
        <w:t>chemical composition</w:t>
      </w:r>
      <w:r w:rsidR="00ED708E">
        <w:rPr>
          <w:rFonts w:ascii="Times New Roman" w:hAnsi="Times New Roman" w:cs="Times New Roman" w:hint="eastAsia"/>
          <w:sz w:val="24"/>
        </w:rPr>
        <w:t>, respectively</w:t>
      </w:r>
      <w:r w:rsidR="00C82B08">
        <w:rPr>
          <w:rFonts w:ascii="Times New Roman" w:hAnsi="Times New Roman" w:cs="Times New Roman" w:hint="eastAsia"/>
          <w:sz w:val="24"/>
        </w:rPr>
        <w:t>.</w:t>
      </w:r>
      <w:r w:rsidR="00BC1974">
        <w:rPr>
          <w:rFonts w:ascii="Times New Roman" w:hAnsi="Times New Roman" w:cs="Times New Roman" w:hint="eastAsia"/>
          <w:sz w:val="24"/>
        </w:rPr>
        <w:t xml:space="preserve"> </w:t>
      </w:r>
      <w:r w:rsidR="00A91165" w:rsidRPr="00A91165">
        <w:rPr>
          <w:rFonts w:ascii="Times New Roman" w:hAnsi="Times New Roman" w:cs="Times New Roman" w:hint="eastAsia"/>
          <w:sz w:val="24"/>
        </w:rPr>
        <w:t xml:space="preserve">When treating NaCl, no </w:t>
      </w:r>
      <w:r w:rsidR="00A91165" w:rsidRPr="00A91165">
        <w:rPr>
          <w:rFonts w:ascii="Times New Roman" w:hAnsi="Times New Roman" w:cs="Times New Roman"/>
          <w:sz w:val="24"/>
        </w:rPr>
        <w:t>precipit</w:t>
      </w:r>
      <w:r w:rsidR="00A91165">
        <w:rPr>
          <w:rFonts w:ascii="Times New Roman" w:hAnsi="Times New Roman" w:cs="Times New Roman"/>
          <w:sz w:val="24"/>
        </w:rPr>
        <w:t>ate</w:t>
      </w:r>
      <w:r w:rsidR="00A91165" w:rsidRPr="00A91165">
        <w:rPr>
          <w:rFonts w:ascii="Times New Roman" w:hAnsi="Times New Roman" w:cs="Times New Roman" w:hint="eastAsia"/>
          <w:sz w:val="24"/>
        </w:rPr>
        <w:t xml:space="preserve"> </w:t>
      </w:r>
      <w:r w:rsidR="005C5C86" w:rsidRPr="00834992">
        <w:rPr>
          <w:rFonts w:ascii="Times New Roman" w:hAnsi="Times New Roman" w:cs="Times New Roman"/>
          <w:sz w:val="24"/>
        </w:rPr>
        <w:t>was visually inspected using photographic evidence</w:t>
      </w:r>
      <w:r w:rsidR="00EF4C35">
        <w:rPr>
          <w:rFonts w:ascii="Times New Roman" w:hAnsi="Times New Roman" w:cs="Times New Roman" w:hint="eastAsia"/>
          <w:sz w:val="24"/>
        </w:rPr>
        <w:t xml:space="preserve"> </w:t>
      </w:r>
      <w:r w:rsidR="00F421AB">
        <w:rPr>
          <w:rFonts w:ascii="Times New Roman" w:hAnsi="Times New Roman" w:cs="Times New Roman" w:hint="eastAsia"/>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F421AB" w:rsidRPr="004556C3">
        <w:rPr>
          <w:rFonts w:ascii="Times New Roman" w:hAnsi="Times New Roman" w:cs="Times New Roman"/>
          <w:b/>
          <w:bCs/>
          <w:sz w:val="24"/>
        </w:rPr>
        <w:t>a</w:t>
      </w:r>
      <w:r w:rsidR="000547E7" w:rsidRPr="004556C3">
        <w:rPr>
          <w:rFonts w:ascii="Times New Roman" w:hAnsi="Times New Roman" w:cs="Times New Roman"/>
          <w:b/>
          <w:bCs/>
          <w:sz w:val="24"/>
        </w:rPr>
        <w:t xml:space="preserve">1, b1, </w:t>
      </w:r>
      <w:r w:rsidR="005C5C86" w:rsidRPr="004556C3">
        <w:rPr>
          <w:rFonts w:ascii="Times New Roman" w:hAnsi="Times New Roman" w:cs="Times New Roman"/>
          <w:b/>
          <w:bCs/>
          <w:sz w:val="24"/>
        </w:rPr>
        <w:t>c1,</w:t>
      </w:r>
      <w:r w:rsidR="000547E7" w:rsidRPr="004556C3">
        <w:rPr>
          <w:rFonts w:ascii="Times New Roman" w:hAnsi="Times New Roman" w:cs="Times New Roman"/>
          <w:b/>
          <w:bCs/>
          <w:sz w:val="24"/>
        </w:rPr>
        <w:t xml:space="preserve"> d1</w:t>
      </w:r>
      <w:r w:rsidR="00F421AB">
        <w:rPr>
          <w:rFonts w:ascii="Times New Roman" w:hAnsi="Times New Roman" w:cs="Times New Roman" w:hint="eastAsia"/>
          <w:sz w:val="24"/>
        </w:rPr>
        <w:t>)</w:t>
      </w:r>
      <w:r w:rsidR="00EF4C35">
        <w:rPr>
          <w:rFonts w:ascii="Times New Roman" w:hAnsi="Times New Roman" w:cs="Times New Roman" w:hint="eastAsia"/>
          <w:sz w:val="24"/>
        </w:rPr>
        <w:t xml:space="preserve"> </w:t>
      </w:r>
      <w:r w:rsidR="00EF4C35">
        <w:rPr>
          <w:rFonts w:ascii="Times New Roman" w:hAnsi="Times New Roman" w:cs="Times New Roman" w:hint="eastAsia"/>
          <w:sz w:val="24"/>
        </w:rPr>
        <w:lastRenderedPageBreak/>
        <w:t xml:space="preserve">and FESEM </w:t>
      </w:r>
      <w:r w:rsidR="00EF4C35" w:rsidRPr="00834992">
        <w:rPr>
          <w:rFonts w:ascii="Times New Roman" w:hAnsi="Times New Roman" w:cs="Times New Roman"/>
          <w:sz w:val="24"/>
        </w:rPr>
        <w:t>(</w:t>
      </w:r>
      <w:r w:rsidR="00214236">
        <w:rPr>
          <w:rFonts w:ascii="Times New Roman" w:hAnsi="Times New Roman" w:cs="Times New Roman"/>
          <w:b/>
          <w:bCs/>
          <w:sz w:val="24"/>
        </w:rPr>
        <w:t xml:space="preserve">Figure </w:t>
      </w:r>
      <w:r w:rsidR="00FC6D78" w:rsidRPr="004556C3">
        <w:rPr>
          <w:rFonts w:ascii="Times New Roman" w:hAnsi="Times New Roman" w:cs="Times New Roman"/>
          <w:b/>
          <w:bCs/>
          <w:sz w:val="24"/>
        </w:rPr>
        <w:t>S</w:t>
      </w:r>
      <w:r w:rsidR="00CE2CD3">
        <w:rPr>
          <w:rFonts w:ascii="Times New Roman" w:hAnsi="Times New Roman" w:cs="Times New Roman" w:hint="eastAsia"/>
          <w:b/>
          <w:bCs/>
          <w:sz w:val="24"/>
        </w:rPr>
        <w:t>6</w:t>
      </w:r>
      <w:r w:rsidR="00A57D5B" w:rsidRPr="004556C3">
        <w:rPr>
          <w:rFonts w:ascii="Times New Roman" w:hAnsi="Times New Roman" w:cs="Times New Roman"/>
          <w:b/>
          <w:bCs/>
          <w:sz w:val="24"/>
        </w:rPr>
        <w:t xml:space="preserve"> a1</w:t>
      </w:r>
      <w:r w:rsidR="00CD7236" w:rsidRPr="004556C3">
        <w:rPr>
          <w:rFonts w:ascii="Times New Roman" w:hAnsi="Times New Roman" w:cs="Times New Roman"/>
          <w:b/>
          <w:bCs/>
          <w:sz w:val="24"/>
        </w:rPr>
        <w:t>, b1, c1, d1</w:t>
      </w:r>
      <w:r w:rsidR="00EF4C35" w:rsidRPr="00834992">
        <w:rPr>
          <w:rFonts w:ascii="Times New Roman" w:hAnsi="Times New Roman" w:cs="Times New Roman"/>
          <w:sz w:val="24"/>
        </w:rPr>
        <w:t>)</w:t>
      </w:r>
      <w:r w:rsidR="009F17E1">
        <w:rPr>
          <w:rFonts w:ascii="Times New Roman" w:hAnsi="Times New Roman" w:cs="Times New Roman" w:hint="eastAsia"/>
          <w:sz w:val="24"/>
        </w:rPr>
        <w:t>.</w:t>
      </w:r>
      <w:r w:rsidR="00A91165">
        <w:rPr>
          <w:rFonts w:ascii="Times New Roman" w:hAnsi="Times New Roman" w:cs="Times New Roman" w:hint="eastAsia"/>
          <w:sz w:val="24"/>
        </w:rPr>
        <w:t xml:space="preserve"> </w:t>
      </w:r>
      <w:r w:rsidR="009F17E1">
        <w:rPr>
          <w:rFonts w:ascii="Times New Roman" w:hAnsi="Times New Roman" w:cs="Times New Roman" w:hint="eastAsia"/>
          <w:sz w:val="24"/>
        </w:rPr>
        <w:t xml:space="preserve">For BMED of </w:t>
      </w:r>
      <w:r w:rsidR="00CD7236">
        <w:rPr>
          <w:rFonts w:ascii="Times New Roman" w:hAnsi="Times New Roman" w:cs="Times New Roman" w:hint="eastAsia"/>
          <w:sz w:val="24"/>
        </w:rPr>
        <w:t>SWB</w:t>
      </w:r>
      <w:r w:rsidR="009F17E1">
        <w:rPr>
          <w:rFonts w:ascii="Times New Roman" w:hAnsi="Times New Roman" w:cs="Times New Roman" w:hint="eastAsia"/>
          <w:sz w:val="24"/>
        </w:rPr>
        <w:t xml:space="preserve">, </w:t>
      </w:r>
      <w:r w:rsidR="00CD7236">
        <w:rPr>
          <w:rFonts w:ascii="Times New Roman" w:hAnsi="Times New Roman" w:cs="Times New Roman" w:hint="eastAsia"/>
          <w:sz w:val="24"/>
        </w:rPr>
        <w:t>although</w:t>
      </w:r>
      <w:r w:rsidR="00DE4178">
        <w:rPr>
          <w:rFonts w:ascii="Times New Roman" w:hAnsi="Times New Roman" w:cs="Times New Roman" w:hint="eastAsia"/>
          <w:sz w:val="24"/>
        </w:rPr>
        <w:t xml:space="preserve"> </w:t>
      </w:r>
      <w:r w:rsidR="009F17E1">
        <w:rPr>
          <w:rFonts w:ascii="Times New Roman" w:hAnsi="Times New Roman" w:cs="Times New Roman" w:hint="eastAsia"/>
          <w:sz w:val="24"/>
        </w:rPr>
        <w:t xml:space="preserve">no scaling </w:t>
      </w:r>
      <w:r w:rsidR="00044C9D">
        <w:rPr>
          <w:rFonts w:ascii="Times New Roman" w:hAnsi="Times New Roman" w:cs="Times New Roman" w:hint="eastAsia"/>
          <w:sz w:val="24"/>
        </w:rPr>
        <w:t xml:space="preserve">was </w:t>
      </w:r>
      <w:r w:rsidR="009F17E1">
        <w:rPr>
          <w:rFonts w:ascii="Times New Roman" w:hAnsi="Times New Roman" w:cs="Times New Roman" w:hint="eastAsia"/>
          <w:sz w:val="24"/>
        </w:rPr>
        <w:t xml:space="preserve">observed on AEM facing SC </w:t>
      </w:r>
      <w:r w:rsidR="009F17E1" w:rsidRPr="004556C3">
        <w:rPr>
          <w:rFonts w:ascii="Times New Roman" w:hAnsi="Times New Roman" w:cs="Times New Roman"/>
          <w:b/>
          <w:bCs/>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9F17E1" w:rsidRPr="004556C3">
        <w:rPr>
          <w:rFonts w:ascii="Times New Roman" w:hAnsi="Times New Roman" w:cs="Times New Roman"/>
          <w:b/>
          <w:bCs/>
          <w:sz w:val="24"/>
        </w:rPr>
        <w:t>a2</w:t>
      </w:r>
      <w:r w:rsidR="009745EC" w:rsidRPr="004556C3">
        <w:rPr>
          <w:rFonts w:ascii="Times New Roman" w:hAnsi="Times New Roman" w:cs="Times New Roman"/>
          <w:b/>
          <w:bCs/>
          <w:sz w:val="24"/>
        </w:rPr>
        <w:t>-3</w:t>
      </w:r>
      <w:r w:rsidR="009F17E1">
        <w:rPr>
          <w:rFonts w:ascii="Times New Roman" w:hAnsi="Times New Roman" w:cs="Times New Roman" w:hint="eastAsia"/>
          <w:sz w:val="24"/>
        </w:rPr>
        <w:t xml:space="preserve">), </w:t>
      </w:r>
      <w:r w:rsidR="00044C9D">
        <w:rPr>
          <w:rFonts w:ascii="Times New Roman" w:hAnsi="Times New Roman" w:cs="Times New Roman" w:hint="eastAsia"/>
          <w:sz w:val="24"/>
        </w:rPr>
        <w:t xml:space="preserve">precipitates was </w:t>
      </w:r>
      <w:r w:rsidR="009E509F">
        <w:rPr>
          <w:rFonts w:ascii="Times New Roman" w:hAnsi="Times New Roman" w:cs="Times New Roman" w:hint="eastAsia"/>
          <w:sz w:val="24"/>
        </w:rPr>
        <w:t>observed on</w:t>
      </w:r>
      <w:r w:rsidR="00C63DE8">
        <w:rPr>
          <w:rFonts w:ascii="Times New Roman" w:hAnsi="Times New Roman" w:cs="Times New Roman" w:hint="eastAsia"/>
          <w:sz w:val="24"/>
        </w:rPr>
        <w:t xml:space="preserve"> both sides of the C</w:t>
      </w:r>
      <w:r w:rsidR="009E509F">
        <w:rPr>
          <w:rFonts w:ascii="Times New Roman" w:hAnsi="Times New Roman" w:cs="Times New Roman" w:hint="eastAsia"/>
          <w:sz w:val="24"/>
        </w:rPr>
        <w:t>EM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b2</w:t>
      </w:r>
      <w:r w:rsidR="009745EC" w:rsidRPr="004556C3">
        <w:rPr>
          <w:rFonts w:ascii="Times New Roman" w:hAnsi="Times New Roman" w:cs="Times New Roman"/>
          <w:b/>
          <w:bCs/>
          <w:sz w:val="24"/>
        </w:rPr>
        <w:t>-3</w:t>
      </w:r>
      <w:r w:rsidR="00C63DE8" w:rsidRPr="004556C3">
        <w:rPr>
          <w:rFonts w:ascii="Times New Roman" w:hAnsi="Times New Roman" w:cs="Times New Roman"/>
          <w:b/>
          <w:bCs/>
          <w:sz w:val="24"/>
        </w:rPr>
        <w:t xml:space="preserve"> and</w:t>
      </w:r>
      <w:r w:rsidR="000547E7" w:rsidRPr="004556C3">
        <w:rPr>
          <w:rFonts w:ascii="Times New Roman" w:hAnsi="Times New Roman" w:cs="Times New Roman"/>
          <w:b/>
          <w:bCs/>
          <w:sz w:val="24"/>
        </w:rPr>
        <w:t xml:space="preserve"> c2</w:t>
      </w:r>
      <w:r w:rsidR="009745EC" w:rsidRPr="004556C3">
        <w:rPr>
          <w:rFonts w:ascii="Times New Roman" w:hAnsi="Times New Roman" w:cs="Times New Roman"/>
          <w:b/>
          <w:bCs/>
          <w:sz w:val="24"/>
        </w:rPr>
        <w:t>-3</w:t>
      </w:r>
      <w:r w:rsidR="00C63DE8">
        <w:rPr>
          <w:rFonts w:ascii="Times New Roman" w:hAnsi="Times New Roman" w:cs="Times New Roman" w:hint="eastAsia"/>
          <w:sz w:val="24"/>
        </w:rPr>
        <w:t xml:space="preserve">) and BPM facing </w:t>
      </w:r>
      <w:r w:rsidR="002B61B4">
        <w:rPr>
          <w:rFonts w:ascii="Times New Roman" w:hAnsi="Times New Roman" w:cs="Times New Roman" w:hint="eastAsia"/>
          <w:sz w:val="24"/>
        </w:rPr>
        <w:t>BC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d2</w:t>
      </w:r>
      <w:r w:rsidR="00283C9E" w:rsidRPr="004556C3">
        <w:rPr>
          <w:rFonts w:ascii="Times New Roman" w:hAnsi="Times New Roman" w:cs="Times New Roman"/>
          <w:b/>
          <w:bCs/>
          <w:sz w:val="24"/>
        </w:rPr>
        <w:t>-3</w:t>
      </w:r>
      <w:r w:rsidR="000547E7">
        <w:rPr>
          <w:rFonts w:ascii="Times New Roman" w:hAnsi="Times New Roman" w:cs="Times New Roman" w:hint="eastAsia"/>
          <w:sz w:val="24"/>
        </w:rPr>
        <w:t xml:space="preserve">) </w:t>
      </w:r>
      <w:r w:rsidR="009E509F">
        <w:rPr>
          <w:rFonts w:ascii="Times New Roman" w:hAnsi="Times New Roman" w:cs="Times New Roman" w:hint="eastAsia"/>
          <w:sz w:val="24"/>
        </w:rPr>
        <w:t xml:space="preserve">after BMED </w:t>
      </w:r>
      <w:r w:rsidR="004A14BB">
        <w:rPr>
          <w:rFonts w:ascii="Times New Roman" w:hAnsi="Times New Roman" w:cs="Times New Roman" w:hint="eastAsia"/>
          <w:sz w:val="24"/>
        </w:rPr>
        <w:t>treating</w:t>
      </w:r>
      <w:r w:rsidR="009E509F">
        <w:rPr>
          <w:rFonts w:ascii="Times New Roman" w:hAnsi="Times New Roman" w:cs="Times New Roman" w:hint="eastAsia"/>
          <w:sz w:val="24"/>
        </w:rPr>
        <w:t xml:space="preserve"> SWB</w:t>
      </w:r>
      <w:r w:rsidR="00ED708E">
        <w:rPr>
          <w:rFonts w:ascii="Times New Roman" w:hAnsi="Times New Roman" w:cs="Times New Roman" w:hint="eastAsia"/>
          <w:sz w:val="24"/>
        </w:rPr>
        <w:t xml:space="preserve">, </w:t>
      </w:r>
      <w:r w:rsidR="00DE4178">
        <w:rPr>
          <w:rFonts w:ascii="Times New Roman" w:hAnsi="Times New Roman" w:cs="Times New Roman" w:hint="eastAsia"/>
          <w:sz w:val="24"/>
        </w:rPr>
        <w:t>suggesting</w:t>
      </w:r>
      <w:r w:rsidR="00ED708E">
        <w:rPr>
          <w:rFonts w:ascii="Times New Roman" w:hAnsi="Times New Roman" w:cs="Times New Roman" w:hint="eastAsia"/>
          <w:sz w:val="24"/>
        </w:rPr>
        <w:t xml:space="preserve"> the formation of scaling</w:t>
      </w:r>
      <w:r w:rsidR="002B61B4">
        <w:rPr>
          <w:rFonts w:ascii="Times New Roman" w:hAnsi="Times New Roman" w:cs="Times New Roman" w:hint="eastAsia"/>
          <w:sz w:val="24"/>
        </w:rPr>
        <w:t xml:space="preserve"> on the CEM and BPM</w:t>
      </w:r>
      <w:r w:rsidR="009E509F">
        <w:rPr>
          <w:rFonts w:ascii="Times New Roman" w:hAnsi="Times New Roman" w:cs="Times New Roman" w:hint="eastAsia"/>
          <w:sz w:val="24"/>
        </w:rPr>
        <w:t>.</w:t>
      </w:r>
      <w:r w:rsidR="00DE4178">
        <w:rPr>
          <w:rFonts w:ascii="Times New Roman" w:hAnsi="Times New Roman" w:cs="Times New Roman" w:hint="eastAsia"/>
          <w:sz w:val="24"/>
        </w:rPr>
        <w:t xml:space="preserve"> </w:t>
      </w:r>
      <w:r w:rsidR="00DA2F7D">
        <w:rPr>
          <w:rFonts w:ascii="Times New Roman" w:hAnsi="Times New Roman" w:cs="Times New Roman" w:hint="eastAsia"/>
          <w:sz w:val="24"/>
        </w:rPr>
        <w:t xml:space="preserve">Moreover, compared </w:t>
      </w:r>
      <w:r w:rsidR="009D7D6E">
        <w:rPr>
          <w:rFonts w:ascii="Times New Roman" w:hAnsi="Times New Roman" w:cs="Times New Roman" w:hint="eastAsia"/>
          <w:sz w:val="24"/>
        </w:rPr>
        <w:t xml:space="preserve">with </w:t>
      </w:r>
      <w:r w:rsidR="003352BC">
        <w:rPr>
          <w:rFonts w:ascii="Times New Roman" w:hAnsi="Times New Roman" w:cs="Times New Roman" w:hint="eastAsia"/>
          <w:sz w:val="24"/>
        </w:rPr>
        <w:t>tests for NaCl</w:t>
      </w:r>
      <w:r w:rsidR="009C30EC">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w:t>
      </w:r>
      <w:r w:rsidR="00CE2CD3">
        <w:rPr>
          <w:rFonts w:ascii="Times New Roman" w:hAnsi="Times New Roman" w:cs="Times New Roman" w:hint="eastAsia"/>
          <w:b/>
          <w:bCs/>
          <w:sz w:val="24"/>
        </w:rPr>
        <w:t>4</w:t>
      </w:r>
      <w:r w:rsidR="00D43578" w:rsidRPr="00D43578">
        <w:rPr>
          <w:rFonts w:ascii="Times New Roman" w:hAnsi="Times New Roman" w:cs="Times New Roman" w:hint="eastAsia"/>
          <w:b/>
          <w:bCs/>
          <w:sz w:val="24"/>
        </w:rPr>
        <w:t xml:space="preserve"> a1 a2</w:t>
      </w:r>
      <w:r w:rsidR="00D43578">
        <w:rPr>
          <w:rFonts w:ascii="Times New Roman" w:hAnsi="Times New Roman" w:cs="Times New Roman" w:hint="eastAsia"/>
          <w:sz w:val="24"/>
        </w:rPr>
        <w:t>)</w:t>
      </w:r>
      <w:r w:rsidR="003352BC">
        <w:rPr>
          <w:rFonts w:ascii="Times New Roman" w:hAnsi="Times New Roman" w:cs="Times New Roman" w:hint="eastAsia"/>
          <w:sz w:val="24"/>
        </w:rPr>
        <w:t xml:space="preserve">, </w:t>
      </w:r>
      <w:r w:rsidR="00CC4000">
        <w:rPr>
          <w:rFonts w:ascii="Times New Roman" w:hAnsi="Times New Roman" w:cs="Times New Roman" w:hint="eastAsia"/>
          <w:sz w:val="24"/>
        </w:rPr>
        <w:t>SC</w:t>
      </w:r>
      <w:r w:rsidR="009C30EC" w:rsidRPr="009C30EC">
        <w:rPr>
          <w:rFonts w:ascii="Times New Roman" w:hAnsi="Times New Roman" w:cs="Times New Roman" w:hint="eastAsia"/>
          <w:sz w:val="24"/>
        </w:rPr>
        <w:t xml:space="preserve"> and BC became visibly turbid</w:t>
      </w:r>
      <w:r w:rsidR="009C30EC">
        <w:rPr>
          <w:rFonts w:ascii="Times New Roman" w:hAnsi="Times New Roman" w:cs="Times New Roman" w:hint="eastAsia"/>
          <w:sz w:val="24"/>
        </w:rPr>
        <w:t xml:space="preserve"> w</w:t>
      </w:r>
      <w:r w:rsidR="009C30EC" w:rsidRPr="009C30EC">
        <w:rPr>
          <w:rFonts w:ascii="Times New Roman" w:hAnsi="Times New Roman" w:cs="Times New Roman" w:hint="eastAsia"/>
          <w:sz w:val="24"/>
        </w:rPr>
        <w:t>hen processing SWB</w:t>
      </w:r>
      <w:r w:rsidR="00D43578">
        <w:rPr>
          <w:rFonts w:ascii="Times New Roman" w:hAnsi="Times New Roman" w:cs="Times New Roman" w:hint="eastAsia"/>
          <w:sz w:val="24"/>
        </w:rPr>
        <w:t xml:space="preserve"> </w:t>
      </w:r>
      <w:r w:rsidR="00D43578">
        <w:rPr>
          <w:rFonts w:ascii="Times New Roman" w:hAnsi="Times New Roman" w:cs="Times New Roman" w:hint="eastAsia"/>
          <w:b/>
          <w:bCs/>
          <w:sz w:val="24"/>
        </w:rPr>
        <w:t>(</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w:t>
      </w:r>
      <w:r w:rsidR="00CE2CD3">
        <w:rPr>
          <w:rFonts w:ascii="Times New Roman" w:hAnsi="Times New Roman" w:cs="Times New Roman" w:hint="eastAsia"/>
          <w:b/>
          <w:bCs/>
          <w:sz w:val="24"/>
        </w:rPr>
        <w:t>4</w:t>
      </w:r>
      <w:r w:rsidR="00D43578" w:rsidRPr="00A8413C">
        <w:rPr>
          <w:rFonts w:ascii="Times New Roman" w:hAnsi="Times New Roman" w:cs="Times New Roman" w:hint="eastAsia"/>
          <w:b/>
          <w:bCs/>
          <w:sz w:val="24"/>
        </w:rPr>
        <w:t xml:space="preserve"> b1 b2</w:t>
      </w:r>
      <w:r w:rsidR="00D43578">
        <w:rPr>
          <w:rFonts w:ascii="Times New Roman" w:hAnsi="Times New Roman" w:cs="Times New Roman" w:hint="eastAsia"/>
          <w:b/>
          <w:bCs/>
          <w:sz w:val="24"/>
        </w:rPr>
        <w:t>)</w:t>
      </w:r>
      <w:r w:rsidR="00D43578">
        <w:rPr>
          <w:rFonts w:ascii="Times New Roman" w:hAnsi="Times New Roman" w:cs="Times New Roman" w:hint="eastAsia"/>
          <w:sz w:val="24"/>
        </w:rPr>
        <w:t xml:space="preserve">. </w:t>
      </w:r>
      <w:r w:rsidR="00507E31">
        <w:rPr>
          <w:rFonts w:ascii="Times New Roman" w:hAnsi="Times New Roman" w:cs="Times New Roman" w:hint="eastAsia"/>
          <w:sz w:val="24"/>
        </w:rPr>
        <w:t>T</w:t>
      </w:r>
      <w:r w:rsidR="00B7252B" w:rsidRPr="001C44BC">
        <w:rPr>
          <w:rFonts w:ascii="Times New Roman" w:hAnsi="Times New Roman" w:cs="Times New Roman" w:hint="eastAsia"/>
          <w:sz w:val="24"/>
        </w:rPr>
        <w:t xml:space="preserve">he turbidity of solution in the </w:t>
      </w:r>
      <w:r w:rsidR="00CC4000">
        <w:rPr>
          <w:rFonts w:ascii="Times New Roman" w:hAnsi="Times New Roman" w:cs="Times New Roman" w:hint="eastAsia"/>
          <w:sz w:val="24"/>
        </w:rPr>
        <w:t>SC</w:t>
      </w:r>
      <w:r w:rsidR="00B7252B" w:rsidRPr="001C44BC">
        <w:rPr>
          <w:rFonts w:ascii="Times New Roman" w:hAnsi="Times New Roman" w:cs="Times New Roman" w:hint="eastAsia"/>
          <w:sz w:val="24"/>
        </w:rPr>
        <w:t xml:space="preserve"> increased from 0.137 to 45.233</w:t>
      </w:r>
      <w:r w:rsidR="00B7252B" w:rsidRPr="001C44BC">
        <w:rPr>
          <w:rFonts w:ascii="Times New Roman" w:hAnsi="Times New Roman" w:cs="Times New Roman"/>
          <w:sz w:val="24"/>
        </w:rPr>
        <w:t xml:space="preserve"> NTU</w:t>
      </w:r>
      <w:r w:rsidR="00B7252B" w:rsidRPr="001C44BC">
        <w:rPr>
          <w:rFonts w:ascii="Times New Roman" w:hAnsi="Times New Roman" w:cs="Times New Roman" w:hint="eastAsia"/>
          <w:sz w:val="24"/>
        </w:rPr>
        <w:t xml:space="preserve"> </w:t>
      </w:r>
      <w:r w:rsidR="00B7252B" w:rsidRPr="001C44BC">
        <w:rPr>
          <w:rFonts w:ascii="Times New Roman" w:hAnsi="Times New Roman" w:cs="Times New Roman"/>
          <w:sz w:val="24"/>
        </w:rPr>
        <w:t>and that in the BC increased from 0.112 to 29.4 NTU</w:t>
      </w:r>
      <w:r w:rsidR="00D43578">
        <w:rPr>
          <w:rFonts w:ascii="Times New Roman" w:hAnsi="Times New Roman" w:cs="Times New Roman" w:hint="eastAsia"/>
          <w:sz w:val="24"/>
        </w:rPr>
        <w:t xml:space="preserve"> (</w:t>
      </w:r>
      <w:r w:rsidR="00D43578" w:rsidRPr="00D43578">
        <w:rPr>
          <w:rFonts w:ascii="Times New Roman" w:hAnsi="Times New Roman" w:cs="Times New Roman" w:hint="eastAsia"/>
          <w:b/>
          <w:bCs/>
          <w:sz w:val="24"/>
        </w:rPr>
        <w:t>Table S2</w:t>
      </w:r>
      <w:r w:rsidR="00D43578">
        <w:rPr>
          <w:rFonts w:ascii="Times New Roman" w:hAnsi="Times New Roman" w:cs="Times New Roman" w:hint="eastAsia"/>
          <w:sz w:val="24"/>
        </w:rPr>
        <w:t>)</w:t>
      </w:r>
      <w:r w:rsidR="00E142DC">
        <w:rPr>
          <w:rFonts w:ascii="Times New Roman" w:hAnsi="Times New Roman" w:cs="Times New Roman" w:hint="eastAsia"/>
          <w:sz w:val="24"/>
        </w:rPr>
        <w:t xml:space="preserve">, which </w:t>
      </w:r>
      <w:r w:rsidR="00507E31">
        <w:rPr>
          <w:rFonts w:ascii="Times New Roman" w:hAnsi="Times New Roman" w:cs="Times New Roman" w:hint="eastAsia"/>
          <w:sz w:val="24"/>
        </w:rPr>
        <w:t xml:space="preserve">also proved that </w:t>
      </w:r>
      <w:r w:rsidR="00984BD8" w:rsidRPr="00984BD8">
        <w:rPr>
          <w:rFonts w:ascii="Times New Roman" w:hAnsi="Times New Roman" w:cs="Times New Roman"/>
          <w:sz w:val="24"/>
        </w:rPr>
        <w:t>suspended particles</w:t>
      </w:r>
      <w:r w:rsidR="00984BD8">
        <w:rPr>
          <w:rFonts w:ascii="Times New Roman" w:hAnsi="Times New Roman" w:cs="Times New Roman" w:hint="eastAsia"/>
          <w:sz w:val="24"/>
        </w:rPr>
        <w:t xml:space="preserve"> </w:t>
      </w:r>
      <w:r w:rsidR="009D7D6E">
        <w:rPr>
          <w:rFonts w:ascii="Times New Roman" w:hAnsi="Times New Roman" w:cs="Times New Roman" w:hint="eastAsia"/>
          <w:sz w:val="24"/>
        </w:rPr>
        <w:t>were formed in the tests</w:t>
      </w:r>
      <w:r w:rsidR="00E142DC" w:rsidRPr="00E142DC">
        <w:rPr>
          <w:rFonts w:ascii="Times New Roman" w:hAnsi="Times New Roman" w:cs="Times New Roman" w:hint="eastAsia"/>
          <w:sz w:val="24"/>
        </w:rPr>
        <w:t>.</w:t>
      </w:r>
      <w:r w:rsidR="00597356" w:rsidRPr="00597356">
        <w:rPr>
          <w:rFonts w:ascii="Times New Roman" w:hAnsi="Times New Roman" w:cs="Times New Roman" w:hint="eastAsia"/>
          <w:sz w:val="24"/>
        </w:rPr>
        <w:t xml:space="preserve"> </w:t>
      </w:r>
    </w:p>
    <w:p w14:paraId="37E5656D" w14:textId="7C42CACB" w:rsidR="00B27201" w:rsidRDefault="00631331" w:rsidP="00A30DDE">
      <w:pPr>
        <w:spacing w:line="480" w:lineRule="auto"/>
        <w:rPr>
          <w:rFonts w:ascii="Times New Roman" w:hAnsi="Times New Roman" w:cs="Times New Roman"/>
          <w:sz w:val="24"/>
        </w:rPr>
      </w:pPr>
      <w:r w:rsidRPr="00631331">
        <w:rPr>
          <w:rFonts w:ascii="Times New Roman" w:hAnsi="Times New Roman" w:cs="Times New Roman"/>
          <w:sz w:val="24"/>
        </w:rPr>
        <w:t>The EDX results, which revealed the elemental distribution on membranes after BMED treatment of NaCl and</w:t>
      </w:r>
      <w:r>
        <w:rPr>
          <w:rFonts w:ascii="Times New Roman" w:hAnsi="Times New Roman" w:cs="Times New Roman" w:hint="eastAsia"/>
          <w:sz w:val="24"/>
        </w:rPr>
        <w:t xml:space="preserve"> </w:t>
      </w:r>
      <w:r w:rsidRPr="00631331">
        <w:rPr>
          <w:rFonts w:ascii="Times New Roman" w:hAnsi="Times New Roman" w:cs="Times New Roman"/>
          <w:sz w:val="24"/>
        </w:rPr>
        <w:t>SWB, were consistent with the observed scaling during operation.</w:t>
      </w:r>
      <w:r w:rsidR="00D33B40">
        <w:rPr>
          <w:rFonts w:ascii="Times New Roman" w:hAnsi="Times New Roman" w:cs="Times New Roman" w:hint="eastAsia"/>
          <w:sz w:val="24"/>
        </w:rPr>
        <w:t xml:space="preserve"> </w:t>
      </w:r>
      <w:r w:rsidR="000D62F9">
        <w:rPr>
          <w:rFonts w:ascii="Times New Roman" w:hAnsi="Times New Roman" w:cs="Times New Roman" w:hint="eastAsia"/>
          <w:sz w:val="24"/>
        </w:rPr>
        <w:t xml:space="preserve">Since no scaling observed on the AEM after BMED of SWB, </w:t>
      </w:r>
      <w:r w:rsidR="00C528DA">
        <w:rPr>
          <w:rFonts w:ascii="Times New Roman" w:hAnsi="Times New Roman" w:cs="Times New Roman" w:hint="eastAsia"/>
          <w:sz w:val="24"/>
        </w:rPr>
        <w:t xml:space="preserve">no Mg and Ca distribution was observed </w:t>
      </w:r>
      <w:r w:rsidR="000D62F9">
        <w:rPr>
          <w:rFonts w:ascii="Times New Roman" w:hAnsi="Times New Roman" w:cs="Times New Roman" w:hint="eastAsia"/>
          <w:sz w:val="24"/>
        </w:rPr>
        <w:t>(</w:t>
      </w:r>
      <w:r w:rsidR="00214236">
        <w:rPr>
          <w:rFonts w:ascii="Times New Roman" w:hAnsi="Times New Roman" w:cs="Times New Roman"/>
          <w:b/>
          <w:bCs/>
          <w:sz w:val="24"/>
        </w:rPr>
        <w:t xml:space="preserve">Figure </w:t>
      </w:r>
      <w:r w:rsidR="00CE2CD3">
        <w:rPr>
          <w:rFonts w:ascii="Times New Roman" w:hAnsi="Times New Roman" w:cs="Times New Roman" w:hint="eastAsia"/>
          <w:b/>
          <w:bCs/>
          <w:sz w:val="24"/>
        </w:rPr>
        <w:t xml:space="preserve">1 </w:t>
      </w:r>
      <w:r w:rsidR="00227930" w:rsidRPr="004556C3">
        <w:rPr>
          <w:rFonts w:ascii="Times New Roman" w:hAnsi="Times New Roman" w:cs="Times New Roman"/>
          <w:b/>
          <w:bCs/>
          <w:sz w:val="24"/>
        </w:rPr>
        <w:t>a4-a</w:t>
      </w:r>
      <w:r w:rsidR="00020165" w:rsidRPr="004556C3">
        <w:rPr>
          <w:rFonts w:ascii="Times New Roman" w:hAnsi="Times New Roman" w:cs="Times New Roman"/>
          <w:b/>
          <w:bCs/>
          <w:sz w:val="24"/>
        </w:rPr>
        <w:t>5</w:t>
      </w:r>
      <w:r w:rsidR="00227930">
        <w:rPr>
          <w:rFonts w:ascii="Times New Roman" w:hAnsi="Times New Roman" w:cs="Times New Roman" w:hint="eastAsia"/>
          <w:sz w:val="24"/>
        </w:rPr>
        <w:t>)</w:t>
      </w:r>
      <w:r w:rsidR="00020165">
        <w:rPr>
          <w:rFonts w:ascii="Times New Roman" w:hAnsi="Times New Roman" w:cs="Times New Roman" w:hint="eastAsia"/>
          <w:sz w:val="24"/>
        </w:rPr>
        <w:t xml:space="preserve"> and</w:t>
      </w:r>
      <w:r w:rsidR="00AF1353">
        <w:rPr>
          <w:rFonts w:ascii="Times New Roman" w:hAnsi="Times New Roman" w:cs="Times New Roman" w:hint="eastAsia"/>
          <w:sz w:val="24"/>
        </w:rPr>
        <w:t xml:space="preserve"> </w:t>
      </w:r>
      <w:r w:rsidR="008869F9">
        <w:rPr>
          <w:rFonts w:ascii="Times New Roman" w:hAnsi="Times New Roman" w:cs="Times New Roman"/>
          <w:sz w:val="24"/>
        </w:rPr>
        <w:t>the atomic</w:t>
      </w:r>
      <w:r w:rsidR="00020165">
        <w:rPr>
          <w:rFonts w:ascii="Times New Roman" w:hAnsi="Times New Roman" w:cs="Times New Roman" w:hint="eastAsia"/>
          <w:sz w:val="24"/>
        </w:rPr>
        <w:t xml:space="preserve"> ratios of carbon and oxygen </w:t>
      </w:r>
      <w:r w:rsidR="00384FA2">
        <w:rPr>
          <w:rFonts w:ascii="Times New Roman" w:hAnsi="Times New Roman" w:cs="Times New Roman" w:hint="eastAsia"/>
          <w:sz w:val="24"/>
        </w:rPr>
        <w:t>(</w:t>
      </w:r>
      <w:r w:rsidR="00727927">
        <w:rPr>
          <w:rFonts w:ascii="Times New Roman" w:hAnsi="Times New Roman" w:cs="Times New Roman"/>
          <w:b/>
          <w:bCs/>
          <w:sz w:val="24"/>
        </w:rPr>
        <w:t>Figure 1</w:t>
      </w:r>
      <w:r w:rsidR="006559F5" w:rsidRPr="004556C3">
        <w:rPr>
          <w:rFonts w:ascii="Times New Roman" w:hAnsi="Times New Roman" w:cs="Times New Roman"/>
          <w:b/>
          <w:bCs/>
          <w:sz w:val="24"/>
        </w:rPr>
        <w:t xml:space="preserve"> </w:t>
      </w:r>
      <w:r w:rsidR="00384FA2" w:rsidRPr="004556C3">
        <w:rPr>
          <w:rFonts w:ascii="Times New Roman" w:hAnsi="Times New Roman" w:cs="Times New Roman"/>
          <w:b/>
          <w:bCs/>
          <w:sz w:val="24"/>
        </w:rPr>
        <w:t>a6</w:t>
      </w:r>
      <w:r w:rsidR="00384FA2">
        <w:rPr>
          <w:rFonts w:ascii="Times New Roman" w:hAnsi="Times New Roman" w:cs="Times New Roman" w:hint="eastAsia"/>
          <w:sz w:val="24"/>
        </w:rPr>
        <w:t xml:space="preserve">) </w:t>
      </w:r>
      <w:r w:rsidR="00AF1353">
        <w:rPr>
          <w:rFonts w:ascii="Times New Roman" w:hAnsi="Times New Roman" w:cs="Times New Roman" w:hint="eastAsia"/>
          <w:sz w:val="24"/>
        </w:rPr>
        <w:t xml:space="preserve">was similar </w:t>
      </w:r>
      <w:r w:rsidR="00B46E24">
        <w:rPr>
          <w:rFonts w:ascii="Times New Roman" w:hAnsi="Times New Roman" w:cs="Times New Roman" w:hint="eastAsia"/>
          <w:sz w:val="24"/>
        </w:rPr>
        <w:t>as the pristine AEM (</w:t>
      </w:r>
      <w:r w:rsidR="00214236" w:rsidRPr="00CE2CD3">
        <w:rPr>
          <w:rFonts w:ascii="Times New Roman" w:hAnsi="Times New Roman" w:cs="Times New Roman" w:hint="eastAsia"/>
          <w:b/>
          <w:bCs/>
          <w:sz w:val="24"/>
        </w:rPr>
        <w:t xml:space="preserve">Figure </w:t>
      </w:r>
      <w:r w:rsidR="00B46E24" w:rsidRPr="00CE2CD3">
        <w:rPr>
          <w:rFonts w:ascii="Times New Roman" w:hAnsi="Times New Roman" w:cs="Times New Roman" w:hint="eastAsia"/>
          <w:b/>
          <w:bCs/>
          <w:sz w:val="24"/>
        </w:rPr>
        <w:t>S</w:t>
      </w:r>
      <w:r w:rsidR="00CE2CD3">
        <w:rPr>
          <w:rFonts w:ascii="Times New Roman" w:hAnsi="Times New Roman" w:cs="Times New Roman" w:hint="eastAsia"/>
          <w:b/>
          <w:bCs/>
          <w:sz w:val="24"/>
        </w:rPr>
        <w:t xml:space="preserve">5 </w:t>
      </w:r>
      <w:r w:rsidR="00B46E24" w:rsidRPr="00CE2CD3">
        <w:rPr>
          <w:rFonts w:ascii="Times New Roman" w:hAnsi="Times New Roman" w:cs="Times New Roman" w:hint="eastAsia"/>
          <w:b/>
          <w:bCs/>
          <w:sz w:val="24"/>
        </w:rPr>
        <w:t>a</w:t>
      </w:r>
      <w:r w:rsidR="00B46E24">
        <w:rPr>
          <w:rFonts w:ascii="Times New Roman" w:hAnsi="Times New Roman" w:cs="Times New Roman" w:hint="eastAsia"/>
          <w:sz w:val="24"/>
        </w:rPr>
        <w:t>)</w:t>
      </w:r>
      <w:r w:rsidR="00636FA8">
        <w:rPr>
          <w:rFonts w:ascii="Times New Roman" w:hAnsi="Times New Roman" w:cs="Times New Roman" w:hint="eastAsia"/>
          <w:sz w:val="24"/>
        </w:rPr>
        <w:t xml:space="preserve">. Compared to the pristine </w:t>
      </w:r>
      <w:r w:rsidR="00227930">
        <w:rPr>
          <w:rFonts w:ascii="Times New Roman" w:hAnsi="Times New Roman" w:cs="Times New Roman" w:hint="eastAsia"/>
          <w:sz w:val="24"/>
        </w:rPr>
        <w:t>C</w:t>
      </w:r>
      <w:r w:rsidR="00636FA8">
        <w:rPr>
          <w:rFonts w:ascii="Times New Roman" w:hAnsi="Times New Roman" w:cs="Times New Roman" w:hint="eastAsia"/>
          <w:sz w:val="24"/>
        </w:rPr>
        <w:t>EM (</w:t>
      </w:r>
      <w:r w:rsidR="00214236">
        <w:rPr>
          <w:rFonts w:ascii="Times New Roman" w:hAnsi="Times New Roman" w:cs="Times New Roman"/>
          <w:b/>
          <w:bCs/>
          <w:sz w:val="24"/>
        </w:rPr>
        <w:t xml:space="preserve">Figure </w:t>
      </w:r>
      <w:r w:rsidR="00636FA8" w:rsidRPr="004556C3">
        <w:rPr>
          <w:rFonts w:ascii="Times New Roman" w:hAnsi="Times New Roman" w:cs="Times New Roman"/>
          <w:b/>
          <w:bCs/>
          <w:sz w:val="24"/>
        </w:rPr>
        <w:t>S</w:t>
      </w:r>
      <w:r w:rsidR="00E576A9">
        <w:rPr>
          <w:rFonts w:ascii="Times New Roman" w:hAnsi="Times New Roman" w:cs="Times New Roman" w:hint="eastAsia"/>
          <w:b/>
          <w:bCs/>
          <w:sz w:val="24"/>
        </w:rPr>
        <w:t xml:space="preserve">5 </w:t>
      </w:r>
      <w:r w:rsidR="00227930" w:rsidRPr="004556C3">
        <w:rPr>
          <w:rFonts w:ascii="Times New Roman" w:hAnsi="Times New Roman" w:cs="Times New Roman"/>
          <w:b/>
          <w:bCs/>
          <w:sz w:val="24"/>
        </w:rPr>
        <w:t>b</w:t>
      </w:r>
      <w:r w:rsidR="00636FA8">
        <w:rPr>
          <w:rFonts w:ascii="Times New Roman" w:hAnsi="Times New Roman" w:cs="Times New Roman" w:hint="eastAsia"/>
          <w:sz w:val="24"/>
        </w:rPr>
        <w:t xml:space="preserve">), </w:t>
      </w:r>
      <w:r w:rsidR="00DE7F04">
        <w:rPr>
          <w:rFonts w:ascii="Times New Roman" w:hAnsi="Times New Roman" w:cs="Times New Roman" w:hint="eastAsia"/>
          <w:sz w:val="24"/>
        </w:rPr>
        <w:t xml:space="preserve">clear </w:t>
      </w:r>
      <w:r w:rsidR="00200E9D">
        <w:rPr>
          <w:rFonts w:ascii="Times New Roman" w:hAnsi="Times New Roman" w:cs="Times New Roman" w:hint="eastAsia"/>
          <w:sz w:val="24"/>
        </w:rPr>
        <w:t xml:space="preserve">Ca and Mg </w:t>
      </w:r>
      <w:r w:rsidR="00DE7F04">
        <w:rPr>
          <w:rFonts w:ascii="Times New Roman" w:hAnsi="Times New Roman" w:cs="Times New Roman" w:hint="eastAsia"/>
          <w:sz w:val="24"/>
        </w:rPr>
        <w:t xml:space="preserve">distributions </w:t>
      </w:r>
      <w:r w:rsidR="009A6279">
        <w:rPr>
          <w:rFonts w:ascii="Times New Roman" w:hAnsi="Times New Roman" w:cs="Times New Roman" w:hint="eastAsia"/>
          <w:sz w:val="24"/>
        </w:rPr>
        <w:t xml:space="preserve">were </w:t>
      </w:r>
      <w:r w:rsidR="000F1459">
        <w:rPr>
          <w:rFonts w:ascii="Times New Roman" w:hAnsi="Times New Roman" w:cs="Times New Roman" w:hint="eastAsia"/>
          <w:sz w:val="24"/>
        </w:rPr>
        <w:t xml:space="preserve">observed on </w:t>
      </w:r>
      <w:r w:rsidR="00881C55">
        <w:rPr>
          <w:rFonts w:ascii="Times New Roman" w:hAnsi="Times New Roman" w:cs="Times New Roman" w:hint="eastAsia"/>
          <w:sz w:val="24"/>
        </w:rPr>
        <w:t>both sides of the used CEM</w:t>
      </w:r>
      <w:r w:rsidR="005D6EB3">
        <w:rPr>
          <w:rFonts w:ascii="Times New Roman" w:hAnsi="Times New Roman" w:cs="Times New Roman" w:hint="eastAsia"/>
          <w:sz w:val="24"/>
        </w:rPr>
        <w:t xml:space="preserve"> in BMED of </w:t>
      </w:r>
      <w:r w:rsidR="00DE7F04">
        <w:rPr>
          <w:rFonts w:ascii="Times New Roman" w:hAnsi="Times New Roman" w:cs="Times New Roman" w:hint="eastAsia"/>
          <w:sz w:val="24"/>
        </w:rPr>
        <w:t>SWB</w:t>
      </w:r>
      <w:r w:rsidR="005D6EB3">
        <w:rPr>
          <w:rFonts w:ascii="Times New Roman" w:hAnsi="Times New Roman" w:cs="Times New Roman" w:hint="eastAsia"/>
          <w:sz w:val="24"/>
        </w:rPr>
        <w:t xml:space="preserve"> (</w:t>
      </w:r>
      <w:r w:rsidR="00727927">
        <w:rPr>
          <w:rFonts w:ascii="Times New Roman" w:hAnsi="Times New Roman" w:cs="Times New Roman"/>
          <w:b/>
          <w:bCs/>
          <w:sz w:val="24"/>
        </w:rPr>
        <w:t>Figure 1</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b4-b5</w:t>
      </w:r>
      <w:r w:rsidR="003B0E45">
        <w:rPr>
          <w:rFonts w:ascii="Times New Roman" w:hAnsi="Times New Roman" w:cs="Times New Roman" w:hint="eastAsia"/>
          <w:sz w:val="24"/>
        </w:rPr>
        <w:t xml:space="preserve"> and </w:t>
      </w:r>
      <w:r w:rsidR="00727927">
        <w:rPr>
          <w:rFonts w:ascii="Times New Roman" w:hAnsi="Times New Roman" w:cs="Times New Roman"/>
          <w:b/>
          <w:bCs/>
          <w:sz w:val="24"/>
        </w:rPr>
        <w:t>Figure 1</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c4-c5</w:t>
      </w:r>
      <w:r w:rsidR="003B0E45">
        <w:rPr>
          <w:rFonts w:ascii="Times New Roman" w:hAnsi="Times New Roman" w:cs="Times New Roman" w:hint="eastAsia"/>
          <w:sz w:val="24"/>
        </w:rPr>
        <w:t>)</w:t>
      </w:r>
      <w:r w:rsidR="00801725">
        <w:rPr>
          <w:rFonts w:ascii="Times New Roman" w:hAnsi="Times New Roman" w:cs="Times New Roman" w:hint="eastAsia"/>
          <w:sz w:val="24"/>
        </w:rPr>
        <w:t xml:space="preserve">. </w:t>
      </w:r>
      <w:r w:rsidR="008F78AB">
        <w:rPr>
          <w:rFonts w:ascii="Times New Roman" w:hAnsi="Times New Roman" w:cs="Times New Roman" w:hint="eastAsia"/>
          <w:sz w:val="24"/>
        </w:rPr>
        <w:t xml:space="preserve">The </w:t>
      </w:r>
      <w:r w:rsidR="008F78AB">
        <w:rPr>
          <w:rFonts w:ascii="Times New Roman" w:hAnsi="Times New Roman" w:cs="Times New Roman"/>
          <w:sz w:val="24"/>
        </w:rPr>
        <w:t>atomic</w:t>
      </w:r>
      <w:r w:rsidR="008F78AB">
        <w:rPr>
          <w:rFonts w:ascii="Times New Roman" w:hAnsi="Times New Roman" w:cs="Times New Roman" w:hint="eastAsia"/>
          <w:sz w:val="24"/>
        </w:rPr>
        <w:t xml:space="preserve"> percentage of Mg and Ca increased from </w:t>
      </w:r>
      <w:r w:rsidR="00663011">
        <w:rPr>
          <w:rFonts w:ascii="Times New Roman" w:hAnsi="Times New Roman" w:cs="Times New Roman" w:hint="eastAsia"/>
          <w:sz w:val="24"/>
        </w:rPr>
        <w:t>~0</w:t>
      </w:r>
      <w:r w:rsidR="003E7C1B">
        <w:rPr>
          <w:rFonts w:ascii="Times New Roman" w:hAnsi="Times New Roman" w:cs="Times New Roman" w:hint="eastAsia"/>
          <w:sz w:val="24"/>
        </w:rPr>
        <w:t xml:space="preserve"> to </w:t>
      </w:r>
      <w:r w:rsidR="00663011">
        <w:rPr>
          <w:rFonts w:ascii="Times New Roman" w:hAnsi="Times New Roman" w:cs="Times New Roman" w:hint="eastAsia"/>
          <w:sz w:val="24"/>
        </w:rPr>
        <w:t>~</w:t>
      </w:r>
      <w:r w:rsidR="003E7C1B">
        <w:rPr>
          <w:rFonts w:ascii="Times New Roman" w:hAnsi="Times New Roman" w:cs="Times New Roman" w:hint="eastAsia"/>
          <w:sz w:val="24"/>
        </w:rPr>
        <w:t>9</w:t>
      </w:r>
      <w:r w:rsidR="00663011">
        <w:rPr>
          <w:rFonts w:ascii="Times New Roman" w:hAnsi="Times New Roman" w:cs="Times New Roman" w:hint="eastAsia"/>
          <w:sz w:val="24"/>
        </w:rPr>
        <w:t xml:space="preserve"> % (</w:t>
      </w:r>
      <w:r w:rsidR="00727927">
        <w:rPr>
          <w:rFonts w:ascii="Times New Roman" w:hAnsi="Times New Roman" w:cs="Times New Roman"/>
          <w:b/>
          <w:bCs/>
          <w:sz w:val="24"/>
        </w:rPr>
        <w:t>Figure 1</w:t>
      </w:r>
      <w:r w:rsidR="00663011" w:rsidRPr="004556C3">
        <w:rPr>
          <w:rFonts w:ascii="Times New Roman" w:hAnsi="Times New Roman" w:cs="Times New Roman"/>
          <w:b/>
          <w:bCs/>
          <w:sz w:val="24"/>
        </w:rPr>
        <w:t xml:space="preserve"> b6, c6</w:t>
      </w:r>
      <w:r w:rsidR="0042396C">
        <w:rPr>
          <w:rFonts w:ascii="Times New Roman" w:hAnsi="Times New Roman" w:cs="Times New Roman" w:hint="eastAsia"/>
          <w:sz w:val="24"/>
        </w:rPr>
        <w:t>)</w:t>
      </w:r>
      <w:r w:rsidR="00663011">
        <w:rPr>
          <w:rFonts w:ascii="Times New Roman" w:hAnsi="Times New Roman" w:cs="Times New Roman" w:hint="eastAsia"/>
          <w:sz w:val="24"/>
        </w:rPr>
        <w:t>.</w:t>
      </w:r>
      <w:r w:rsidR="00C049DF">
        <w:rPr>
          <w:rFonts w:ascii="Times New Roman" w:hAnsi="Times New Roman" w:cs="Times New Roman" w:hint="eastAsia"/>
          <w:sz w:val="24"/>
        </w:rPr>
        <w:t xml:space="preserve">In </w:t>
      </w:r>
      <w:r w:rsidR="00C049DF">
        <w:rPr>
          <w:rFonts w:ascii="Times New Roman" w:hAnsi="Times New Roman" w:cs="Times New Roman"/>
          <w:sz w:val="24"/>
        </w:rPr>
        <w:t>contrast</w:t>
      </w:r>
      <w:r w:rsidR="00C049DF">
        <w:rPr>
          <w:rFonts w:ascii="Times New Roman" w:hAnsi="Times New Roman" w:cs="Times New Roman" w:hint="eastAsia"/>
          <w:sz w:val="24"/>
        </w:rPr>
        <w:t>,</w:t>
      </w:r>
      <w:r w:rsidR="00801725">
        <w:rPr>
          <w:rFonts w:ascii="Times New Roman" w:hAnsi="Times New Roman" w:cs="Times New Roman" w:hint="eastAsia"/>
          <w:sz w:val="24"/>
        </w:rPr>
        <w:t xml:space="preserve"> </w:t>
      </w:r>
      <w:r w:rsidR="00D93E2A">
        <w:rPr>
          <w:rFonts w:ascii="Times New Roman" w:hAnsi="Times New Roman" w:cs="Times New Roman" w:hint="eastAsia"/>
          <w:sz w:val="24"/>
        </w:rPr>
        <w:t xml:space="preserve">only Ca </w:t>
      </w:r>
      <w:r w:rsidR="00A87C7D">
        <w:rPr>
          <w:rFonts w:ascii="Times New Roman" w:hAnsi="Times New Roman" w:cs="Times New Roman" w:hint="eastAsia"/>
          <w:sz w:val="24"/>
        </w:rPr>
        <w:t xml:space="preserve">distribution </w:t>
      </w:r>
      <w:r w:rsidR="00C049DF">
        <w:rPr>
          <w:rFonts w:ascii="Times New Roman" w:hAnsi="Times New Roman" w:cs="Times New Roman" w:hint="eastAsia"/>
          <w:sz w:val="24"/>
        </w:rPr>
        <w:t xml:space="preserve">was </w:t>
      </w:r>
      <w:r w:rsidR="00D93E2A">
        <w:rPr>
          <w:rFonts w:ascii="Times New Roman" w:hAnsi="Times New Roman" w:cs="Times New Roman" w:hint="eastAsia"/>
          <w:sz w:val="24"/>
        </w:rPr>
        <w:t xml:space="preserve">observed on the </w:t>
      </w:r>
      <w:r w:rsidR="00D93E2A">
        <w:rPr>
          <w:rFonts w:ascii="Times New Roman" w:hAnsi="Times New Roman" w:cs="Times New Roman"/>
          <w:sz w:val="24"/>
        </w:rPr>
        <w:t>surface</w:t>
      </w:r>
      <w:r w:rsidR="00D93E2A">
        <w:rPr>
          <w:rFonts w:ascii="Times New Roman" w:hAnsi="Times New Roman" w:cs="Times New Roman" w:hint="eastAsia"/>
          <w:sz w:val="24"/>
        </w:rPr>
        <w:t xml:space="preserve"> of BPM (</w:t>
      </w:r>
      <w:r w:rsidR="00214236">
        <w:rPr>
          <w:rFonts w:ascii="Times New Roman" w:hAnsi="Times New Roman" w:cs="Times New Roman"/>
          <w:b/>
          <w:bCs/>
          <w:sz w:val="24"/>
        </w:rPr>
        <w:t xml:space="preserve">Figure </w:t>
      </w:r>
      <w:r w:rsidR="00E576A9">
        <w:rPr>
          <w:rFonts w:ascii="Times New Roman" w:hAnsi="Times New Roman" w:cs="Times New Roman" w:hint="eastAsia"/>
          <w:b/>
          <w:bCs/>
          <w:sz w:val="24"/>
        </w:rPr>
        <w:t xml:space="preserve">1 </w:t>
      </w:r>
      <w:r w:rsidR="00D93E2A" w:rsidRPr="004556C3">
        <w:rPr>
          <w:rFonts w:ascii="Times New Roman" w:hAnsi="Times New Roman" w:cs="Times New Roman"/>
          <w:b/>
          <w:bCs/>
          <w:sz w:val="24"/>
        </w:rPr>
        <w:t>d4-d</w:t>
      </w:r>
      <w:r w:rsidR="00FD111A" w:rsidRPr="004556C3">
        <w:rPr>
          <w:rFonts w:ascii="Times New Roman" w:hAnsi="Times New Roman" w:cs="Times New Roman"/>
          <w:b/>
          <w:bCs/>
          <w:sz w:val="24"/>
        </w:rPr>
        <w:t>5</w:t>
      </w:r>
      <w:r w:rsidR="00D93E2A">
        <w:rPr>
          <w:rFonts w:ascii="Times New Roman" w:hAnsi="Times New Roman" w:cs="Times New Roman" w:hint="eastAsia"/>
          <w:sz w:val="24"/>
        </w:rPr>
        <w:t>)</w:t>
      </w:r>
      <w:r w:rsidR="00B035BD">
        <w:rPr>
          <w:rFonts w:ascii="Times New Roman" w:hAnsi="Times New Roman" w:cs="Times New Roman" w:hint="eastAsia"/>
          <w:sz w:val="24"/>
        </w:rPr>
        <w:t>.</w:t>
      </w:r>
      <w:r w:rsidR="00153CC3">
        <w:rPr>
          <w:rFonts w:ascii="Times New Roman" w:hAnsi="Times New Roman" w:cs="Times New Roman" w:hint="eastAsia"/>
          <w:sz w:val="24"/>
        </w:rPr>
        <w:t xml:space="preserve"> </w:t>
      </w:r>
      <w:r w:rsidR="00B035BD" w:rsidRPr="0015036C">
        <w:rPr>
          <w:rFonts w:ascii="Times New Roman" w:hAnsi="Times New Roman" w:cs="Times New Roman"/>
          <w:sz w:val="24"/>
        </w:rPr>
        <w:t xml:space="preserve">1.8% Ca was detected on the BPM </w:t>
      </w:r>
      <w:r w:rsidR="00B035BD">
        <w:rPr>
          <w:rFonts w:ascii="Times New Roman" w:hAnsi="Times New Roman" w:cs="Times New Roman" w:hint="eastAsia"/>
          <w:sz w:val="24"/>
        </w:rPr>
        <w:t xml:space="preserve">facing BC while the </w:t>
      </w:r>
      <w:r w:rsidR="00FD111A">
        <w:rPr>
          <w:rFonts w:ascii="Times New Roman" w:hAnsi="Times New Roman" w:cs="Times New Roman" w:hint="eastAsia"/>
          <w:sz w:val="24"/>
        </w:rPr>
        <w:t>composition</w:t>
      </w:r>
      <w:r w:rsidR="00FD111A" w:rsidRPr="0015036C">
        <w:rPr>
          <w:rFonts w:ascii="Times New Roman" w:hAnsi="Times New Roman" w:cs="Times New Roman"/>
          <w:sz w:val="24"/>
        </w:rPr>
        <w:t xml:space="preserve"> of Mg </w:t>
      </w:r>
      <w:r w:rsidR="00FD111A">
        <w:rPr>
          <w:rFonts w:ascii="Times New Roman" w:hAnsi="Times New Roman" w:cs="Times New Roman" w:hint="eastAsia"/>
          <w:sz w:val="24"/>
        </w:rPr>
        <w:t>remained zero</w:t>
      </w:r>
      <w:r w:rsidR="00FD111A" w:rsidRPr="0015036C">
        <w:rPr>
          <w:rFonts w:ascii="Times New Roman" w:hAnsi="Times New Roman" w:cs="Times New Roman"/>
          <w:sz w:val="24"/>
        </w:rPr>
        <w:t xml:space="preserve"> </w:t>
      </w:r>
      <w:r w:rsidR="00FD111A">
        <w:rPr>
          <w:rFonts w:ascii="Times New Roman" w:hAnsi="Times New Roman" w:cs="Times New Roman" w:hint="eastAsia"/>
          <w:sz w:val="24"/>
        </w:rPr>
        <w:t>(</w:t>
      </w:r>
      <w:r w:rsidR="00727927">
        <w:rPr>
          <w:rFonts w:ascii="Times New Roman" w:hAnsi="Times New Roman" w:cs="Times New Roman"/>
          <w:b/>
          <w:bCs/>
          <w:sz w:val="24"/>
        </w:rPr>
        <w:t>Figure 1</w:t>
      </w:r>
      <w:r w:rsidR="00B50539" w:rsidRPr="004556C3">
        <w:rPr>
          <w:rFonts w:ascii="Times New Roman" w:hAnsi="Times New Roman" w:cs="Times New Roman"/>
          <w:b/>
          <w:bCs/>
          <w:sz w:val="24"/>
        </w:rPr>
        <w:t xml:space="preserve"> </w:t>
      </w:r>
      <w:r w:rsidR="00FD111A" w:rsidRPr="004556C3">
        <w:rPr>
          <w:rFonts w:ascii="Times New Roman" w:hAnsi="Times New Roman" w:cs="Times New Roman"/>
          <w:b/>
          <w:bCs/>
          <w:sz w:val="24"/>
        </w:rPr>
        <w:t>d6</w:t>
      </w:r>
      <w:r w:rsidR="00FD111A">
        <w:rPr>
          <w:rFonts w:ascii="Times New Roman" w:hAnsi="Times New Roman" w:cs="Times New Roman" w:hint="eastAsia"/>
          <w:sz w:val="24"/>
        </w:rPr>
        <w:t xml:space="preserve">) </w:t>
      </w:r>
      <w:r w:rsidR="00153CC3">
        <w:rPr>
          <w:rFonts w:ascii="Times New Roman" w:hAnsi="Times New Roman" w:cs="Times New Roman" w:hint="eastAsia"/>
          <w:sz w:val="24"/>
        </w:rPr>
        <w:t>compared to the pristine BPM (</w:t>
      </w:r>
      <w:r w:rsidR="00214236" w:rsidRPr="00E576A9">
        <w:rPr>
          <w:rFonts w:ascii="Times New Roman" w:hAnsi="Times New Roman" w:cs="Times New Roman" w:hint="eastAsia"/>
          <w:b/>
          <w:bCs/>
          <w:sz w:val="24"/>
        </w:rPr>
        <w:t xml:space="preserve">Figure </w:t>
      </w:r>
      <w:r w:rsidR="00153CC3" w:rsidRPr="00E576A9">
        <w:rPr>
          <w:rFonts w:ascii="Times New Roman" w:hAnsi="Times New Roman" w:cs="Times New Roman" w:hint="eastAsia"/>
          <w:b/>
          <w:bCs/>
          <w:sz w:val="24"/>
        </w:rPr>
        <w:t>S</w:t>
      </w:r>
      <w:r w:rsidR="00E576A9">
        <w:rPr>
          <w:rFonts w:ascii="Times New Roman" w:hAnsi="Times New Roman" w:cs="Times New Roman" w:hint="eastAsia"/>
          <w:b/>
          <w:bCs/>
          <w:sz w:val="24"/>
        </w:rPr>
        <w:t xml:space="preserve">5 </w:t>
      </w:r>
      <w:r w:rsidR="00153CC3" w:rsidRPr="00E576A9">
        <w:rPr>
          <w:rFonts w:ascii="Times New Roman" w:hAnsi="Times New Roman" w:cs="Times New Roman" w:hint="eastAsia"/>
          <w:b/>
          <w:bCs/>
          <w:sz w:val="24"/>
        </w:rPr>
        <w:t>c</w:t>
      </w:r>
      <w:r w:rsidR="00153CC3">
        <w:rPr>
          <w:rFonts w:ascii="Times New Roman" w:hAnsi="Times New Roman" w:cs="Times New Roman" w:hint="eastAsia"/>
          <w:sz w:val="24"/>
        </w:rPr>
        <w:t>)</w:t>
      </w:r>
      <w:r w:rsidR="00D93E2A">
        <w:rPr>
          <w:rFonts w:ascii="Times New Roman" w:hAnsi="Times New Roman" w:cs="Times New Roman" w:hint="eastAsia"/>
          <w:sz w:val="24"/>
        </w:rPr>
        <w:t xml:space="preserve">, which will be discussed in detail in </w:t>
      </w:r>
      <w:r w:rsidR="00A87C7D">
        <w:rPr>
          <w:rFonts w:ascii="Times New Roman" w:hAnsi="Times New Roman" w:cs="Times New Roman"/>
          <w:sz w:val="24"/>
        </w:rPr>
        <w:t>the next</w:t>
      </w:r>
      <w:r w:rsidR="00A87C7D">
        <w:rPr>
          <w:rFonts w:ascii="Times New Roman" w:hAnsi="Times New Roman" w:cs="Times New Roman" w:hint="eastAsia"/>
          <w:sz w:val="24"/>
        </w:rPr>
        <w:t xml:space="preserve"> section</w:t>
      </w:r>
      <w:r w:rsidR="0095118B">
        <w:rPr>
          <w:rFonts w:ascii="Times New Roman" w:hAnsi="Times New Roman" w:cs="Times New Roman" w:hint="eastAsia"/>
          <w:sz w:val="24"/>
        </w:rPr>
        <w:t>.</w:t>
      </w:r>
    </w:p>
    <w:p w14:paraId="039CEC50" w14:textId="2EAAA072" w:rsidR="00247712" w:rsidRPr="007730EE" w:rsidRDefault="007730EE" w:rsidP="00247712">
      <w:pPr>
        <w:keepNext/>
        <w:spacing w:line="480" w:lineRule="auto"/>
        <w:rPr>
          <w:rFonts w:hint="eastAsia"/>
        </w:rPr>
      </w:pPr>
      <w:ins w:id="2" w:author="#NI YUQIN#" w:date="2025-04-28T13:48:00Z" w16du:dateUtc="2025-04-28T05:48:00Z">
        <w:r>
          <w:rPr>
            <w:rFonts w:hint="eastAsia"/>
            <w:noProof/>
          </w:rPr>
          <w:lastRenderedPageBreak/>
          <w:drawing>
            <wp:inline distT="0" distB="0" distL="0" distR="0" wp14:anchorId="1334DFB0" wp14:editId="74C990F8">
              <wp:extent cx="5755409" cy="2759415"/>
              <wp:effectExtent l="0" t="0" r="0" b="3175"/>
              <wp:docPr id="1458585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8802" cy="2780220"/>
                      </a:xfrm>
                      <a:prstGeom prst="rect">
                        <a:avLst/>
                      </a:prstGeom>
                      <a:noFill/>
                    </pic:spPr>
                  </pic:pic>
                </a:graphicData>
              </a:graphic>
            </wp:inline>
          </w:drawing>
        </w:r>
      </w:ins>
    </w:p>
    <w:p w14:paraId="375C06B3" w14:textId="3E4732E5" w:rsidR="009B54DB" w:rsidRPr="0067631F" w:rsidRDefault="00247712" w:rsidP="005708A9">
      <w:pPr>
        <w:pStyle w:val="aa"/>
        <w:spacing w:after="240"/>
        <w:rPr>
          <w:rFonts w:ascii="Times New Roman" w:hAnsi="Times New Roman" w:cs="Times New Roman"/>
          <w:sz w:val="24"/>
          <w:szCs w:val="24"/>
        </w:rPr>
      </w:pPr>
      <w:r w:rsidRPr="0067631F">
        <w:rPr>
          <w:rFonts w:ascii="Times New Roman" w:hAnsi="Times New Roman" w:cs="Times New Roman"/>
          <w:sz w:val="24"/>
          <w:szCs w:val="24"/>
        </w:rPr>
        <w:t xml:space="preserve">Figure </w:t>
      </w:r>
      <w:r w:rsidRPr="0067631F">
        <w:rPr>
          <w:rFonts w:ascii="Times New Roman" w:hAnsi="Times New Roman" w:cs="Times New Roman"/>
          <w:sz w:val="24"/>
          <w:szCs w:val="24"/>
        </w:rPr>
        <w:fldChar w:fldCharType="begin"/>
      </w:r>
      <w:r w:rsidRPr="0067631F">
        <w:rPr>
          <w:rFonts w:ascii="Times New Roman" w:hAnsi="Times New Roman" w:cs="Times New Roman"/>
          <w:sz w:val="24"/>
          <w:szCs w:val="24"/>
        </w:rPr>
        <w:instrText xml:space="preserve"> SEQ Figure \* ARABIC </w:instrText>
      </w:r>
      <w:r w:rsidRPr="0067631F">
        <w:rPr>
          <w:rFonts w:ascii="Times New Roman" w:hAnsi="Times New Roman" w:cs="Times New Roman"/>
          <w:sz w:val="24"/>
          <w:szCs w:val="24"/>
        </w:rPr>
        <w:fldChar w:fldCharType="separate"/>
      </w:r>
      <w:r w:rsidR="00600522">
        <w:rPr>
          <w:rFonts w:ascii="Times New Roman" w:hAnsi="Times New Roman" w:cs="Times New Roman"/>
          <w:noProof/>
          <w:sz w:val="24"/>
          <w:szCs w:val="24"/>
        </w:rPr>
        <w:t>1</w:t>
      </w:r>
      <w:r w:rsidRPr="0067631F">
        <w:rPr>
          <w:rFonts w:ascii="Times New Roman" w:hAnsi="Times New Roman" w:cs="Times New Roman"/>
          <w:sz w:val="24"/>
          <w:szCs w:val="24"/>
        </w:rPr>
        <w:fldChar w:fldCharType="end"/>
      </w:r>
      <w:r w:rsidR="0067631F" w:rsidRPr="0067631F">
        <w:rPr>
          <w:rFonts w:ascii="Times New Roman" w:hAnsi="Times New Roman" w:cs="Times New Roman"/>
          <w:sz w:val="24"/>
          <w:szCs w:val="24"/>
        </w:rPr>
        <w:t xml:space="preserve"> SEM and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analysis of membrane surfaces. AEM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(a1) NaCl and (a2) SWB; (a3)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(a4) Mg and (a5) Ca; (a6)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(b1) NaCl and (b2) SWB; (b3)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(b4) Mg and (b5) Ca; (b6)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BC: Photograph after tests in (c1) NaCl and (c2) SWB; (c3)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(c4) Mg and (c5) Ca; (c6)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BPM facing BC: Photograph after tests in (d1) NaCl and (d2) SWB; (d3)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(d4) Mg and (d5) Ca; (d6)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(AC: acid chamber;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w:t>
      </w:r>
      <w:r w:rsidR="007730EE">
        <w:rPr>
          <w:rFonts w:ascii="Times New Roman" w:hAnsi="Times New Roman" w:cs="Times New Roman" w:hint="eastAsia"/>
          <w:sz w:val="24"/>
          <w:szCs w:val="24"/>
        </w:rPr>
        <w:t>salt</w:t>
      </w:r>
      <w:r w:rsidR="0067631F" w:rsidRPr="0067631F">
        <w:rPr>
          <w:rFonts w:ascii="Times New Roman" w:hAnsi="Times New Roman" w:cs="Times New Roman"/>
          <w:sz w:val="24"/>
          <w:szCs w:val="24"/>
        </w:rPr>
        <w:t xml:space="preserve"> chamber; BC: base chamber</w:t>
      </w:r>
      <w:r w:rsidR="000A0C08">
        <w:rPr>
          <w:rFonts w:ascii="Times New Roman" w:hAnsi="Times New Roman" w:cs="Times New Roman" w:hint="eastAsia"/>
          <w:sz w:val="24"/>
          <w:szCs w:val="24"/>
        </w:rPr>
        <w:t>; SWB, seawater brine</w:t>
      </w:r>
      <w:r w:rsidR="0067631F" w:rsidRPr="0067631F">
        <w:rPr>
          <w:rFonts w:ascii="Times New Roman" w:hAnsi="Times New Roman" w:cs="Times New Roman"/>
          <w:sz w:val="24"/>
          <w:szCs w:val="24"/>
        </w:rPr>
        <w:t>).</w:t>
      </w:r>
    </w:p>
    <w:p w14:paraId="78ADDEBB" w14:textId="58556E5D" w:rsidR="00907900" w:rsidRDefault="002B5B57" w:rsidP="00A30DDE">
      <w:pPr>
        <w:spacing w:line="480" w:lineRule="auto"/>
        <w:rPr>
          <w:rFonts w:ascii="Times New Roman" w:hAnsi="Times New Roman" w:cs="Times New Roman"/>
          <w:sz w:val="24"/>
        </w:rPr>
      </w:pPr>
      <w:r>
        <w:rPr>
          <w:rFonts w:ascii="Times New Roman" w:hAnsi="Times New Roman" w:cs="Times New Roman" w:hint="eastAsia"/>
          <w:sz w:val="24"/>
        </w:rPr>
        <w:t xml:space="preserve">Powders from scaling experiments were collected for </w:t>
      </w:r>
      <w:r w:rsidR="00907900" w:rsidRPr="001C44BC">
        <w:rPr>
          <w:rFonts w:ascii="Times New Roman" w:hAnsi="Times New Roman" w:cs="Times New Roman" w:hint="eastAsia"/>
          <w:sz w:val="24"/>
        </w:rPr>
        <w:t xml:space="preserve">XRD analysis to </w:t>
      </w:r>
      <w:r w:rsidR="00907900" w:rsidRPr="001C44BC">
        <w:rPr>
          <w:rFonts w:ascii="Times New Roman" w:hAnsi="Times New Roman" w:cs="Times New Roman"/>
          <w:sz w:val="24"/>
        </w:rPr>
        <w:t>identify</w:t>
      </w:r>
      <w:r w:rsidR="00907900" w:rsidRPr="001C44BC">
        <w:rPr>
          <w:rFonts w:ascii="Times New Roman" w:hAnsi="Times New Roman" w:cs="Times New Roman" w:hint="eastAsia"/>
          <w:sz w:val="24"/>
        </w:rPr>
        <w:t xml:space="preserve"> </w:t>
      </w:r>
      <w:r w:rsidR="00907900" w:rsidRPr="001C44BC">
        <w:rPr>
          <w:rFonts w:ascii="Times New Roman" w:hAnsi="Times New Roman" w:cs="Times New Roman"/>
          <w:sz w:val="24"/>
        </w:rPr>
        <w:t>the</w:t>
      </w:r>
      <w:r w:rsidR="00907900" w:rsidRPr="001C44BC">
        <w:rPr>
          <w:rFonts w:ascii="Times New Roman" w:hAnsi="Times New Roman" w:cs="Times New Roman" w:hint="eastAsia"/>
          <w:sz w:val="24"/>
        </w:rPr>
        <w:t xml:space="preserve"> type of scaling (</w:t>
      </w:r>
      <w:r w:rsidR="00214236">
        <w:rPr>
          <w:rFonts w:ascii="Times New Roman" w:hAnsi="Times New Roman" w:cs="Times New Roman"/>
          <w:b/>
          <w:bCs/>
          <w:sz w:val="24"/>
        </w:rPr>
        <w:t xml:space="preserve">Figure </w:t>
      </w:r>
      <w:r w:rsidR="00907900" w:rsidRPr="001C44BC">
        <w:rPr>
          <w:rFonts w:ascii="Times New Roman" w:hAnsi="Times New Roman" w:cs="Times New Roman"/>
          <w:b/>
          <w:bCs/>
          <w:sz w:val="24"/>
        </w:rPr>
        <w:t>S</w:t>
      </w:r>
      <w:r w:rsidR="00E576A9">
        <w:rPr>
          <w:rFonts w:ascii="Times New Roman" w:hAnsi="Times New Roman" w:cs="Times New Roman" w:hint="eastAsia"/>
          <w:b/>
          <w:bCs/>
          <w:sz w:val="24"/>
        </w:rPr>
        <w:t>7</w:t>
      </w:r>
      <w:r w:rsidR="00907900" w:rsidRPr="001C44BC">
        <w:rPr>
          <w:rFonts w:ascii="Times New Roman" w:hAnsi="Times New Roman" w:cs="Times New Roman" w:hint="eastAsia"/>
          <w:sz w:val="24"/>
        </w:rPr>
        <w:t xml:space="preserve">). </w:t>
      </w:r>
      <w:r w:rsidR="00A45646">
        <w:rPr>
          <w:rFonts w:ascii="Times New Roman" w:hAnsi="Times New Roman" w:cs="Times New Roman" w:hint="eastAsia"/>
          <w:sz w:val="24"/>
        </w:rPr>
        <w:t>The appeared p</w:t>
      </w:r>
      <w:r w:rsidR="00907900" w:rsidRPr="001C44BC">
        <w:rPr>
          <w:rFonts w:ascii="Times New Roman" w:hAnsi="Times New Roman" w:cs="Times New Roman" w:hint="eastAsia"/>
          <w:sz w:val="24"/>
        </w:rPr>
        <w:t xml:space="preserve">eaks </w:t>
      </w:r>
      <w:r w:rsidR="00A45646">
        <w:rPr>
          <w:rFonts w:ascii="Times New Roman" w:hAnsi="Times New Roman" w:cs="Times New Roman" w:hint="eastAsia"/>
          <w:sz w:val="24"/>
        </w:rPr>
        <w:t>show</w:t>
      </w:r>
      <w:r w:rsidR="00C85C7A">
        <w:rPr>
          <w:rFonts w:ascii="Times New Roman" w:hAnsi="Times New Roman" w:cs="Times New Roman" w:hint="eastAsia"/>
          <w:sz w:val="24"/>
        </w:rPr>
        <w:t>ed</w:t>
      </w:r>
      <w:r w:rsidR="00907900" w:rsidRPr="001C44BC">
        <w:rPr>
          <w:rFonts w:ascii="Times New Roman" w:hAnsi="Times New Roman" w:cs="Times New Roman" w:hint="eastAsia"/>
          <w:sz w:val="24"/>
        </w:rPr>
        <w:t xml:space="preserve"> the presence of Mg(OH)</w:t>
      </w:r>
      <w:r w:rsidR="00907900" w:rsidRPr="001C44BC">
        <w:rPr>
          <w:rFonts w:ascii="Times New Roman" w:hAnsi="Times New Roman" w:cs="Times New Roman"/>
          <w:sz w:val="24"/>
          <w:vertAlign w:val="subscript"/>
        </w:rPr>
        <w:t>2</w:t>
      </w:r>
      <w:r w:rsidR="00907900" w:rsidRPr="001C44BC">
        <w:rPr>
          <w:rFonts w:ascii="Times New Roman" w:hAnsi="Times New Roman" w:cs="Times New Roman" w:hint="eastAsia"/>
          <w:sz w:val="24"/>
        </w:rPr>
        <w:t xml:space="preserve"> in the form of brucite crystals</w:t>
      </w:r>
      <w:r w:rsidR="00A45646">
        <w:rPr>
          <w:rFonts w:ascii="Times New Roman" w:hAnsi="Times New Roman" w:cs="Times New Roman" w:hint="eastAsia"/>
          <w:sz w:val="24"/>
        </w:rPr>
        <w:t>,</w:t>
      </w:r>
      <w:r w:rsidR="005775C3">
        <w:rPr>
          <w:rFonts w:ascii="Times New Roman" w:hAnsi="Times New Roman" w:cs="Times New Roman" w:hint="eastAsia"/>
          <w:sz w:val="24"/>
        </w:rPr>
        <w:t xml:space="preserve"> </w:t>
      </w:r>
      <w:r w:rsidR="00184719">
        <w:rPr>
          <w:rFonts w:ascii="Times New Roman" w:hAnsi="Times New Roman" w:cs="Times New Roman" w:hint="eastAsia"/>
          <w:sz w:val="24"/>
        </w:rPr>
        <w:t>Ca(OH)</w:t>
      </w:r>
      <w:r w:rsidR="00184719" w:rsidRPr="00184719">
        <w:rPr>
          <w:rFonts w:ascii="Times New Roman" w:hAnsi="Times New Roman" w:cs="Times New Roman" w:hint="eastAsia"/>
          <w:sz w:val="24"/>
          <w:vertAlign w:val="subscript"/>
        </w:rPr>
        <w:t>2</w:t>
      </w:r>
      <w:r w:rsidR="00A45646">
        <w:rPr>
          <w:rFonts w:ascii="Times New Roman" w:hAnsi="Times New Roman" w:cs="Times New Roman" w:hint="eastAsia"/>
          <w:sz w:val="24"/>
        </w:rPr>
        <w:t xml:space="preserve"> in </w:t>
      </w:r>
      <w:r w:rsidR="00A45646">
        <w:rPr>
          <w:rFonts w:ascii="Times New Roman" w:hAnsi="Times New Roman" w:cs="Times New Roman"/>
          <w:sz w:val="24"/>
        </w:rPr>
        <w:t>the</w:t>
      </w:r>
      <w:r w:rsidR="00A45646">
        <w:rPr>
          <w:rFonts w:ascii="Times New Roman" w:hAnsi="Times New Roman" w:cs="Times New Roman" w:hint="eastAsia"/>
          <w:sz w:val="24"/>
        </w:rPr>
        <w:t xml:space="preserve"> form of portlandite</w:t>
      </w:r>
      <w:r w:rsidR="0094499D">
        <w:rPr>
          <w:rFonts w:ascii="Times New Roman" w:hAnsi="Times New Roman" w:cs="Times New Roman" w:hint="eastAsia"/>
          <w:sz w:val="24"/>
        </w:rPr>
        <w:t>, and</w:t>
      </w:r>
      <w:r w:rsidR="0094499D" w:rsidRPr="0094499D">
        <w:rPr>
          <w:rFonts w:ascii="Times New Roman" w:hAnsi="Times New Roman" w:cs="Times New Roman" w:hint="eastAsia"/>
          <w:sz w:val="24"/>
        </w:rPr>
        <w:t xml:space="preserve"> </w:t>
      </w:r>
      <w:r w:rsidR="0094499D">
        <w:rPr>
          <w:rFonts w:ascii="Times New Roman" w:hAnsi="Times New Roman" w:cs="Times New Roman" w:hint="eastAsia"/>
          <w:sz w:val="24"/>
        </w:rPr>
        <w:t>CaCO</w:t>
      </w:r>
      <w:r w:rsidR="0094499D" w:rsidRPr="00184719">
        <w:rPr>
          <w:rFonts w:ascii="Times New Roman" w:hAnsi="Times New Roman" w:cs="Times New Roman" w:hint="eastAsia"/>
          <w:sz w:val="24"/>
          <w:vertAlign w:val="subscript"/>
        </w:rPr>
        <w:t>3</w:t>
      </w:r>
      <w:r w:rsidR="0094499D">
        <w:rPr>
          <w:rFonts w:ascii="Times New Roman" w:hAnsi="Times New Roman" w:cs="Times New Roman" w:hint="eastAsia"/>
          <w:sz w:val="24"/>
        </w:rPr>
        <w:t xml:space="preserve"> in the form of calcite</w:t>
      </w:r>
      <w:r w:rsidR="00A45646">
        <w:rPr>
          <w:rFonts w:ascii="Times New Roman" w:hAnsi="Times New Roman" w:cs="Times New Roman" w:hint="eastAsia"/>
          <w:sz w:val="24"/>
        </w:rPr>
        <w:t>.</w:t>
      </w:r>
      <w:r w:rsidR="00184719">
        <w:rPr>
          <w:rFonts w:ascii="Times New Roman" w:hAnsi="Times New Roman" w:cs="Times New Roman" w:hint="eastAsia"/>
          <w:sz w:val="24"/>
        </w:rPr>
        <w:t xml:space="preserve"> </w:t>
      </w:r>
      <w:r w:rsidR="0094499D">
        <w:rPr>
          <w:rFonts w:ascii="Times New Roman" w:hAnsi="Times New Roman" w:cs="Times New Roman" w:hint="eastAsia"/>
          <w:sz w:val="24"/>
        </w:rPr>
        <w:t xml:space="preserve">The formation of </w:t>
      </w:r>
      <w:r w:rsidR="0094499D" w:rsidRPr="001C44BC">
        <w:rPr>
          <w:rFonts w:ascii="Times New Roman" w:hAnsi="Times New Roman" w:cs="Times New Roman" w:hint="eastAsia"/>
          <w:sz w:val="24"/>
        </w:rPr>
        <w:t>Mg(OH)</w:t>
      </w:r>
      <w:r w:rsidR="0094499D" w:rsidRPr="001C44BC">
        <w:rPr>
          <w:rFonts w:ascii="Times New Roman" w:hAnsi="Times New Roman" w:cs="Times New Roman"/>
          <w:sz w:val="24"/>
          <w:vertAlign w:val="subscript"/>
        </w:rPr>
        <w:t>2</w:t>
      </w:r>
      <w:r w:rsidR="0094499D">
        <w:rPr>
          <w:rFonts w:ascii="Times New Roman" w:hAnsi="Times New Roman" w:cs="Times New Roman" w:hint="eastAsia"/>
          <w:sz w:val="24"/>
        </w:rPr>
        <w:t xml:space="preserve"> and Ca(OH)</w:t>
      </w:r>
      <w:r w:rsidR="0094499D" w:rsidRPr="00184719">
        <w:rPr>
          <w:rFonts w:ascii="Times New Roman" w:hAnsi="Times New Roman" w:cs="Times New Roman" w:hint="eastAsia"/>
          <w:sz w:val="24"/>
          <w:vertAlign w:val="subscript"/>
        </w:rPr>
        <w:t>2</w:t>
      </w:r>
      <w:r w:rsidR="0094499D">
        <w:rPr>
          <w:rFonts w:ascii="Times New Roman" w:hAnsi="Times New Roman" w:cs="Times New Roman" w:hint="eastAsia"/>
          <w:sz w:val="24"/>
        </w:rPr>
        <w:t xml:space="preserve"> </w:t>
      </w:r>
      <w:r w:rsidR="00C85C7A">
        <w:rPr>
          <w:rFonts w:ascii="Times New Roman" w:hAnsi="Times New Roman" w:cs="Times New Roman" w:hint="eastAsia"/>
          <w:sz w:val="24"/>
        </w:rPr>
        <w:t>was</w:t>
      </w:r>
      <w:r w:rsidR="0094499D">
        <w:rPr>
          <w:rFonts w:ascii="Times New Roman" w:hAnsi="Times New Roman" w:cs="Times New Roman" w:hint="eastAsia"/>
          <w:sz w:val="24"/>
        </w:rPr>
        <w:t xml:space="preserve"> due to the reaction of divalent ions and the produced</w:t>
      </w:r>
      <w:r w:rsidR="00135A2C">
        <w:rPr>
          <w:rFonts w:ascii="Times New Roman" w:hAnsi="Times New Roman" w:cs="Times New Roman" w:hint="eastAsia"/>
          <w:sz w:val="24"/>
        </w:rPr>
        <w:t xml:space="preserve"> </w:t>
      </w:r>
      <w:r w:rsidR="00C85C7A">
        <w:rPr>
          <w:rFonts w:ascii="Times New Roman" w:hAnsi="Times New Roman" w:cs="Times New Roman" w:hint="eastAsia"/>
          <w:sz w:val="24"/>
        </w:rPr>
        <w:t>OH</w:t>
      </w:r>
      <w:r w:rsidR="00C85C7A" w:rsidRPr="00135A2C">
        <w:rPr>
          <w:rFonts w:ascii="Times New Roman" w:hAnsi="Times New Roman" w:cs="Times New Roman" w:hint="eastAsia"/>
          <w:sz w:val="24"/>
          <w:vertAlign w:val="superscript"/>
        </w:rPr>
        <w:t>-</w:t>
      </w:r>
      <w:r w:rsidR="00250D90">
        <w:rPr>
          <w:rFonts w:ascii="Times New Roman" w:hAnsi="Times New Roman" w:cs="Times New Roman" w:hint="eastAsia"/>
          <w:sz w:val="24"/>
        </w:rPr>
        <w:t xml:space="preserve">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1.8</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11</w:t>
      </w:r>
      <w:r w:rsidR="00250D90">
        <w:rPr>
          <w:rFonts w:ascii="Times New Roman" w:hAnsi="Times New Roman" w:cs="Times New Roman" w:hint="eastAsia"/>
          <w:sz w:val="24"/>
        </w:rPr>
        <w:t xml:space="preserve"> for </w:t>
      </w:r>
      <w:r w:rsidR="00250D90" w:rsidRPr="001C44BC">
        <w:rPr>
          <w:rFonts w:ascii="Times New Roman" w:hAnsi="Times New Roman" w:cs="Times New Roman" w:hint="eastAsia"/>
          <w:sz w:val="24"/>
        </w:rPr>
        <w:t>Mg(OH)</w:t>
      </w:r>
      <w:r w:rsidR="00250D90" w:rsidRPr="001C44BC">
        <w:rPr>
          <w:rFonts w:ascii="Times New Roman" w:hAnsi="Times New Roman" w:cs="Times New Roman"/>
          <w:sz w:val="24"/>
          <w:vertAlign w:val="subscript"/>
        </w:rPr>
        <w:t>2</w:t>
      </w:r>
      <w:r w:rsidR="00250D90">
        <w:rPr>
          <w:rFonts w:ascii="Times New Roman" w:hAnsi="Times New Roman" w:cs="Times New Roman" w:hint="eastAsia"/>
          <w:sz w:val="24"/>
        </w:rPr>
        <w:t xml:space="preserve"> and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6</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6</w:t>
      </w:r>
      <w:r w:rsidR="00250D90">
        <w:rPr>
          <w:rFonts w:ascii="Times New Roman" w:hAnsi="Times New Roman" w:cs="Times New Roman" w:hint="eastAsia"/>
          <w:sz w:val="24"/>
        </w:rPr>
        <w:t xml:space="preserve"> for Ca(OH)</w:t>
      </w:r>
      <w:r w:rsidR="00250D90" w:rsidRPr="00247D14">
        <w:rPr>
          <w:rFonts w:ascii="Times New Roman" w:hAnsi="Times New Roman" w:cs="Times New Roman" w:hint="eastAsia"/>
          <w:sz w:val="24"/>
          <w:vertAlign w:val="subscript"/>
        </w:rPr>
        <w:t>2</w:t>
      </w:r>
      <w:r w:rsidR="000727A0" w:rsidRPr="00135A2C">
        <w:rPr>
          <w:rFonts w:ascii="Times New Roman" w:hAnsi="Times New Roman" w:cs="Times New Roman" w:hint="eastAsia"/>
          <w:sz w:val="24"/>
        </w:rPr>
        <w:t xml:space="preserve"> at</w:t>
      </w:r>
      <w:r w:rsidR="000727A0">
        <w:rPr>
          <w:rFonts w:ascii="Times New Roman" w:hAnsi="Times New Roman" w:cs="Times New Roman" w:hint="eastAsia"/>
          <w:sz w:val="24"/>
        </w:rPr>
        <w:t xml:space="preserve"> 25</w:t>
      </w:r>
      <w:r w:rsidR="000727A0" w:rsidRPr="00135A2C">
        <w:rPr>
          <w:rFonts w:ascii="Times New Roman" w:hAnsi="Times New Roman" w:cs="Times New Roman"/>
          <w:sz w:val="24"/>
        </w:rPr>
        <w:t xml:space="preserve"> ℃</w:t>
      </w:r>
      <w:r w:rsidR="00250D90">
        <w:rPr>
          <w:rFonts w:ascii="Times New Roman" w:hAnsi="Times New Roman" w:cs="Times New Roman" w:hint="eastAsia"/>
          <w:sz w:val="24"/>
        </w:rPr>
        <w:t xml:space="preserve">) </w:t>
      </w:r>
      <w:r w:rsidR="00573206">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dW0+MjIyPC9SZWNOdW0+PERpc3BsYXlUZXh0PjxzdHlsZSBmYWNlPSJzdXBlcnNjcmlwdCI+MzQs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</w:fldData>
        </w:fldChar>
      </w:r>
      <w:r w:rsidR="00135A2C">
        <w:rPr>
          <w:rFonts w:ascii="Times New Roman" w:hAnsi="Times New Roman" w:cs="Times New Roman"/>
          <w:sz w:val="24"/>
        </w:rPr>
        <w:instrText xml:space="preserve"> ADDIN EN.CITE </w:instrText>
      </w:r>
      <w:r w:rsidR="00135A2C">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dW0+MjIyPC9SZWNOdW0+PERpc3BsYXlUZXh0PjxzdHlsZSBmYWNlPSJzdXBlcnNjcmlwdCI+MzQs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</w:fldData>
        </w:fldChar>
      </w:r>
      <w:r w:rsidR="00135A2C">
        <w:rPr>
          <w:rFonts w:ascii="Times New Roman" w:hAnsi="Times New Roman" w:cs="Times New Roman"/>
          <w:sz w:val="24"/>
        </w:rPr>
        <w:instrText xml:space="preserve"> ADDIN EN.CITE.DATA </w:instrText>
      </w:r>
      <w:r w:rsidR="00135A2C">
        <w:rPr>
          <w:rFonts w:ascii="Times New Roman" w:hAnsi="Times New Roman" w:cs="Times New Roman"/>
          <w:sz w:val="24"/>
        </w:rPr>
      </w:r>
      <w:r w:rsidR="00135A2C">
        <w:rPr>
          <w:rFonts w:ascii="Times New Roman" w:hAnsi="Times New Roman" w:cs="Times New Roman"/>
          <w:sz w:val="24"/>
        </w:rPr>
        <w:fldChar w:fldCharType="end"/>
      </w:r>
      <w:r w:rsidR="00573206">
        <w:rPr>
          <w:rFonts w:ascii="Times New Roman" w:hAnsi="Times New Roman" w:cs="Times New Roman"/>
          <w:sz w:val="24"/>
        </w:rPr>
      </w:r>
      <w:r w:rsidR="00573206">
        <w:rPr>
          <w:rFonts w:ascii="Times New Roman" w:hAnsi="Times New Roman" w:cs="Times New Roman"/>
          <w:sz w:val="24"/>
        </w:rPr>
        <w:fldChar w:fldCharType="separate"/>
      </w:r>
      <w:r w:rsidR="00135A2C" w:rsidRPr="00135A2C">
        <w:rPr>
          <w:rFonts w:ascii="Times New Roman" w:hAnsi="Times New Roman" w:cs="Times New Roman"/>
          <w:noProof/>
          <w:sz w:val="24"/>
          <w:vertAlign w:val="superscript"/>
        </w:rPr>
        <w:t>34, 42, 43</w:t>
      </w:r>
      <w:r w:rsidR="00573206">
        <w:rPr>
          <w:rFonts w:ascii="Times New Roman" w:hAnsi="Times New Roman" w:cs="Times New Roman"/>
          <w:sz w:val="24"/>
        </w:rPr>
        <w:fldChar w:fldCharType="end"/>
      </w:r>
      <w:r w:rsidR="0094499D">
        <w:rPr>
          <w:rFonts w:ascii="Times New Roman" w:hAnsi="Times New Roman" w:cs="Times New Roman" w:hint="eastAsia"/>
          <w:sz w:val="24"/>
        </w:rPr>
        <w:t xml:space="preserve">. </w:t>
      </w:r>
      <w:r w:rsidR="006E20C3">
        <w:rPr>
          <w:rFonts w:ascii="Times New Roman" w:hAnsi="Times New Roman" w:cs="Times New Roman" w:hint="eastAsia"/>
          <w:sz w:val="24"/>
        </w:rPr>
        <w:t>As there was NaHCO</w:t>
      </w:r>
      <w:r w:rsidR="006E20C3" w:rsidRPr="006E20C3">
        <w:rPr>
          <w:rFonts w:ascii="Times New Roman" w:hAnsi="Times New Roman" w:cs="Times New Roman" w:hint="eastAsia"/>
          <w:sz w:val="24"/>
          <w:vertAlign w:val="subscript"/>
        </w:rPr>
        <w:t>3</w:t>
      </w:r>
      <w:r w:rsidR="006E20C3">
        <w:rPr>
          <w:rFonts w:ascii="Times New Roman" w:hAnsi="Times New Roman" w:cs="Times New Roman" w:hint="eastAsia"/>
          <w:sz w:val="24"/>
        </w:rPr>
        <w:t xml:space="preserve"> in SWB</w:t>
      </w:r>
      <w:r w:rsidR="003B5C32">
        <w:rPr>
          <w:rFonts w:ascii="Times New Roman" w:hAnsi="Times New Roman" w:cs="Times New Roman" w:hint="eastAsia"/>
          <w:sz w:val="24"/>
        </w:rPr>
        <w:t xml:space="preserve">, it </w:t>
      </w:r>
      <w:r w:rsidR="005007C8">
        <w:rPr>
          <w:rFonts w:ascii="Times New Roman" w:hAnsi="Times New Roman" w:cs="Times New Roman" w:hint="eastAsia"/>
          <w:sz w:val="24"/>
        </w:rPr>
        <w:t>reacted with OH</w:t>
      </w:r>
      <w:r w:rsidR="005007C8" w:rsidRPr="00B65E58">
        <w:rPr>
          <w:rFonts w:ascii="Times New Roman" w:hAnsi="Times New Roman" w:cs="Times New Roman" w:hint="eastAsia"/>
          <w:sz w:val="24"/>
          <w:vertAlign w:val="superscript"/>
        </w:rPr>
        <w:t>-</w:t>
      </w:r>
      <w:r w:rsidR="005007C8">
        <w:rPr>
          <w:rFonts w:ascii="Times New Roman" w:hAnsi="Times New Roman" w:cs="Times New Roman" w:hint="eastAsia"/>
          <w:sz w:val="24"/>
        </w:rPr>
        <w:t xml:space="preserve"> and </w:t>
      </w:r>
      <w:r w:rsidR="005007C8">
        <w:rPr>
          <w:rFonts w:ascii="Times New Roman" w:hAnsi="Times New Roman" w:cs="Times New Roman"/>
          <w:sz w:val="24"/>
        </w:rPr>
        <w:t>transferred</w:t>
      </w:r>
      <w:r w:rsidR="005007C8">
        <w:rPr>
          <w:rFonts w:ascii="Times New Roman" w:hAnsi="Times New Roman" w:cs="Times New Roman" w:hint="eastAsia"/>
          <w:sz w:val="24"/>
        </w:rPr>
        <w:t xml:space="preserve"> to CO</w:t>
      </w:r>
      <w:r w:rsidR="005007C8" w:rsidRPr="00B65E58">
        <w:rPr>
          <w:rFonts w:ascii="Times New Roman" w:hAnsi="Times New Roman" w:cs="Times New Roman" w:hint="eastAsia"/>
          <w:sz w:val="24"/>
          <w:vertAlign w:val="subscript"/>
        </w:rPr>
        <w:t>3</w:t>
      </w:r>
      <w:r w:rsidR="005007C8" w:rsidRPr="00B65E58">
        <w:rPr>
          <w:rFonts w:ascii="Times New Roman" w:hAnsi="Times New Roman" w:cs="Times New Roman" w:hint="eastAsia"/>
          <w:sz w:val="24"/>
          <w:vertAlign w:val="superscript"/>
        </w:rPr>
        <w:t>2-</w:t>
      </w:r>
      <w:r w:rsidR="005007C8">
        <w:rPr>
          <w:rFonts w:ascii="Times New Roman" w:hAnsi="Times New Roman" w:cs="Times New Roman" w:hint="eastAsia"/>
          <w:sz w:val="24"/>
        </w:rPr>
        <w:t xml:space="preserve"> </w:t>
      </w:r>
      <w:r w:rsidR="00B65E58">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364EAC">
        <w:rPr>
          <w:rFonts w:ascii="Times New Roman" w:hAnsi="Times New Roman" w:cs="Times New Roman" w:hint="eastAsia"/>
          <w:sz w:val="24"/>
        </w:rPr>
        <w:t xml:space="preserve">, which further </w:t>
      </w:r>
      <w:r w:rsidR="00135A2C">
        <w:rPr>
          <w:rFonts w:ascii="Times New Roman" w:hAnsi="Times New Roman" w:cs="Times New Roman"/>
          <w:sz w:val="24"/>
        </w:rPr>
        <w:t>reacted</w:t>
      </w:r>
      <w:r w:rsidR="00364EAC">
        <w:rPr>
          <w:rFonts w:ascii="Times New Roman" w:hAnsi="Times New Roman" w:cs="Times New Roman" w:hint="eastAsia"/>
          <w:sz w:val="24"/>
        </w:rPr>
        <w:t xml:space="preserve"> with Ca</w:t>
      </w:r>
      <w:r w:rsidR="00364EAC">
        <w:rPr>
          <w:rFonts w:ascii="Times New Roman" w:hAnsi="Times New Roman" w:cs="Times New Roman" w:hint="eastAsia"/>
          <w:sz w:val="24"/>
          <w:vertAlign w:val="superscript"/>
        </w:rPr>
        <w:t>2+</w:t>
      </w:r>
      <w:r w:rsidR="00364EAC">
        <w:rPr>
          <w:rFonts w:ascii="Times New Roman" w:hAnsi="Times New Roman" w:cs="Times New Roman" w:hint="eastAsia"/>
          <w:sz w:val="24"/>
        </w:rPr>
        <w:t xml:space="preserve"> to form CaCO</w:t>
      </w:r>
      <w:r w:rsidR="00364EAC" w:rsidRPr="00B65E58">
        <w:rPr>
          <w:rFonts w:ascii="Times New Roman" w:hAnsi="Times New Roman" w:cs="Times New Roman" w:hint="eastAsia"/>
          <w:sz w:val="24"/>
          <w:vertAlign w:val="subscript"/>
        </w:rPr>
        <w:t>3</w:t>
      </w:r>
      <w:r w:rsidR="00364EAC">
        <w:rPr>
          <w:rFonts w:ascii="Times New Roman" w:hAnsi="Times New Roman" w:cs="Times New Roman" w:hint="eastAsia"/>
          <w:sz w:val="24"/>
        </w:rPr>
        <w:t xml:space="preserve"> (</w:t>
      </w:r>
      <w:r w:rsidR="00364EAC" w:rsidRPr="00FB06AC">
        <w:rPr>
          <w:rFonts w:ascii="Times New Roman" w:hAnsi="Times New Roman" w:cs="Times New Roman"/>
          <w:sz w:val="24"/>
        </w:rPr>
        <w:t>K</w:t>
      </w:r>
      <w:r w:rsidR="00364EAC" w:rsidRPr="00FB06AC">
        <w:rPr>
          <w:rFonts w:ascii="Times New Roman" w:hAnsi="Times New Roman" w:cs="Times New Roman"/>
          <w:sz w:val="24"/>
          <w:vertAlign w:val="subscript"/>
        </w:rPr>
        <w:t>sp</w:t>
      </w:r>
      <w:r w:rsidR="00364EAC" w:rsidRPr="00FB06AC">
        <w:rPr>
          <w:rFonts w:ascii="Times New Roman" w:hAnsi="Times New Roman" w:cs="Times New Roman"/>
          <w:sz w:val="24"/>
        </w:rPr>
        <w:t xml:space="preserve"> =</w:t>
      </w:r>
      <w:r w:rsidR="00364EAC" w:rsidRPr="00FB06AC">
        <w:rPr>
          <w:rFonts w:ascii="Times New Roman" w:hAnsi="Times New Roman" w:cs="Times New Roman" w:hint="eastAsia"/>
          <w:sz w:val="24"/>
        </w:rPr>
        <w:t xml:space="preserve"> 4.7</w:t>
      </w:r>
      <w:r w:rsidR="00364EAC" w:rsidRPr="00FB06AC">
        <w:rPr>
          <w:rFonts w:ascii="Times New Roman" w:hAnsi="Times New Roman" w:cs="Times New Roman"/>
          <w:sz w:val="24"/>
        </w:rPr>
        <w:t xml:space="preserve"> × 10</w:t>
      </w:r>
      <w:r w:rsidR="00364EAC" w:rsidRPr="00FB06AC">
        <w:rPr>
          <w:rFonts w:ascii="Times New Roman" w:hAnsi="Times New Roman" w:cs="Times New Roman"/>
          <w:sz w:val="24"/>
          <w:vertAlign w:val="superscript"/>
        </w:rPr>
        <w:t>-9</w:t>
      </w:r>
      <w:r w:rsidR="00364EAC">
        <w:rPr>
          <w:rFonts w:ascii="Times New Roman" w:hAnsi="Times New Roman" w:cs="Times New Roman" w:hint="eastAsia"/>
          <w:sz w:val="24"/>
        </w:rPr>
        <w:t xml:space="preserve"> for CaCO</w:t>
      </w:r>
      <w:r w:rsidR="00364EAC" w:rsidRPr="00247D14">
        <w:rPr>
          <w:rFonts w:ascii="Times New Roman" w:hAnsi="Times New Roman" w:cs="Times New Roman" w:hint="eastAsia"/>
          <w:sz w:val="24"/>
          <w:vertAlign w:val="subscript"/>
        </w:rPr>
        <w:t>3</w:t>
      </w:r>
      <w:r w:rsidR="00364EAC">
        <w:rPr>
          <w:rFonts w:ascii="Times New Roman" w:hAnsi="Times New Roman" w:cs="Times New Roman" w:hint="eastAsia"/>
          <w:sz w:val="24"/>
        </w:rPr>
        <w:t>)</w:t>
      </w:r>
      <w:r w:rsidR="00B65E58">
        <w:rPr>
          <w:rFonts w:ascii="Times New Roman" w:hAnsi="Times New Roman" w:cs="Times New Roman" w:hint="eastAsia"/>
          <w:sz w:val="24"/>
        </w:rPr>
        <w:t>.</w:t>
      </w:r>
      <w:r w:rsidR="006E20C3">
        <w:rPr>
          <w:rFonts w:ascii="Times New Roman" w:hAnsi="Times New Roman" w:cs="Times New Roman" w:hint="eastAsia"/>
          <w:sz w:val="24"/>
        </w:rPr>
        <w:t xml:space="preserve"> </w:t>
      </w:r>
      <w:r w:rsidR="00FB7931">
        <w:rPr>
          <w:rFonts w:ascii="Times New Roman" w:hAnsi="Times New Roman" w:cs="Times New Roman" w:hint="eastAsia"/>
          <w:sz w:val="24"/>
        </w:rPr>
        <w:t xml:space="preserve">The above XRD results </w:t>
      </w:r>
      <w:r w:rsidR="007D0CE0">
        <w:rPr>
          <w:rFonts w:ascii="Times New Roman" w:hAnsi="Times New Roman" w:cs="Times New Roman" w:hint="eastAsia"/>
          <w:sz w:val="24"/>
        </w:rPr>
        <w:t>consist</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with the EDX results which show</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the increase in the Mg and Ca element </w:t>
      </w:r>
      <w:r w:rsidR="001D7CB0">
        <w:rPr>
          <w:rFonts w:ascii="Times New Roman" w:hAnsi="Times New Roman" w:cs="Times New Roman" w:hint="eastAsia"/>
          <w:sz w:val="24"/>
        </w:rPr>
        <w:t>on membrane surfaces with scaling</w:t>
      </w:r>
      <w:r w:rsidR="004361C8">
        <w:rPr>
          <w:rFonts w:ascii="Times New Roman" w:hAnsi="Times New Roman" w:cs="Times New Roman" w:hint="eastAsia"/>
          <w:sz w:val="24"/>
        </w:rPr>
        <w:t>.</w:t>
      </w:r>
    </w:p>
    <w:p w14:paraId="6F0811BA" w14:textId="4A1E0155" w:rsidR="006D5AC6" w:rsidRPr="00093AC9" w:rsidRDefault="006D5AC6" w:rsidP="00C314F2">
      <w:pPr>
        <w:pStyle w:val="report2"/>
      </w:pPr>
      <w:r>
        <w:rPr>
          <w:rFonts w:hint="eastAsia"/>
        </w:rPr>
        <w:lastRenderedPageBreak/>
        <w:t xml:space="preserve"> </w:t>
      </w:r>
      <w:r w:rsidR="00C314F2">
        <w:rPr>
          <w:rFonts w:eastAsiaTheme="minorEastAsia" w:hint="eastAsia"/>
        </w:rPr>
        <w:t xml:space="preserve">3.2 </w:t>
      </w:r>
      <w:r w:rsidRPr="00093AC9">
        <w:t>Influence of scaling on BMED performance and efficiency</w:t>
      </w:r>
    </w:p>
    <w:p w14:paraId="239D050F" w14:textId="6127704F" w:rsidR="006D5AC6" w:rsidRDefault="00DA5DC9" w:rsidP="006D5AC6">
      <w:pPr>
        <w:keepNext/>
        <w:spacing w:line="480" w:lineRule="auto"/>
        <w:rPr>
          <w:rFonts w:hint="eastAsia"/>
        </w:rPr>
      </w:pPr>
      <w:r>
        <w:rPr>
          <w:rFonts w:hint="eastAsia"/>
          <w:noProof/>
        </w:rPr>
        <w:drawing>
          <wp:inline distT="0" distB="0" distL="0" distR="0" wp14:anchorId="3F06C75F" wp14:editId="2E7E21C8">
            <wp:extent cx="5725158" cy="4247626"/>
            <wp:effectExtent l="0" t="0" r="0" b="635"/>
            <wp:docPr id="1856026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1674" cy="4259879"/>
                    </a:xfrm>
                    <a:prstGeom prst="rect">
                      <a:avLst/>
                    </a:prstGeom>
                    <a:noFill/>
                  </pic:spPr>
                </pic:pic>
              </a:graphicData>
            </a:graphic>
          </wp:inline>
        </w:drawing>
      </w:r>
    </w:p>
    <w:p w14:paraId="45F72799" w14:textId="1064108A" w:rsidR="006D5AC6" w:rsidRPr="00FF6E86" w:rsidRDefault="006D5AC6" w:rsidP="005B58A8">
      <w:pPr>
        <w:spacing w:after="240"/>
        <w:rPr>
          <w:rFonts w:ascii="Times New Roman" w:hAnsi="Times New Roman" w:cs="Times New Roman"/>
          <w:sz w:val="24"/>
        </w:rPr>
      </w:pPr>
      <w:r w:rsidRPr="00941B25">
        <w:rPr>
          <w:rFonts w:ascii="Times New Roman" w:hAnsi="Times New Roman" w:cs="Times New Roman"/>
          <w:sz w:val="24"/>
        </w:rPr>
        <w:t xml:space="preserve">Figure </w:t>
      </w:r>
      <w:r w:rsidRPr="00941B25">
        <w:rPr>
          <w:rFonts w:ascii="Times New Roman" w:hAnsi="Times New Roman" w:cs="Times New Roman"/>
          <w:sz w:val="24"/>
        </w:rPr>
        <w:fldChar w:fldCharType="begin"/>
      </w:r>
      <w:r w:rsidRPr="00941B25">
        <w:rPr>
          <w:rFonts w:ascii="Times New Roman" w:hAnsi="Times New Roman" w:cs="Times New Roman"/>
          <w:sz w:val="24"/>
        </w:rPr>
        <w:instrText xml:space="preserve"> SEQ Figure \* ARABIC </w:instrText>
      </w:r>
      <w:r w:rsidRPr="00941B25">
        <w:rPr>
          <w:rFonts w:ascii="Times New Roman" w:hAnsi="Times New Roman" w:cs="Times New Roman"/>
          <w:sz w:val="24"/>
        </w:rPr>
        <w:fldChar w:fldCharType="separate"/>
      </w:r>
      <w:r w:rsidR="00600522">
        <w:rPr>
          <w:rFonts w:ascii="Times New Roman" w:hAnsi="Times New Roman" w:cs="Times New Roman"/>
          <w:noProof/>
          <w:sz w:val="24"/>
        </w:rPr>
        <w:t>2</w:t>
      </w:r>
      <w:r w:rsidRPr="00941B25">
        <w:rPr>
          <w:rFonts w:ascii="Times New Roman" w:hAnsi="Times New Roman" w:cs="Times New Roman"/>
          <w:sz w:val="24"/>
        </w:rPr>
        <w:fldChar w:fldCharType="end"/>
      </w:r>
      <w:r w:rsidRPr="00FF6E86">
        <w:rPr>
          <w:rFonts w:ascii="Times New Roman" w:hAnsi="Times New Roman" w:cs="Times New Roman"/>
          <w:sz w:val="24"/>
        </w:rPr>
        <w:t xml:space="preserve"> </w:t>
      </w:r>
      <w:r>
        <w:rPr>
          <w:rFonts w:ascii="Times New Roman" w:hAnsi="Times New Roman" w:cs="Times New Roman" w:hint="eastAsia"/>
          <w:sz w:val="24"/>
        </w:rPr>
        <w:t xml:space="preserve">(a) The </w:t>
      </w:r>
      <w:r w:rsidRPr="0003686D">
        <w:rPr>
          <w:rFonts w:ascii="Times New Roman" w:hAnsi="Times New Roman" w:cs="Times New Roman" w:hint="eastAsia"/>
          <w:sz w:val="24"/>
        </w:rPr>
        <w:t xml:space="preserve">concentration of </w:t>
      </w:r>
      <w:r>
        <w:rPr>
          <w:rFonts w:ascii="Times New Roman" w:hAnsi="Times New Roman" w:cs="Times New Roman" w:hint="eastAsia"/>
          <w:sz w:val="24"/>
        </w:rPr>
        <w:t xml:space="preserve">generated </w:t>
      </w:r>
      <w:r w:rsidRPr="0003686D">
        <w:rPr>
          <w:rFonts w:ascii="Times New Roman" w:hAnsi="Times New Roman" w:cs="Times New Roman" w:hint="eastAsia"/>
          <w:sz w:val="24"/>
        </w:rPr>
        <w:t>acid</w:t>
      </w:r>
      <w:r>
        <w:rPr>
          <w:rFonts w:ascii="Times New Roman" w:hAnsi="Times New Roman" w:cs="Times New Roman" w:hint="eastAsia"/>
          <w:sz w:val="24"/>
        </w:rPr>
        <w:t xml:space="preserve">; (b) The concentration of generated base; (c) the </w:t>
      </w:r>
      <w:r w:rsidR="008C7347">
        <w:rPr>
          <w:rFonts w:ascii="Times New Roman" w:hAnsi="Times New Roman" w:cs="Times New Roman" w:hint="eastAsia"/>
          <w:sz w:val="24"/>
        </w:rPr>
        <w:t>pH</w:t>
      </w:r>
      <w:r>
        <w:rPr>
          <w:rFonts w:ascii="Times New Roman" w:hAnsi="Times New Roman" w:cs="Times New Roman" w:hint="eastAsia"/>
          <w:sz w:val="24"/>
        </w:rPr>
        <w:t xml:space="preserve"> change in the SC; (d) </w:t>
      </w:r>
      <w:r w:rsidRPr="00424A4B">
        <w:rPr>
          <w:rFonts w:ascii="Times New Roman" w:hAnsi="Times New Roman" w:cs="Times New Roman"/>
          <w:sz w:val="24"/>
        </w:rPr>
        <w:t>Variation of stack resistance, chamber resistance and membrane resistance</w:t>
      </w:r>
      <w:r>
        <w:rPr>
          <w:rFonts w:ascii="Times New Roman" w:hAnsi="Times New Roman" w:cs="Times New Roman" w:hint="eastAsia"/>
          <w:sz w:val="24"/>
        </w:rPr>
        <w:t xml:space="preserve"> during BMED treating different solutions.</w:t>
      </w:r>
    </w:p>
    <w:p w14:paraId="35B6E695" w14:textId="5BBBF9D7" w:rsidR="006D5AC6" w:rsidRDefault="006D5AC6" w:rsidP="006D5AC6">
      <w:pPr>
        <w:spacing w:line="480" w:lineRule="auto"/>
        <w:rPr>
          <w:rFonts w:ascii="Times New Roman" w:hAnsi="Times New Roman" w:cs="Times New Roman"/>
          <w:sz w:val="24"/>
        </w:rPr>
      </w:pPr>
      <w:r w:rsidRPr="006E24DA">
        <w:rPr>
          <w:rFonts w:ascii="Times New Roman" w:hAnsi="Times New Roman" w:cs="Times New Roman"/>
          <w:sz w:val="24"/>
        </w:rPr>
        <w:t>Scaling seriously affected the BMED performance</w:t>
      </w:r>
      <w:r>
        <w:rPr>
          <w:rFonts w:ascii="Times New Roman" w:hAnsi="Times New Roman" w:cs="Times New Roman" w:hint="eastAsia"/>
          <w:sz w:val="24"/>
        </w:rPr>
        <w:t>, including the concentration of product (</w:t>
      </w:r>
      <w:r w:rsidRPr="006D508A">
        <w:rPr>
          <w:rFonts w:ascii="Times New Roman" w:hAnsi="Times New Roman" w:cs="Times New Roman" w:hint="eastAsia"/>
          <w:b/>
          <w:bCs/>
          <w:sz w:val="24"/>
        </w:rPr>
        <w:t xml:space="preserve">Figure </w:t>
      </w:r>
      <w:r w:rsidR="006E3372">
        <w:rPr>
          <w:rFonts w:ascii="Times New Roman" w:hAnsi="Times New Roman" w:cs="Times New Roman" w:hint="eastAsia"/>
          <w:b/>
          <w:bCs/>
          <w:sz w:val="24"/>
        </w:rPr>
        <w:t>2</w:t>
      </w:r>
      <w:r w:rsidRPr="006D508A">
        <w:rPr>
          <w:rFonts w:ascii="Times New Roman" w:hAnsi="Times New Roman" w:cs="Times New Roman" w:hint="eastAsia"/>
          <w:b/>
          <w:bCs/>
          <w:sz w:val="24"/>
        </w:rPr>
        <w:t xml:space="preserve">a and </w:t>
      </w:r>
      <w:r w:rsidR="008C7347">
        <w:rPr>
          <w:rFonts w:ascii="Times New Roman" w:hAnsi="Times New Roman" w:cs="Times New Roman" w:hint="eastAsia"/>
          <w:b/>
          <w:bCs/>
          <w:sz w:val="24"/>
        </w:rPr>
        <w:t>2</w:t>
      </w:r>
      <w:r w:rsidRPr="006D508A">
        <w:rPr>
          <w:rFonts w:ascii="Times New Roman" w:hAnsi="Times New Roman" w:cs="Times New Roman" w:hint="eastAsia"/>
          <w:b/>
          <w:bCs/>
          <w:sz w:val="24"/>
        </w:rPr>
        <w:t>b</w:t>
      </w:r>
      <w:r>
        <w:rPr>
          <w:rFonts w:ascii="Times New Roman" w:hAnsi="Times New Roman" w:cs="Times New Roman" w:hint="eastAsia"/>
          <w:sz w:val="24"/>
        </w:rPr>
        <w:t xml:space="preserve">), </w:t>
      </w:r>
      <w:r w:rsidR="006E3372">
        <w:rPr>
          <w:rFonts w:ascii="Times New Roman" w:hAnsi="Times New Roman" w:cs="Times New Roman" w:hint="eastAsia"/>
          <w:sz w:val="24"/>
        </w:rPr>
        <w:t>pH change in the SC</w:t>
      </w:r>
      <w:r>
        <w:rPr>
          <w:rFonts w:ascii="Times New Roman" w:hAnsi="Times New Roman" w:cs="Times New Roman" w:hint="eastAsia"/>
          <w:sz w:val="24"/>
        </w:rPr>
        <w:t xml:space="preserve"> </w:t>
      </w:r>
      <w:r w:rsidRPr="006D508A">
        <w:rPr>
          <w:rFonts w:ascii="Times New Roman" w:hAnsi="Times New Roman" w:cs="Times New Roman" w:hint="eastAsia"/>
          <w:b/>
          <w:bCs/>
          <w:sz w:val="24"/>
        </w:rPr>
        <w:t xml:space="preserve">(Figure </w:t>
      </w:r>
      <w:r w:rsidR="008C7347">
        <w:rPr>
          <w:rFonts w:ascii="Times New Roman" w:hAnsi="Times New Roman" w:cs="Times New Roman" w:hint="eastAsia"/>
          <w:b/>
          <w:bCs/>
          <w:sz w:val="24"/>
        </w:rPr>
        <w:t>2</w:t>
      </w:r>
      <w:r w:rsidRPr="006D508A">
        <w:rPr>
          <w:rFonts w:ascii="Times New Roman" w:hAnsi="Times New Roman" w:cs="Times New Roman" w:hint="eastAsia"/>
          <w:b/>
          <w:bCs/>
          <w:sz w:val="24"/>
        </w:rPr>
        <w:t>c</w:t>
      </w:r>
      <w:r>
        <w:rPr>
          <w:rFonts w:ascii="Times New Roman" w:hAnsi="Times New Roman" w:cs="Times New Roman" w:hint="eastAsia"/>
          <w:sz w:val="24"/>
        </w:rPr>
        <w:t>), the system resistance (</w:t>
      </w:r>
      <w:r w:rsidRPr="006D508A">
        <w:rPr>
          <w:rFonts w:ascii="Times New Roman" w:hAnsi="Times New Roman" w:cs="Times New Roman" w:hint="eastAsia"/>
          <w:b/>
          <w:bCs/>
          <w:sz w:val="24"/>
        </w:rPr>
        <w:t xml:space="preserve">Figure </w:t>
      </w:r>
      <w:r w:rsidR="008C7347">
        <w:rPr>
          <w:rFonts w:ascii="Times New Roman" w:hAnsi="Times New Roman" w:cs="Times New Roman" w:hint="eastAsia"/>
          <w:b/>
          <w:bCs/>
          <w:sz w:val="24"/>
        </w:rPr>
        <w:t>2d</w:t>
      </w:r>
      <w:r>
        <w:rPr>
          <w:rFonts w:ascii="Times New Roman" w:hAnsi="Times New Roman" w:cs="Times New Roman" w:hint="eastAsia"/>
          <w:sz w:val="24"/>
        </w:rPr>
        <w:t xml:space="preserve">), and </w:t>
      </w:r>
      <w:r>
        <w:rPr>
          <w:rFonts w:ascii="Times New Roman" w:hAnsi="Times New Roman" w:cs="Times New Roman"/>
          <w:sz w:val="24"/>
        </w:rPr>
        <w:t>energy</w:t>
      </w:r>
      <w:r>
        <w:rPr>
          <w:rFonts w:ascii="Times New Roman" w:hAnsi="Times New Roman" w:cs="Times New Roman" w:hint="eastAsia"/>
          <w:sz w:val="24"/>
        </w:rPr>
        <w:t xml:space="preserve"> consumption (</w:t>
      </w:r>
      <w:r w:rsidRPr="006D508A">
        <w:rPr>
          <w:rFonts w:ascii="Times New Roman" w:hAnsi="Times New Roman" w:cs="Times New Roman" w:hint="eastAsia"/>
          <w:b/>
          <w:bCs/>
          <w:sz w:val="24"/>
        </w:rPr>
        <w:t>Figure S</w:t>
      </w:r>
      <w:r w:rsidR="00660670">
        <w:rPr>
          <w:rFonts w:ascii="Times New Roman" w:hAnsi="Times New Roman" w:cs="Times New Roman" w:hint="eastAsia"/>
          <w:b/>
          <w:bCs/>
          <w:sz w:val="24"/>
        </w:rPr>
        <w:t>8</w:t>
      </w:r>
      <w:r>
        <w:rPr>
          <w:rFonts w:ascii="Times New Roman" w:hAnsi="Times New Roman" w:cs="Times New Roman" w:hint="eastAsia"/>
          <w:sz w:val="24"/>
        </w:rPr>
        <w:t>)</w:t>
      </w:r>
      <w:r w:rsidRPr="006E24DA">
        <w:rPr>
          <w:rFonts w:ascii="Times New Roman" w:hAnsi="Times New Roman" w:cs="Times New Roman"/>
          <w:sz w:val="24"/>
        </w:rPr>
        <w:t>.</w:t>
      </w:r>
      <w:r>
        <w:rPr>
          <w:rFonts w:ascii="Times New Roman" w:hAnsi="Times New Roman" w:cs="Times New Roman" w:hint="eastAsia"/>
          <w:sz w:val="24"/>
        </w:rPr>
        <w:t xml:space="preserve"> As shown in </w:t>
      </w:r>
      <w:r w:rsidRPr="006D508A">
        <w:rPr>
          <w:rFonts w:ascii="Times New Roman" w:hAnsi="Times New Roman" w:cs="Times New Roman" w:hint="eastAsia"/>
          <w:b/>
          <w:bCs/>
          <w:sz w:val="24"/>
        </w:rPr>
        <w:t xml:space="preserve">Figure </w:t>
      </w:r>
      <w:r w:rsidR="00E02542">
        <w:rPr>
          <w:rFonts w:ascii="Times New Roman" w:hAnsi="Times New Roman" w:cs="Times New Roman" w:hint="eastAsia"/>
          <w:b/>
          <w:bCs/>
          <w:sz w:val="24"/>
        </w:rPr>
        <w:t>2</w:t>
      </w:r>
      <w:r w:rsidRPr="006D508A">
        <w:rPr>
          <w:rFonts w:ascii="Times New Roman" w:hAnsi="Times New Roman" w:cs="Times New Roman" w:hint="eastAsia"/>
          <w:b/>
          <w:bCs/>
          <w:sz w:val="24"/>
        </w:rPr>
        <w:t xml:space="preserve">a and </w:t>
      </w:r>
      <w:r w:rsidR="00E02542">
        <w:rPr>
          <w:rFonts w:ascii="Times New Roman" w:hAnsi="Times New Roman" w:cs="Times New Roman" w:hint="eastAsia"/>
          <w:b/>
          <w:bCs/>
          <w:sz w:val="24"/>
        </w:rPr>
        <w:t>2</w:t>
      </w:r>
      <w:r w:rsidRPr="006D508A">
        <w:rPr>
          <w:rFonts w:ascii="Times New Roman" w:hAnsi="Times New Roman" w:cs="Times New Roman" w:hint="eastAsia"/>
          <w:b/>
          <w:bCs/>
          <w:sz w:val="24"/>
        </w:rPr>
        <w:t>b</w:t>
      </w:r>
      <w:r>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the </w:t>
      </w:r>
      <w:r>
        <w:rPr>
          <w:rFonts w:ascii="Times New Roman" w:hAnsi="Times New Roman" w:cs="Times New Roman"/>
          <w:sz w:val="24"/>
        </w:rPr>
        <w:t>concentration</w:t>
      </w:r>
      <w:r>
        <w:rPr>
          <w:rFonts w:ascii="Times New Roman" w:hAnsi="Times New Roman" w:cs="Times New Roman" w:hint="eastAsia"/>
          <w:sz w:val="24"/>
        </w:rPr>
        <w:t xml:space="preserve"> of generated acid was higher than that of base for SWB, while </w:t>
      </w:r>
      <w:r w:rsidRPr="00E15629">
        <w:rPr>
          <w:rFonts w:ascii="Times New Roman" w:hAnsi="Times New Roman" w:cs="Times New Roman" w:hint="eastAsia"/>
          <w:sz w:val="24"/>
        </w:rPr>
        <w:t>the trend is reversed for</w:t>
      </w:r>
      <w:r>
        <w:rPr>
          <w:rFonts w:ascii="Times New Roman" w:hAnsi="Times New Roman" w:cs="Times New Roman" w:hint="eastAsia"/>
          <w:sz w:val="24"/>
        </w:rPr>
        <w:t xml:space="preserve"> NaCl. The different trends can be </w:t>
      </w:r>
      <w:r>
        <w:rPr>
          <w:rFonts w:ascii="Times New Roman" w:hAnsi="Times New Roman" w:cs="Times New Roman"/>
          <w:sz w:val="24"/>
        </w:rPr>
        <w:t>explained</w:t>
      </w:r>
      <w:r>
        <w:rPr>
          <w:rFonts w:ascii="Times New Roman" w:hAnsi="Times New Roman" w:cs="Times New Roman" w:hint="eastAsia"/>
          <w:sz w:val="24"/>
        </w:rPr>
        <w:t xml:space="preserve"> by scaling. During BMED using NaCl, no scaling </w:t>
      </w:r>
      <w:r>
        <w:rPr>
          <w:rFonts w:ascii="Times New Roman" w:hAnsi="Times New Roman" w:cs="Times New Roman"/>
          <w:sz w:val="24"/>
        </w:rPr>
        <w:t>occurred</w:t>
      </w:r>
      <w:r>
        <w:rPr>
          <w:rFonts w:ascii="Times New Roman" w:hAnsi="Times New Roman" w:cs="Times New Roman" w:hint="eastAsia"/>
          <w:sz w:val="24"/>
        </w:rPr>
        <w:t>. Due to the mobility difference</w:t>
      </w:r>
      <w:r>
        <w:rPr>
          <w:rFonts w:ascii="Times New Roman" w:hAnsi="Times New Roman" w:cs="Times New Roman"/>
          <w:sz w:val="24"/>
        </w:rPr>
        <w:fldChar w:fldCharType="begin"/>
      </w:r>
      <w:r w:rsidR="00066BEC">
        <w:rPr>
          <w:rFonts w:ascii="Times New Roman" w:hAnsi="Times New Roman" w:cs="Times New Roman"/>
          <w:sz w:val="24"/>
        </w:rPr>
        <w:instrText xml:space="preserve"> ADDIN EN.CITE &lt;EndNote&gt;&lt;Cite&gt;&lt;Author&gt;Strathmann&lt;/Author&gt;&lt;Year&gt;2004&lt;/Year&gt;&lt;RecNum&gt;319&lt;/RecNum&gt;&lt;DisplayText&gt;&lt;style face="superscript"&gt;44&lt;/style&gt;&lt;/DisplayText&gt;&lt;record&gt;&lt;rec-number&gt;319&lt;/rec-number&gt;&lt;foreign-keys&gt;&lt;key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44</w:t>
      </w:r>
      <w:r>
        <w:rPr>
          <w:rFonts w:ascii="Times New Roman" w:hAnsi="Times New Roman" w:cs="Times New Roman"/>
          <w:sz w:val="24"/>
        </w:rPr>
        <w:fldChar w:fldCharType="end"/>
      </w:r>
      <w:r>
        <w:rPr>
          <w:rFonts w:ascii="Times New Roman" w:hAnsi="Times New Roman" w:cs="Times New Roman" w:hint="eastAsia"/>
          <w:sz w:val="24"/>
        </w:rPr>
        <w:t>, H</w:t>
      </w:r>
      <w:r w:rsidRPr="0021129B">
        <w:rPr>
          <w:rFonts w:ascii="Times New Roman" w:hAnsi="Times New Roman" w:cs="Times New Roman" w:hint="eastAsia"/>
          <w:sz w:val="24"/>
          <w:vertAlign w:val="superscript"/>
        </w:rPr>
        <w:t>+</w:t>
      </w:r>
      <w:r>
        <w:rPr>
          <w:rFonts w:ascii="Times New Roman" w:hAnsi="Times New Roman" w:cs="Times New Roman" w:hint="eastAsia"/>
          <w:sz w:val="24"/>
        </w:rPr>
        <w:t xml:space="preserve"> leakage was higher than OH</w:t>
      </w:r>
      <w:r w:rsidRPr="0021129B">
        <w:rPr>
          <w:rFonts w:ascii="Times New Roman" w:hAnsi="Times New Roman" w:cs="Times New Roman" w:hint="eastAsia"/>
          <w:sz w:val="24"/>
          <w:vertAlign w:val="superscript"/>
        </w:rPr>
        <w:t>-</w:t>
      </w:r>
      <w:r>
        <w:rPr>
          <w:rFonts w:ascii="Times New Roman" w:hAnsi="Times New Roman" w:cs="Times New Roman" w:hint="eastAsia"/>
          <w:sz w:val="24"/>
        </w:rPr>
        <w:t xml:space="preserve"> leakage, thereby resulting in the higher concentration of base (</w:t>
      </w:r>
      <w:r w:rsidRPr="006E24DA">
        <w:rPr>
          <w:rFonts w:ascii="Times New Roman" w:hAnsi="Times New Roman" w:cs="Times New Roman"/>
          <w:sz w:val="24"/>
        </w:rPr>
        <w:t>323.86 mM</w:t>
      </w:r>
      <w:r>
        <w:rPr>
          <w:rFonts w:ascii="Times New Roman" w:hAnsi="Times New Roman" w:cs="Times New Roman" w:hint="eastAsia"/>
          <w:sz w:val="24"/>
        </w:rPr>
        <w:t xml:space="preserve"> base &gt; </w:t>
      </w:r>
      <w:r w:rsidRPr="006E24DA">
        <w:rPr>
          <w:rFonts w:ascii="Times New Roman" w:hAnsi="Times New Roman" w:cs="Times New Roman"/>
          <w:sz w:val="24"/>
        </w:rPr>
        <w:t>210.03 mM</w:t>
      </w:r>
      <w:r>
        <w:rPr>
          <w:rFonts w:ascii="Times New Roman" w:hAnsi="Times New Roman" w:cs="Times New Roman" w:hint="eastAsia"/>
          <w:sz w:val="24"/>
        </w:rPr>
        <w:t xml:space="preserve"> acid). </w:t>
      </w:r>
      <w:r>
        <w:rPr>
          <w:rFonts w:ascii="Times New Roman" w:hAnsi="Times New Roman" w:cs="Times New Roman"/>
          <w:sz w:val="24"/>
        </w:rPr>
        <w:t>O</w:t>
      </w:r>
      <w:r>
        <w:rPr>
          <w:rFonts w:ascii="Times New Roman" w:hAnsi="Times New Roman" w:cs="Times New Roman" w:hint="eastAsia"/>
          <w:sz w:val="24"/>
        </w:rPr>
        <w:t>n the contrary, scaling during BMED using SWB consumed generated OH</w:t>
      </w:r>
      <w:r w:rsidRPr="00781E72">
        <w:rPr>
          <w:rFonts w:ascii="Times New Roman" w:hAnsi="Times New Roman" w:cs="Times New Roman" w:hint="eastAsia"/>
          <w:sz w:val="24"/>
          <w:vertAlign w:val="superscript"/>
        </w:rPr>
        <w:t>-</w:t>
      </w:r>
      <w:r>
        <w:rPr>
          <w:rFonts w:ascii="Times New Roman" w:hAnsi="Times New Roman" w:cs="Times New Roman" w:hint="eastAsia"/>
          <w:sz w:val="24"/>
        </w:rPr>
        <w:t xml:space="preserve">, which decreased the concentration of </w:t>
      </w:r>
      <w:r>
        <w:rPr>
          <w:rFonts w:ascii="Times New Roman" w:hAnsi="Times New Roman" w:cs="Times New Roman" w:hint="eastAsia"/>
          <w:sz w:val="24"/>
        </w:rPr>
        <w:lastRenderedPageBreak/>
        <w:t>base. Thus, the concentration of acid (</w:t>
      </w:r>
      <w:r w:rsidRPr="006E24DA">
        <w:rPr>
          <w:rFonts w:ascii="Times New Roman" w:hAnsi="Times New Roman" w:cs="Times New Roman"/>
          <w:sz w:val="24"/>
        </w:rPr>
        <w:t>170.74 mM</w:t>
      </w:r>
      <w:r>
        <w:rPr>
          <w:rFonts w:ascii="Times New Roman" w:hAnsi="Times New Roman" w:cs="Times New Roman" w:hint="eastAsia"/>
          <w:sz w:val="24"/>
        </w:rPr>
        <w:t>) was higher than that of base for SWB (</w:t>
      </w:r>
      <w:r w:rsidRPr="006E24DA">
        <w:rPr>
          <w:rFonts w:ascii="Times New Roman" w:hAnsi="Times New Roman" w:cs="Times New Roman"/>
          <w:sz w:val="24"/>
        </w:rPr>
        <w:t>115.10 mM</w:t>
      </w:r>
      <w:r>
        <w:rPr>
          <w:rFonts w:ascii="Times New Roman" w:hAnsi="Times New Roman" w:cs="Times New Roman" w:hint="eastAsia"/>
          <w:sz w:val="24"/>
        </w:rPr>
        <w:t xml:space="preserve">). </w:t>
      </w:r>
      <w:r w:rsidRPr="00B855BF">
        <w:rPr>
          <w:rFonts w:ascii="Times New Roman" w:hAnsi="Times New Roman" w:cs="Times New Roman"/>
          <w:sz w:val="24"/>
        </w:rPr>
        <w:t xml:space="preserve">In addition to consuming </w:t>
      </w:r>
      <w:r>
        <w:rPr>
          <w:rFonts w:ascii="Times New Roman" w:hAnsi="Times New Roman" w:cs="Times New Roman" w:hint="eastAsia"/>
          <w:sz w:val="24"/>
        </w:rPr>
        <w:t>OH</w:t>
      </w:r>
      <w:r w:rsidRPr="00781E72">
        <w:rPr>
          <w:rFonts w:ascii="Times New Roman" w:hAnsi="Times New Roman" w:cs="Times New Roman" w:hint="eastAsia"/>
          <w:sz w:val="24"/>
          <w:vertAlign w:val="superscript"/>
        </w:rPr>
        <w:t>-</w:t>
      </w:r>
      <w:r w:rsidRPr="00B855BF">
        <w:rPr>
          <w:rFonts w:ascii="Times New Roman" w:hAnsi="Times New Roman" w:cs="Times New Roman"/>
          <w:sz w:val="24"/>
        </w:rPr>
        <w:t>, scaling also reduce</w:t>
      </w:r>
      <w:r>
        <w:rPr>
          <w:rFonts w:ascii="Times New Roman" w:hAnsi="Times New Roman" w:cs="Times New Roman" w:hint="eastAsia"/>
          <w:sz w:val="24"/>
        </w:rPr>
        <w:t>d</w:t>
      </w:r>
      <w:r w:rsidRPr="00B855BF">
        <w:rPr>
          <w:rFonts w:ascii="Times New Roman" w:hAnsi="Times New Roman" w:cs="Times New Roman"/>
          <w:sz w:val="24"/>
        </w:rPr>
        <w:t xml:space="preserve"> </w:t>
      </w:r>
      <w:r>
        <w:rPr>
          <w:rFonts w:ascii="Times New Roman" w:hAnsi="Times New Roman" w:cs="Times New Roman" w:hint="eastAsia"/>
          <w:sz w:val="24"/>
        </w:rPr>
        <w:t>base</w:t>
      </w:r>
      <w:r w:rsidRPr="00B855BF">
        <w:rPr>
          <w:rFonts w:ascii="Times New Roman" w:hAnsi="Times New Roman" w:cs="Times New Roman"/>
          <w:sz w:val="24"/>
        </w:rPr>
        <w:t xml:space="preserve"> production by </w:t>
      </w:r>
      <w:r>
        <w:rPr>
          <w:rFonts w:ascii="Times New Roman" w:hAnsi="Times New Roman" w:cs="Times New Roman" w:hint="eastAsia"/>
          <w:sz w:val="24"/>
        </w:rPr>
        <w:t>decreasing</w:t>
      </w:r>
      <w:r w:rsidRPr="00B855BF">
        <w:rPr>
          <w:rFonts w:ascii="Times New Roman" w:hAnsi="Times New Roman" w:cs="Times New Roman"/>
          <w:sz w:val="24"/>
        </w:rPr>
        <w:t xml:space="preserve"> water dissociation at the </w:t>
      </w:r>
      <w:r>
        <w:rPr>
          <w:rFonts w:ascii="Times New Roman" w:hAnsi="Times New Roman" w:cs="Times New Roman" w:hint="eastAsia"/>
          <w:sz w:val="24"/>
        </w:rPr>
        <w:t>BPMs</w:t>
      </w:r>
      <w:r w:rsidRPr="00B855BF">
        <w:rPr>
          <w:rFonts w:ascii="Times New Roman" w:hAnsi="Times New Roman" w:cs="Times New Roman"/>
          <w:sz w:val="24"/>
        </w:rPr>
        <w:t xml:space="preserve"> and cation transport across the </w:t>
      </w:r>
      <w:r>
        <w:rPr>
          <w:rFonts w:ascii="Times New Roman" w:hAnsi="Times New Roman" w:cs="Times New Roman" w:hint="eastAsia"/>
          <w:sz w:val="24"/>
        </w:rPr>
        <w:t>CEMs</w:t>
      </w:r>
      <w:r w:rsidRPr="00B855BF">
        <w:rPr>
          <w:rFonts w:ascii="Times New Roman" w:hAnsi="Times New Roman" w:cs="Times New Roman"/>
          <w:sz w:val="24"/>
        </w:rPr>
        <w:t>.</w:t>
      </w:r>
      <w:r>
        <w:rPr>
          <w:rFonts w:ascii="Times New Roman" w:hAnsi="Times New Roman" w:cs="Times New Roman" w:hint="eastAsia"/>
          <w:sz w:val="24"/>
        </w:rPr>
        <w:t xml:space="preserve"> S</w:t>
      </w:r>
      <w:r w:rsidRPr="006E24DA">
        <w:rPr>
          <w:rFonts w:ascii="Times New Roman" w:hAnsi="Times New Roman" w:cs="Times New Roman"/>
          <w:sz w:val="24"/>
        </w:rPr>
        <w:t>caling on BPM</w:t>
      </w:r>
      <w:r>
        <w:rPr>
          <w:rFonts w:ascii="Times New Roman" w:hAnsi="Times New Roman" w:cs="Times New Roman" w:hint="eastAsia"/>
          <w:sz w:val="24"/>
        </w:rPr>
        <w:t>s</w:t>
      </w:r>
      <w:r w:rsidRPr="006E24DA">
        <w:rPr>
          <w:rFonts w:ascii="Times New Roman" w:hAnsi="Times New Roman" w:cs="Times New Roman"/>
          <w:sz w:val="24"/>
        </w:rPr>
        <w:t xml:space="preserve"> reduce</w:t>
      </w:r>
      <w:r>
        <w:rPr>
          <w:rFonts w:ascii="Times New Roman" w:hAnsi="Times New Roman" w:cs="Times New Roman" w:hint="eastAsia"/>
          <w:sz w:val="24"/>
        </w:rPr>
        <w:t>d</w:t>
      </w:r>
      <w:r w:rsidRPr="006E24DA">
        <w:rPr>
          <w:rFonts w:ascii="Times New Roman" w:hAnsi="Times New Roman" w:cs="Times New Roman"/>
          <w:sz w:val="24"/>
        </w:rPr>
        <w:t xml:space="preserve"> the transport of water to the bipolar junction</w:t>
      </w:r>
      <w:r>
        <w:rPr>
          <w:rFonts w:ascii="Times New Roman" w:hAnsi="Times New Roman" w:cs="Times New Roman" w:hint="eastAsia"/>
          <w:sz w:val="24"/>
        </w:rPr>
        <w:t>, which</w:t>
      </w:r>
      <w:r w:rsidRPr="006E24DA">
        <w:rPr>
          <w:rFonts w:ascii="Times New Roman" w:hAnsi="Times New Roman" w:cs="Times New Roman"/>
          <w:sz w:val="24"/>
        </w:rPr>
        <w:t xml:space="preserve"> </w:t>
      </w:r>
      <w:r>
        <w:rPr>
          <w:rFonts w:ascii="Times New Roman" w:hAnsi="Times New Roman" w:cs="Times New Roman" w:hint="eastAsia"/>
          <w:sz w:val="24"/>
        </w:rPr>
        <w:t>can decrease</w:t>
      </w:r>
      <w:r w:rsidRPr="006E24DA">
        <w:rPr>
          <w:rFonts w:ascii="Times New Roman" w:hAnsi="Times New Roman" w:cs="Times New Roman"/>
          <w:sz w:val="24"/>
        </w:rPr>
        <w:t xml:space="preserve"> water dissociation</w:t>
      </w:r>
      <w:r w:rsidRPr="006E24DA">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dW0+MjQ1PC9SZWNOdW0+PERpc3BsYXlUZXh0PjxzdHlsZSBmYWNlPSJzdXBlcnNjcmlwdCI+NDU8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066BEC">
        <w:rPr>
          <w:rFonts w:ascii="Times New Roman" w:hAnsi="Times New Roman" w:cs="Times New Roman"/>
          <w:sz w:val="24"/>
        </w:rPr>
        <w:instrText xml:space="preserve"> ADDIN EN.CITE </w:instrText>
      </w:r>
      <w:r w:rsidR="00066BEC">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dW0+MjQ1PC9SZWNOdW0+PERpc3BsYXlUZXh0PjxzdHlsZSBmYWNlPSJzdXBlcnNjcmlwdCI+NDU8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066BEC">
        <w:rPr>
          <w:rFonts w:ascii="Times New Roman" w:hAnsi="Times New Roman" w:cs="Times New Roman"/>
          <w:sz w:val="24"/>
        </w:rPr>
        <w:instrText xml:space="preserve"> ADDIN EN.CITE.DATA </w:instrText>
      </w:r>
      <w:r w:rsidR="00066BEC">
        <w:rPr>
          <w:rFonts w:ascii="Times New Roman" w:hAnsi="Times New Roman" w:cs="Times New Roman"/>
          <w:sz w:val="24"/>
        </w:rPr>
      </w:r>
      <w:r w:rsidR="00066BEC">
        <w:rPr>
          <w:rFonts w:ascii="Times New Roman" w:hAnsi="Times New Roman" w:cs="Times New Roman"/>
          <w:sz w:val="24"/>
        </w:rPr>
        <w:fldChar w:fldCharType="end"/>
      </w:r>
      <w:r w:rsidRPr="006E24DA">
        <w:rPr>
          <w:rFonts w:ascii="Times New Roman" w:hAnsi="Times New Roman" w:cs="Times New Roman"/>
          <w:sz w:val="24"/>
        </w:rPr>
      </w:r>
      <w:r w:rsidRPr="006E24DA">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45</w:t>
      </w:r>
      <w:r w:rsidRPr="006E24DA">
        <w:rPr>
          <w:rFonts w:ascii="Times New Roman" w:hAnsi="Times New Roman" w:cs="Times New Roman"/>
          <w:sz w:val="24"/>
        </w:rPr>
        <w:fldChar w:fldCharType="end"/>
      </w:r>
      <w:r>
        <w:rPr>
          <w:rFonts w:ascii="Times New Roman" w:hAnsi="Times New Roman" w:cs="Times New Roman" w:hint="eastAsia"/>
          <w:sz w:val="24"/>
        </w:rPr>
        <w:t xml:space="preserve">. Besides, scaling on CEMs reduced the </w:t>
      </w:r>
      <w:r>
        <w:rPr>
          <w:rFonts w:ascii="Times New Roman" w:hAnsi="Times New Roman" w:cs="Times New Roman"/>
          <w:sz w:val="24"/>
        </w:rPr>
        <w:t>transportation of cation</w:t>
      </w:r>
      <w:r>
        <w:rPr>
          <w:rFonts w:ascii="Times New Roman" w:hAnsi="Times New Roman" w:cs="Times New Roman" w:hint="eastAsia"/>
          <w:sz w:val="24"/>
        </w:rPr>
        <w:t xml:space="preserve">. The conductivity of SC solution also agreed the </w:t>
      </w:r>
      <w:r>
        <w:rPr>
          <w:rFonts w:ascii="Times New Roman" w:hAnsi="Times New Roman" w:cs="Times New Roman"/>
          <w:sz w:val="24"/>
        </w:rPr>
        <w:t>difference</w:t>
      </w:r>
      <w:r>
        <w:rPr>
          <w:rFonts w:ascii="Times New Roman" w:hAnsi="Times New Roman" w:cs="Times New Roman" w:hint="eastAsia"/>
          <w:sz w:val="24"/>
        </w:rPr>
        <w:t xml:space="preserve"> between the final concentration for NaCl and SWB. As shown in </w:t>
      </w:r>
      <w:r w:rsidRPr="00FA17F5">
        <w:rPr>
          <w:rFonts w:ascii="Times New Roman" w:hAnsi="Times New Roman" w:cs="Times New Roman" w:hint="eastAsia"/>
          <w:b/>
          <w:bCs/>
          <w:sz w:val="24"/>
        </w:rPr>
        <w:t>Figure</w:t>
      </w:r>
      <w:r w:rsidR="00E02542">
        <w:rPr>
          <w:rFonts w:ascii="Times New Roman" w:hAnsi="Times New Roman" w:cs="Times New Roman" w:hint="eastAsia"/>
          <w:b/>
          <w:bCs/>
          <w:sz w:val="24"/>
        </w:rPr>
        <w:t xml:space="preserve"> S</w:t>
      </w:r>
      <w:r w:rsidR="007A35CB">
        <w:rPr>
          <w:rFonts w:ascii="Times New Roman" w:hAnsi="Times New Roman" w:cs="Times New Roman" w:hint="eastAsia"/>
          <w:b/>
          <w:bCs/>
          <w:sz w:val="24"/>
        </w:rPr>
        <w:t>9</w:t>
      </w:r>
      <w:r w:rsidR="00E02542">
        <w:rPr>
          <w:rFonts w:ascii="Times New Roman" w:hAnsi="Times New Roman" w:cs="Times New Roman" w:hint="eastAsia"/>
          <w:b/>
          <w:bCs/>
          <w:sz w:val="24"/>
        </w:rPr>
        <w:t>a</w:t>
      </w:r>
      <w:r>
        <w:rPr>
          <w:rFonts w:ascii="Times New Roman" w:hAnsi="Times New Roman" w:cs="Times New Roman" w:hint="eastAsia"/>
          <w:sz w:val="24"/>
        </w:rPr>
        <w:t xml:space="preserve">, </w:t>
      </w:r>
      <w:r w:rsidRPr="006E24DA">
        <w:rPr>
          <w:rFonts w:ascii="Times New Roman" w:hAnsi="Times New Roman" w:cs="Times New Roman"/>
          <w:sz w:val="24"/>
        </w:rPr>
        <w:t xml:space="preserve">conductivity decreased by 16.65 % and 19.02% in 9 hours </w:t>
      </w:r>
      <w:r>
        <w:rPr>
          <w:rFonts w:ascii="Times New Roman" w:hAnsi="Times New Roman" w:cs="Times New Roman" w:hint="eastAsia"/>
          <w:sz w:val="24"/>
        </w:rPr>
        <w:t xml:space="preserve">for SWB and NaCl, </w:t>
      </w:r>
      <w:r w:rsidRPr="006E24DA">
        <w:rPr>
          <w:rFonts w:ascii="Times New Roman" w:hAnsi="Times New Roman" w:cs="Times New Roman"/>
          <w:sz w:val="24"/>
        </w:rPr>
        <w:t>respectively</w:t>
      </w:r>
      <w:r>
        <w:rPr>
          <w:rFonts w:ascii="Times New Roman" w:hAnsi="Times New Roman" w:cs="Times New Roman" w:hint="eastAsia"/>
          <w:sz w:val="24"/>
        </w:rPr>
        <w:t xml:space="preserve">. This can be attributed to the decrease in the effective membrane area on </w:t>
      </w:r>
      <w:r>
        <w:rPr>
          <w:rFonts w:ascii="Times New Roman" w:hAnsi="Times New Roman" w:cs="Times New Roman"/>
          <w:sz w:val="24"/>
        </w:rPr>
        <w:t>the CEM</w:t>
      </w:r>
      <w:r>
        <w:rPr>
          <w:rFonts w:ascii="Times New Roman" w:hAnsi="Times New Roman" w:cs="Times New Roman" w:hint="eastAsia"/>
          <w:sz w:val="24"/>
        </w:rPr>
        <w:t xml:space="preserve"> surface as </w:t>
      </w:r>
      <w:r>
        <w:rPr>
          <w:rFonts w:ascii="Times New Roman" w:hAnsi="Times New Roman" w:cs="Times New Roman"/>
          <w:sz w:val="24"/>
        </w:rPr>
        <w:t>discussed</w:t>
      </w:r>
      <w:r>
        <w:rPr>
          <w:rFonts w:ascii="Times New Roman" w:hAnsi="Times New Roman" w:cs="Times New Roman" w:hint="eastAsia"/>
          <w:sz w:val="24"/>
        </w:rPr>
        <w:t xml:space="preserve"> above. </w:t>
      </w:r>
      <w:r>
        <w:rPr>
          <w:rFonts w:ascii="Times New Roman" w:hAnsi="Times New Roman" w:cs="Times New Roman"/>
          <w:sz w:val="24"/>
        </w:rPr>
        <w:t>When</w:t>
      </w:r>
      <w:r>
        <w:rPr>
          <w:rFonts w:ascii="Times New Roman" w:hAnsi="Times New Roman" w:cs="Times New Roman" w:hint="eastAsia"/>
          <w:sz w:val="24"/>
        </w:rPr>
        <w:t xml:space="preserve"> scaling </w:t>
      </w:r>
      <w:r>
        <w:rPr>
          <w:rFonts w:ascii="Times New Roman" w:hAnsi="Times New Roman" w:cs="Times New Roman"/>
          <w:sz w:val="24"/>
        </w:rPr>
        <w:t>forme</w:t>
      </w:r>
      <w:r>
        <w:rPr>
          <w:rFonts w:ascii="Times New Roman" w:hAnsi="Times New Roman" w:cs="Times New Roman" w:hint="eastAsia"/>
          <w:sz w:val="24"/>
        </w:rPr>
        <w:t>d on the CEM surface, the transport of ions from SC was partially blocked by scaling, and water splitting occurred to form the H</w:t>
      </w:r>
      <w:r w:rsidRPr="00FA17F5">
        <w:rPr>
          <w:rFonts w:ascii="Times New Roman" w:hAnsi="Times New Roman" w:cs="Times New Roman" w:hint="eastAsia"/>
          <w:sz w:val="24"/>
          <w:vertAlign w:val="superscript"/>
        </w:rPr>
        <w:t>+</w:t>
      </w:r>
      <w:r>
        <w:rPr>
          <w:rFonts w:ascii="Times New Roman" w:hAnsi="Times New Roman" w:cs="Times New Roman" w:hint="eastAsia"/>
          <w:sz w:val="24"/>
        </w:rPr>
        <w:t xml:space="preserve"> and OH</w:t>
      </w:r>
      <w:r w:rsidRPr="00FA17F5">
        <w:rPr>
          <w:rFonts w:ascii="Times New Roman" w:hAnsi="Times New Roman" w:cs="Times New Roman" w:hint="eastAsia"/>
          <w:sz w:val="24"/>
          <w:vertAlign w:val="superscript"/>
        </w:rPr>
        <w:t>-</w:t>
      </w:r>
      <w:r>
        <w:rPr>
          <w:rFonts w:ascii="Times New Roman" w:hAnsi="Times New Roman" w:cs="Times New Roman" w:hint="eastAsia"/>
          <w:sz w:val="24"/>
        </w:rPr>
        <w:t xml:space="preserve"> ions to carry current, which decreased the transport of ions from SC to BC.</w:t>
      </w:r>
    </w:p>
    <w:p w14:paraId="06C9B4E0" w14:textId="1B0A6CB5" w:rsidR="00BE7D6C" w:rsidRDefault="00DC7866" w:rsidP="006D5AC6">
      <w:pPr>
        <w:spacing w:line="480" w:lineRule="auto"/>
        <w:rPr>
          <w:rFonts w:ascii="Times New Roman" w:hAnsi="Times New Roman" w:cs="Times New Roman"/>
          <w:sz w:val="24"/>
        </w:rPr>
      </w:pPr>
      <w:r>
        <w:rPr>
          <w:rFonts w:ascii="Times New Roman" w:hAnsi="Times New Roman" w:cs="Times New Roman" w:hint="eastAsia"/>
          <w:sz w:val="24"/>
        </w:rPr>
        <w:t>SC</w:t>
      </w:r>
      <w:r w:rsidRPr="00CE7411">
        <w:rPr>
          <w:rFonts w:ascii="Times New Roman" w:hAnsi="Times New Roman" w:cs="Times New Roman"/>
          <w:sz w:val="24"/>
        </w:rPr>
        <w:t xml:space="preserve"> exhibited distinct pH trends depending on the feed composition</w:t>
      </w:r>
      <w:r w:rsidR="002972CA">
        <w:rPr>
          <w:rFonts w:ascii="Times New Roman" w:hAnsi="Times New Roman" w:cs="Times New Roman" w:hint="eastAsia"/>
          <w:sz w:val="24"/>
        </w:rPr>
        <w:t xml:space="preserve"> (</w:t>
      </w:r>
      <w:r w:rsidR="002972CA" w:rsidRPr="002972CA">
        <w:rPr>
          <w:rFonts w:ascii="Times New Roman" w:hAnsi="Times New Roman" w:cs="Times New Roman" w:hint="eastAsia"/>
          <w:b/>
          <w:bCs/>
          <w:sz w:val="24"/>
        </w:rPr>
        <w:t>Figure 2c</w:t>
      </w:r>
      <w:r w:rsidR="002972CA">
        <w:rPr>
          <w:rFonts w:ascii="Times New Roman" w:hAnsi="Times New Roman" w:cs="Times New Roman" w:hint="eastAsia"/>
          <w:sz w:val="24"/>
        </w:rPr>
        <w:t>)</w:t>
      </w:r>
      <w:r w:rsidRPr="00CE7411">
        <w:rPr>
          <w:rFonts w:ascii="Times New Roman" w:hAnsi="Times New Roman" w:cs="Times New Roman"/>
          <w:sz w:val="24"/>
        </w:rPr>
        <w:t>. When NaCl was used, the pH in the SC decreased from 6.39 to 2.19, indicating acidification. However, when SWB was treated, the pH of the SC increased and remained above 9 after 4 hours</w:t>
      </w:r>
      <w:r>
        <w:rPr>
          <w:rFonts w:ascii="Times New Roman" w:hAnsi="Times New Roman" w:cs="Times New Roman" w:hint="eastAsia"/>
          <w:sz w:val="24"/>
        </w:rPr>
        <w:t>.</w:t>
      </w:r>
      <w:r w:rsidRPr="00943673">
        <w:t xml:space="preserve"> </w:t>
      </w:r>
      <w:r w:rsidRPr="00943673">
        <w:rPr>
          <w:rFonts w:ascii="Times New Roman" w:hAnsi="Times New Roman" w:cs="Times New Roman"/>
          <w:sz w:val="24"/>
        </w:rPr>
        <w:t xml:space="preserve">The </w:t>
      </w:r>
      <w:r>
        <w:rPr>
          <w:rFonts w:ascii="Times New Roman" w:hAnsi="Times New Roman" w:cs="Times New Roman" w:hint="eastAsia"/>
          <w:sz w:val="24"/>
        </w:rPr>
        <w:t xml:space="preserve">opposite </w:t>
      </w:r>
      <w:r w:rsidRPr="00943673">
        <w:rPr>
          <w:rFonts w:ascii="Times New Roman" w:hAnsi="Times New Roman" w:cs="Times New Roman"/>
          <w:sz w:val="24"/>
        </w:rPr>
        <w:t xml:space="preserve">pH trends </w:t>
      </w:r>
      <w:r>
        <w:rPr>
          <w:rFonts w:ascii="Times New Roman" w:hAnsi="Times New Roman" w:cs="Times New Roman" w:hint="eastAsia"/>
          <w:sz w:val="24"/>
        </w:rPr>
        <w:t>in SC</w:t>
      </w:r>
      <w:r w:rsidRPr="00943673">
        <w:rPr>
          <w:rFonts w:ascii="Times New Roman" w:hAnsi="Times New Roman" w:cs="Times New Roman"/>
          <w:sz w:val="24"/>
        </w:rPr>
        <w:t>, will be discussed in detail in a later section.</w:t>
      </w:r>
    </w:p>
    <w:p w14:paraId="44B8BF57" w14:textId="17EAEB11" w:rsidR="006D5AC6" w:rsidRDefault="006D5AC6" w:rsidP="006D5AC6">
      <w:pPr>
        <w:spacing w:line="480" w:lineRule="auto"/>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caling also increased the system resistance (</w:t>
      </w:r>
      <w:r w:rsidRPr="00C063E5">
        <w:rPr>
          <w:rFonts w:ascii="Times New Roman" w:hAnsi="Times New Roman" w:cs="Times New Roman" w:hint="eastAsia"/>
          <w:b/>
          <w:bCs/>
          <w:sz w:val="24"/>
        </w:rPr>
        <w:t xml:space="preserve">Figure </w:t>
      </w:r>
      <w:r w:rsidR="00C063E5">
        <w:rPr>
          <w:rFonts w:ascii="Times New Roman" w:hAnsi="Times New Roman" w:cs="Times New Roman" w:hint="eastAsia"/>
          <w:b/>
          <w:bCs/>
          <w:sz w:val="24"/>
        </w:rPr>
        <w:t>2</w:t>
      </w:r>
      <w:r w:rsidRPr="00C063E5">
        <w:rPr>
          <w:rFonts w:ascii="Times New Roman" w:hAnsi="Times New Roman" w:cs="Times New Roman" w:hint="eastAsia"/>
          <w:b/>
          <w:bCs/>
          <w:sz w:val="24"/>
        </w:rPr>
        <w:t>d</w:t>
      </w:r>
      <w:r>
        <w:rPr>
          <w:rFonts w:ascii="Times New Roman" w:hAnsi="Times New Roman" w:cs="Times New Roman" w:hint="eastAsia"/>
          <w:sz w:val="24"/>
        </w:rPr>
        <w:t xml:space="preserve">). As shown in </w:t>
      </w:r>
      <w:r w:rsidRPr="00275649">
        <w:rPr>
          <w:rFonts w:ascii="Times New Roman" w:hAnsi="Times New Roman" w:cs="Times New Roman" w:hint="eastAsia"/>
          <w:b/>
          <w:bCs/>
          <w:sz w:val="24"/>
        </w:rPr>
        <w:t>Figure</w:t>
      </w:r>
      <w:r w:rsidR="00C063E5">
        <w:rPr>
          <w:rFonts w:ascii="Times New Roman" w:hAnsi="Times New Roman" w:cs="Times New Roman" w:hint="eastAsia"/>
          <w:b/>
          <w:bCs/>
          <w:sz w:val="24"/>
        </w:rPr>
        <w:t xml:space="preserve"> 2</w:t>
      </w:r>
      <w:r w:rsidRPr="00275649">
        <w:rPr>
          <w:rFonts w:ascii="Times New Roman" w:hAnsi="Times New Roman" w:cs="Times New Roman" w:hint="eastAsia"/>
          <w:b/>
          <w:bCs/>
          <w:sz w:val="24"/>
        </w:rPr>
        <w:t xml:space="preserve">d </w:t>
      </w:r>
      <w:r>
        <w:rPr>
          <w:rFonts w:ascii="Times New Roman" w:hAnsi="Times New Roman" w:cs="Times New Roman" w:hint="eastAsia"/>
          <w:sz w:val="24"/>
        </w:rPr>
        <w:t xml:space="preserve">and </w:t>
      </w:r>
      <w:r>
        <w:rPr>
          <w:rFonts w:ascii="Times New Roman" w:hAnsi="Times New Roman" w:cs="Times New Roman"/>
          <w:b/>
          <w:bCs/>
          <w:sz w:val="24"/>
        </w:rPr>
        <w:t xml:space="preserve">Figure </w:t>
      </w:r>
      <w:r w:rsidRPr="00275649">
        <w:rPr>
          <w:rFonts w:ascii="Times New Roman" w:hAnsi="Times New Roman" w:cs="Times New Roman" w:hint="eastAsia"/>
          <w:b/>
          <w:bCs/>
          <w:sz w:val="24"/>
        </w:rPr>
        <w:t>S</w:t>
      </w:r>
      <w:r w:rsidR="00D9574F">
        <w:rPr>
          <w:rFonts w:ascii="Times New Roman" w:hAnsi="Times New Roman" w:cs="Times New Roman" w:hint="eastAsia"/>
          <w:b/>
          <w:bCs/>
          <w:sz w:val="24"/>
        </w:rPr>
        <w:t>10</w:t>
      </w:r>
      <w:r>
        <w:rPr>
          <w:rFonts w:ascii="Times New Roman" w:hAnsi="Times New Roman" w:cs="Times New Roman" w:hint="eastAsia"/>
          <w:sz w:val="24"/>
        </w:rPr>
        <w:t xml:space="preserve">, the stack resistance and voltage for SWB was higher than that for NaCl throughout the BMED tests. They </w:t>
      </w:r>
      <w:r w:rsidRPr="006E24DA">
        <w:rPr>
          <w:rFonts w:ascii="Times New Roman" w:hAnsi="Times New Roman" w:cs="Times New Roman"/>
          <w:sz w:val="24"/>
        </w:rPr>
        <w:t xml:space="preserve">were extremely high at the beginning of </w:t>
      </w:r>
      <w:r>
        <w:rPr>
          <w:rFonts w:ascii="Times New Roman" w:hAnsi="Times New Roman" w:cs="Times New Roman" w:hint="eastAsia"/>
          <w:sz w:val="24"/>
        </w:rPr>
        <w:t xml:space="preserve">each </w:t>
      </w:r>
      <w:r w:rsidRPr="006E24DA">
        <w:rPr>
          <w:rFonts w:ascii="Times New Roman" w:hAnsi="Times New Roman" w:cs="Times New Roman"/>
          <w:sz w:val="24"/>
        </w:rPr>
        <w:t>test</w:t>
      </w:r>
      <w:r>
        <w:rPr>
          <w:rFonts w:ascii="Times New Roman" w:hAnsi="Times New Roman" w:cs="Times New Roman"/>
          <w:sz w:val="24"/>
        </w:rPr>
        <w:t xml:space="preserve"> and</w:t>
      </w:r>
      <w:r>
        <w:rPr>
          <w:rFonts w:ascii="Times New Roman" w:hAnsi="Times New Roman" w:cs="Times New Roman" w:hint="eastAsia"/>
          <w:sz w:val="24"/>
        </w:rPr>
        <w:t xml:space="preserve"> subsequently decreased to a plateau for both NaCl and SWB. The high values at the </w:t>
      </w:r>
      <w:r>
        <w:rPr>
          <w:rFonts w:ascii="Times New Roman" w:hAnsi="Times New Roman" w:cs="Times New Roman"/>
          <w:sz w:val="24"/>
        </w:rPr>
        <w:t>beginning</w:t>
      </w:r>
      <w:r>
        <w:rPr>
          <w:rFonts w:ascii="Times New Roman" w:hAnsi="Times New Roman" w:cs="Times New Roman" w:hint="eastAsia"/>
          <w:sz w:val="24"/>
        </w:rPr>
        <w:t xml:space="preserve"> can be attributed to the </w:t>
      </w:r>
      <w:r>
        <w:rPr>
          <w:rFonts w:ascii="Times New Roman" w:hAnsi="Times New Roman" w:cs="Times New Roman"/>
          <w:sz w:val="24"/>
        </w:rPr>
        <w:t>initial</w:t>
      </w:r>
      <w:r>
        <w:rPr>
          <w:rFonts w:ascii="Times New Roman" w:hAnsi="Times New Roman" w:cs="Times New Roman" w:hint="eastAsia"/>
          <w:sz w:val="24"/>
        </w:rPr>
        <w:t xml:space="preserve"> low </w:t>
      </w:r>
      <w:r w:rsidR="00266177">
        <w:rPr>
          <w:rFonts w:ascii="Times New Roman" w:hAnsi="Times New Roman" w:cs="Times New Roman" w:hint="eastAsia"/>
          <w:sz w:val="24"/>
        </w:rPr>
        <w:t>conductivity</w:t>
      </w:r>
      <w:r w:rsidRPr="006E24DA">
        <w:rPr>
          <w:rFonts w:ascii="Times New Roman" w:hAnsi="Times New Roman" w:cs="Times New Roman"/>
          <w:sz w:val="24"/>
        </w:rPr>
        <w:t xml:space="preserve"> in AC and BC</w:t>
      </w:r>
      <w:r w:rsidR="00266177">
        <w:rPr>
          <w:rFonts w:ascii="Times New Roman" w:hAnsi="Times New Roman" w:cs="Times New Roman" w:hint="eastAsia"/>
          <w:sz w:val="24"/>
        </w:rPr>
        <w:t xml:space="preserve"> (</w:t>
      </w:r>
      <w:r w:rsidR="00266177" w:rsidRPr="002B0BE3">
        <w:rPr>
          <w:rFonts w:ascii="Times New Roman" w:hAnsi="Times New Roman" w:cs="Times New Roman" w:hint="eastAsia"/>
          <w:b/>
          <w:bCs/>
          <w:sz w:val="24"/>
        </w:rPr>
        <w:t>Figure S</w:t>
      </w:r>
      <w:r w:rsidR="002B0BE3" w:rsidRPr="002B0BE3">
        <w:rPr>
          <w:rFonts w:ascii="Times New Roman" w:hAnsi="Times New Roman" w:cs="Times New Roman" w:hint="eastAsia"/>
          <w:b/>
          <w:bCs/>
          <w:sz w:val="24"/>
        </w:rPr>
        <w:t>9b</w:t>
      </w:r>
      <w:r w:rsidR="002B0BE3">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which resulted in </w:t>
      </w:r>
      <w:r>
        <w:rPr>
          <w:rFonts w:ascii="Times New Roman" w:hAnsi="Times New Roman" w:cs="Times New Roman"/>
          <w:sz w:val="24"/>
        </w:rPr>
        <w:t>extremely</w:t>
      </w:r>
      <w:r w:rsidRPr="006E24DA">
        <w:rPr>
          <w:rFonts w:ascii="Times New Roman" w:hAnsi="Times New Roman" w:cs="Times New Roman"/>
          <w:sz w:val="24"/>
        </w:rPr>
        <w:t xml:space="preserve"> high chamber resistance (</w:t>
      </w:r>
      <w:r>
        <w:rPr>
          <w:rFonts w:ascii="Times New Roman" w:hAnsi="Times New Roman" w:cs="Times New Roman"/>
          <w:b/>
          <w:bCs/>
          <w:sz w:val="24"/>
        </w:rPr>
        <w:t xml:space="preserve">Figure </w:t>
      </w:r>
      <w:r w:rsidR="002B0BE3">
        <w:rPr>
          <w:rFonts w:ascii="Times New Roman" w:hAnsi="Times New Roman" w:cs="Times New Roman" w:hint="eastAsia"/>
          <w:b/>
          <w:bCs/>
          <w:sz w:val="24"/>
        </w:rPr>
        <w:t>2</w:t>
      </w:r>
      <w:r>
        <w:rPr>
          <w:rFonts w:ascii="Times New Roman" w:hAnsi="Times New Roman" w:cs="Times New Roman" w:hint="eastAsia"/>
          <w:b/>
          <w:bCs/>
          <w:sz w:val="24"/>
        </w:rPr>
        <w:t>d</w:t>
      </w:r>
      <w:r w:rsidRPr="006E24DA">
        <w:rPr>
          <w:rFonts w:ascii="Times New Roman" w:hAnsi="Times New Roman" w:cs="Times New Roman"/>
          <w:sz w:val="24"/>
        </w:rPr>
        <w:t xml:space="preserve">). As BMED processed, the increase in acid and base conductivity </w:t>
      </w:r>
      <w:r>
        <w:rPr>
          <w:rFonts w:ascii="Times New Roman" w:hAnsi="Times New Roman" w:cs="Times New Roman" w:hint="eastAsia"/>
          <w:sz w:val="24"/>
        </w:rPr>
        <w:t>(</w:t>
      </w:r>
      <w:r w:rsidRPr="00275649">
        <w:rPr>
          <w:rFonts w:ascii="Times New Roman" w:hAnsi="Times New Roman" w:cs="Times New Roman" w:hint="eastAsia"/>
          <w:b/>
          <w:bCs/>
          <w:sz w:val="24"/>
        </w:rPr>
        <w:t xml:space="preserve">Figure </w:t>
      </w:r>
      <w:r w:rsidRPr="00275649">
        <w:rPr>
          <w:rFonts w:ascii="Times New Roman" w:hAnsi="Times New Roman" w:cs="Times New Roman"/>
          <w:b/>
          <w:bCs/>
          <w:sz w:val="24"/>
        </w:rPr>
        <w:t>S</w:t>
      </w:r>
      <w:r w:rsidR="00DC1B87">
        <w:rPr>
          <w:rFonts w:ascii="Times New Roman" w:hAnsi="Times New Roman" w:cs="Times New Roman" w:hint="eastAsia"/>
          <w:b/>
          <w:bCs/>
          <w:sz w:val="24"/>
        </w:rPr>
        <w:t>9b</w:t>
      </w:r>
      <w:r>
        <w:rPr>
          <w:rFonts w:ascii="Times New Roman" w:hAnsi="Times New Roman" w:cs="Times New Roman" w:hint="eastAsia"/>
          <w:sz w:val="24"/>
        </w:rPr>
        <w:t xml:space="preserve">) </w:t>
      </w:r>
      <w:r w:rsidRPr="006E24DA">
        <w:rPr>
          <w:rFonts w:ascii="Times New Roman" w:hAnsi="Times New Roman" w:cs="Times New Roman"/>
          <w:sz w:val="24"/>
        </w:rPr>
        <w:t xml:space="preserve">resulted in a sharp decrease in chamber resistance. Although </w:t>
      </w:r>
      <w:r w:rsidRPr="006E24DA">
        <w:rPr>
          <w:rFonts w:ascii="Times New Roman" w:hAnsi="Times New Roman" w:cs="Times New Roman"/>
          <w:sz w:val="24"/>
        </w:rPr>
        <w:lastRenderedPageBreak/>
        <w:t xml:space="preserve">chamber resistance </w:t>
      </w:r>
      <w:r>
        <w:rPr>
          <w:rFonts w:ascii="Times New Roman" w:hAnsi="Times New Roman" w:cs="Times New Roman" w:hint="eastAsia"/>
          <w:sz w:val="24"/>
        </w:rPr>
        <w:t>decreased at the same rate over time for both NaCl and SWB</w:t>
      </w:r>
      <w:r w:rsidRPr="006E24DA">
        <w:rPr>
          <w:rFonts w:ascii="Times New Roman" w:hAnsi="Times New Roman" w:cs="Times New Roman"/>
          <w:sz w:val="24"/>
        </w:rPr>
        <w:t xml:space="preserve">, </w:t>
      </w:r>
      <w:r w:rsidRPr="00A8710B">
        <w:rPr>
          <w:rFonts w:ascii="Times New Roman" w:hAnsi="Times New Roman" w:cs="Times New Roman" w:hint="eastAsia"/>
          <w:sz w:val="24"/>
        </w:rPr>
        <w:t>the membrane resistance exhibited different rates of increase</w:t>
      </w:r>
      <w:r>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The membrane resistance for SWB </w:t>
      </w:r>
      <w:r w:rsidRPr="006E24DA">
        <w:rPr>
          <w:rFonts w:ascii="Times New Roman" w:hAnsi="Times New Roman" w:cs="Times New Roman"/>
          <w:sz w:val="24"/>
        </w:rPr>
        <w:t xml:space="preserve">increased </w:t>
      </w:r>
      <w:r>
        <w:rPr>
          <w:rFonts w:ascii="Times New Roman" w:hAnsi="Times New Roman" w:cs="Times New Roman" w:hint="eastAsia"/>
          <w:sz w:val="24"/>
        </w:rPr>
        <w:t>to</w:t>
      </w:r>
      <w:r w:rsidRPr="006E24DA">
        <w:rPr>
          <w:rFonts w:ascii="Times New Roman" w:hAnsi="Times New Roman" w:cs="Times New Roman"/>
          <w:sz w:val="24"/>
        </w:rPr>
        <w:t xml:space="preserve"> 226.71 Ω</w:t>
      </w:r>
      <w:r>
        <w:rPr>
          <w:rFonts w:ascii="Times New Roman" w:hAnsi="Times New Roman" w:cs="Times New Roman" w:hint="eastAsia"/>
          <w:sz w:val="24"/>
        </w:rPr>
        <w:t xml:space="preserve"> at the end</w:t>
      </w:r>
      <w:r w:rsidRPr="006E24DA">
        <w:rPr>
          <w:rFonts w:ascii="Times New Roman" w:hAnsi="Times New Roman" w:cs="Times New Roman"/>
          <w:sz w:val="24"/>
        </w:rPr>
        <w:t>, which was 85.9% higher than that treating NaCl (~32.36 Ω) (</w:t>
      </w:r>
      <w:r>
        <w:rPr>
          <w:rFonts w:ascii="Times New Roman" w:hAnsi="Times New Roman" w:cs="Times New Roman"/>
          <w:b/>
          <w:bCs/>
          <w:sz w:val="24"/>
        </w:rPr>
        <w:t xml:space="preserve">Figure </w:t>
      </w:r>
      <w:r w:rsidR="00DC1B87">
        <w:rPr>
          <w:rFonts w:ascii="Times New Roman" w:hAnsi="Times New Roman" w:cs="Times New Roman" w:hint="eastAsia"/>
          <w:b/>
          <w:bCs/>
          <w:sz w:val="24"/>
        </w:rPr>
        <w:t>2</w:t>
      </w:r>
      <w:r>
        <w:rPr>
          <w:rFonts w:ascii="Times New Roman" w:hAnsi="Times New Roman" w:cs="Times New Roman" w:hint="eastAsia"/>
          <w:b/>
          <w:bCs/>
          <w:sz w:val="24"/>
        </w:rPr>
        <w:t>d</w:t>
      </w:r>
      <w:r w:rsidRPr="006E24DA">
        <w:rPr>
          <w:rFonts w:ascii="Times New Roman" w:hAnsi="Times New Roman" w:cs="Times New Roman"/>
          <w:sz w:val="24"/>
        </w:rPr>
        <w:t xml:space="preserve">). </w:t>
      </w:r>
      <w:r>
        <w:rPr>
          <w:rFonts w:ascii="Times New Roman" w:hAnsi="Times New Roman" w:cs="Times New Roman" w:hint="eastAsia"/>
          <w:sz w:val="24"/>
        </w:rPr>
        <w:t xml:space="preserve">The large gap between them </w:t>
      </w:r>
      <w:r>
        <w:rPr>
          <w:rFonts w:ascii="Times New Roman" w:hAnsi="Times New Roman" w:cs="Times New Roman"/>
          <w:sz w:val="24"/>
        </w:rPr>
        <w:t>can</w:t>
      </w:r>
      <w:r>
        <w:rPr>
          <w:rFonts w:ascii="Times New Roman" w:hAnsi="Times New Roman" w:cs="Times New Roman" w:hint="eastAsia"/>
          <w:sz w:val="24"/>
        </w:rPr>
        <w:t xml:space="preserve"> be attributed to the accumulation of precipitates on </w:t>
      </w:r>
      <w:r>
        <w:rPr>
          <w:rFonts w:ascii="Times New Roman" w:hAnsi="Times New Roman" w:cs="Times New Roman"/>
          <w:sz w:val="24"/>
        </w:rPr>
        <w:t>the membrane</w:t>
      </w:r>
      <w:r>
        <w:rPr>
          <w:rFonts w:ascii="Times New Roman" w:hAnsi="Times New Roman" w:cs="Times New Roman" w:hint="eastAsia"/>
          <w:sz w:val="24"/>
        </w:rPr>
        <w:t xml:space="preserve"> surface.</w:t>
      </w:r>
    </w:p>
    <w:p w14:paraId="7E9144F1" w14:textId="1C1822F0" w:rsidR="006D5AC6" w:rsidRPr="006E24DA" w:rsidRDefault="006D5AC6" w:rsidP="006D5AC6">
      <w:pPr>
        <w:spacing w:line="480" w:lineRule="auto"/>
        <w:rPr>
          <w:rFonts w:ascii="Times New Roman" w:hAnsi="Times New Roman" w:cs="Times New Roman"/>
          <w:sz w:val="24"/>
        </w:rPr>
      </w:pPr>
      <w:r>
        <w:rPr>
          <w:rFonts w:ascii="Times New Roman" w:hAnsi="Times New Roman" w:cs="Times New Roman" w:hint="eastAsia"/>
          <w:sz w:val="24"/>
        </w:rPr>
        <w:t xml:space="preserve">Accordingly, </w:t>
      </w:r>
      <w:r>
        <w:rPr>
          <w:rFonts w:ascii="Times New Roman" w:hAnsi="Times New Roman" w:cs="Times New Roman"/>
          <w:sz w:val="24"/>
        </w:rPr>
        <w:t>energy</w:t>
      </w:r>
      <w:r>
        <w:rPr>
          <w:rFonts w:ascii="Times New Roman" w:hAnsi="Times New Roman" w:cs="Times New Roman" w:hint="eastAsia"/>
          <w:sz w:val="24"/>
        </w:rPr>
        <w:t xml:space="preserve"> consumption increased with </w:t>
      </w:r>
      <w:r w:rsidRPr="00742BE2">
        <w:rPr>
          <w:rFonts w:ascii="Times New Roman" w:hAnsi="Times New Roman" w:cs="Times New Roman" w:hint="eastAsia"/>
          <w:sz w:val="24"/>
        </w:rPr>
        <w:t xml:space="preserve">the </w:t>
      </w:r>
      <w:r>
        <w:rPr>
          <w:rFonts w:ascii="Times New Roman" w:hAnsi="Times New Roman" w:cs="Times New Roman" w:hint="eastAsia"/>
          <w:sz w:val="24"/>
        </w:rPr>
        <w:t xml:space="preserve">decreased </w:t>
      </w:r>
      <w:r w:rsidRPr="00742BE2">
        <w:rPr>
          <w:rFonts w:ascii="Times New Roman" w:hAnsi="Times New Roman" w:cs="Times New Roman" w:hint="eastAsia"/>
          <w:sz w:val="24"/>
        </w:rPr>
        <w:t>production of acid and base</w:t>
      </w:r>
      <w:r>
        <w:rPr>
          <w:rFonts w:ascii="Times New Roman" w:hAnsi="Times New Roman" w:cs="Times New Roman" w:hint="eastAsia"/>
          <w:sz w:val="24"/>
        </w:rPr>
        <w:t xml:space="preserve"> and increased stack resistance. </w:t>
      </w:r>
      <w:r>
        <w:rPr>
          <w:rFonts w:ascii="Times New Roman" w:hAnsi="Times New Roman" w:cs="Times New Roman"/>
          <w:sz w:val="24"/>
        </w:rPr>
        <w:t>A</w:t>
      </w:r>
      <w:r>
        <w:rPr>
          <w:rFonts w:ascii="Times New Roman" w:hAnsi="Times New Roman" w:cs="Times New Roman" w:hint="eastAsia"/>
          <w:sz w:val="24"/>
        </w:rPr>
        <w:t xml:space="preserve">s shown in </w:t>
      </w:r>
      <w:r>
        <w:rPr>
          <w:rFonts w:ascii="Times New Roman" w:hAnsi="Times New Roman" w:cs="Times New Roman"/>
          <w:b/>
          <w:bCs/>
          <w:sz w:val="24"/>
        </w:rPr>
        <w:t xml:space="preserve">Figure </w:t>
      </w:r>
      <w:r>
        <w:rPr>
          <w:rFonts w:ascii="Times New Roman" w:hAnsi="Times New Roman" w:cs="Times New Roman" w:hint="eastAsia"/>
          <w:b/>
          <w:bCs/>
          <w:sz w:val="24"/>
        </w:rPr>
        <w:t>S</w:t>
      </w:r>
      <w:r w:rsidR="00CB2BEA">
        <w:rPr>
          <w:rFonts w:ascii="Times New Roman" w:hAnsi="Times New Roman" w:cs="Times New Roman" w:hint="eastAsia"/>
          <w:b/>
          <w:bCs/>
          <w:sz w:val="24"/>
        </w:rPr>
        <w:t>8</w:t>
      </w:r>
      <w:r>
        <w:rPr>
          <w:rFonts w:ascii="Times New Roman" w:hAnsi="Times New Roman" w:cs="Times New Roman" w:hint="eastAsia"/>
          <w:sz w:val="24"/>
        </w:rPr>
        <w:t xml:space="preserve">, the specific energy consumption of BMED using SWB (6.83 kWh/kg HCl and 13.11 kWh/kg NaOH) was higher than that using NaCl (3.59 kWh/kg HCl and 2.12 kWh/kg NaOH), i.e., 47.44 </w:t>
      </w:r>
      <w:r w:rsidRPr="006E24DA">
        <w:rPr>
          <w:rFonts w:ascii="Times New Roman" w:hAnsi="Times New Roman" w:cs="Times New Roman"/>
          <w:sz w:val="24"/>
        </w:rPr>
        <w:t xml:space="preserve">% higher for acid and </w:t>
      </w:r>
      <w:r>
        <w:rPr>
          <w:rFonts w:ascii="Times New Roman" w:hAnsi="Times New Roman" w:cs="Times New Roman" w:hint="eastAsia"/>
          <w:sz w:val="24"/>
        </w:rPr>
        <w:t>83.83</w:t>
      </w:r>
      <w:r w:rsidRPr="006E24DA">
        <w:rPr>
          <w:rFonts w:ascii="Times New Roman" w:hAnsi="Times New Roman" w:cs="Times New Roman"/>
          <w:sz w:val="24"/>
        </w:rPr>
        <w:t xml:space="preserve"> % higher for base</w:t>
      </w:r>
      <w:r>
        <w:rPr>
          <w:rFonts w:ascii="Times New Roman" w:hAnsi="Times New Roman" w:cs="Times New Roman" w:hint="eastAsia"/>
          <w:sz w:val="24"/>
        </w:rPr>
        <w:t>.</w:t>
      </w:r>
    </w:p>
    <w:p w14:paraId="2D28BA35" w14:textId="1F4882DD" w:rsidR="00D67B8E" w:rsidRPr="00093AC9" w:rsidRDefault="00C314F2" w:rsidP="00C314F2">
      <w:pPr>
        <w:pStyle w:val="report2"/>
      </w:pPr>
      <w:r>
        <w:rPr>
          <w:rFonts w:eastAsiaTheme="minorEastAsia" w:hint="eastAsia"/>
        </w:rPr>
        <w:t xml:space="preserve">3.3 </w:t>
      </w:r>
      <w:r w:rsidR="00D0251E">
        <w:rPr>
          <w:rFonts w:hint="eastAsia"/>
        </w:rPr>
        <w:t>Scaling m</w:t>
      </w:r>
      <w:r w:rsidR="00D67B8E" w:rsidRPr="00093AC9">
        <w:t>echanism</w:t>
      </w:r>
      <w:r w:rsidR="00D67B8E" w:rsidRPr="00093AC9">
        <w:rPr>
          <w:rFonts w:hint="eastAsia"/>
        </w:rPr>
        <w:t xml:space="preserve"> in BMED</w:t>
      </w:r>
      <w:r w:rsidR="004702C6" w:rsidRPr="00093AC9">
        <w:rPr>
          <w:rFonts w:hint="eastAsia"/>
        </w:rPr>
        <w:t xml:space="preserve"> </w:t>
      </w:r>
      <w:r w:rsidR="00834992" w:rsidRPr="00093AC9">
        <w:rPr>
          <w:rFonts w:hint="eastAsia"/>
        </w:rPr>
        <w:t>treating SWB</w:t>
      </w:r>
    </w:p>
    <w:p w14:paraId="10FFFBA9" w14:textId="00D2AC59" w:rsidR="006C2D91" w:rsidRPr="00834992" w:rsidRDefault="00D8346A" w:rsidP="00834992">
      <w:pPr>
        <w:spacing w:line="480" w:lineRule="auto"/>
        <w:rPr>
          <w:rFonts w:ascii="Times New Roman" w:hAnsi="Times New Roman" w:cs="Times New Roman"/>
          <w:sz w:val="24"/>
        </w:rPr>
      </w:pPr>
      <w:r w:rsidRPr="00834992">
        <w:rPr>
          <w:rFonts w:ascii="Times New Roman" w:hAnsi="Times New Roman" w:cs="Times New Roman"/>
          <w:sz w:val="24"/>
        </w:rPr>
        <w:t xml:space="preserve">To gain a deeper understanding of the observed </w:t>
      </w:r>
      <w:r>
        <w:rPr>
          <w:rFonts w:ascii="Times New Roman" w:hAnsi="Times New Roman" w:cs="Times New Roman" w:hint="eastAsia"/>
          <w:sz w:val="24"/>
        </w:rPr>
        <w:t>scaling</w:t>
      </w:r>
      <w:r w:rsidRPr="00834992">
        <w:rPr>
          <w:rFonts w:ascii="Times New Roman" w:hAnsi="Times New Roman" w:cs="Times New Roman"/>
          <w:sz w:val="24"/>
        </w:rPr>
        <w:t xml:space="preserve"> behavior, </w:t>
      </w:r>
      <w:r>
        <w:rPr>
          <w:rFonts w:ascii="Times New Roman" w:hAnsi="Times New Roman" w:cs="Times New Roman" w:hint="eastAsia"/>
          <w:sz w:val="24"/>
        </w:rPr>
        <w:t>this</w:t>
      </w:r>
      <w:r w:rsidRPr="00834992">
        <w:rPr>
          <w:rFonts w:ascii="Times New Roman" w:hAnsi="Times New Roman" w:cs="Times New Roman"/>
          <w:sz w:val="24"/>
        </w:rPr>
        <w:t xml:space="preserve"> section will delve deeper into the potential mechanisms of</w:t>
      </w:r>
      <w:r w:rsidR="00834992">
        <w:rPr>
          <w:rFonts w:ascii="Times New Roman" w:hAnsi="Times New Roman" w:cs="Times New Roman" w:hint="eastAsia"/>
          <w:sz w:val="24"/>
        </w:rPr>
        <w:t xml:space="preserve"> scaling</w:t>
      </w:r>
      <w:r w:rsidRPr="00834992">
        <w:rPr>
          <w:rFonts w:ascii="Times New Roman" w:hAnsi="Times New Roman" w:cs="Times New Roman"/>
          <w:sz w:val="24"/>
        </w:rPr>
        <w:t xml:space="preserve"> within the BMED stack.</w:t>
      </w:r>
    </w:p>
    <w:p w14:paraId="70D7652F" w14:textId="7BFB2CEA" w:rsidR="000F2502" w:rsidRPr="00093AC9" w:rsidRDefault="007D12F9" w:rsidP="00093AC9">
      <w:pPr>
        <w:pStyle w:val="report3"/>
        <w:numPr>
          <w:ilvl w:val="2"/>
          <w:numId w:val="1"/>
        </w:numPr>
        <w:spacing w:before="156" w:after="156"/>
        <w:ind w:firstLineChars="0"/>
        <w:rPr>
          <w:rFonts w:eastAsiaTheme="minorEastAsia"/>
          <w:color w:val="000000" w:themeColor="text1"/>
        </w:rPr>
      </w:pPr>
      <w:r>
        <w:rPr>
          <w:rFonts w:eastAsiaTheme="minorEastAsia" w:hint="eastAsia"/>
          <w:color w:val="000000" w:themeColor="text1"/>
        </w:rPr>
        <w:t xml:space="preserve">Scaling ions </w:t>
      </w:r>
      <w:r w:rsidR="006B3A5F">
        <w:rPr>
          <w:rFonts w:eastAsiaTheme="minorEastAsia" w:hint="eastAsia"/>
          <w:color w:val="000000" w:themeColor="text1"/>
        </w:rPr>
        <w:t>changes within BMED stack</w:t>
      </w:r>
    </w:p>
    <w:p w14:paraId="123B2B41" w14:textId="311A4A60" w:rsidR="006B3A5F" w:rsidRPr="0047124B" w:rsidRDefault="00D305BB" w:rsidP="00A30DDE">
      <w:pPr>
        <w:spacing w:line="480" w:lineRule="auto"/>
        <w:rPr>
          <w:rFonts w:ascii="Times New Roman" w:hAnsi="Times New Roman" w:cs="Times New Roman"/>
          <w:sz w:val="24"/>
        </w:rPr>
      </w:pPr>
      <w:r>
        <w:rPr>
          <w:rFonts w:ascii="Times New Roman" w:hAnsi="Times New Roman" w:cs="Times New Roman" w:hint="eastAsia"/>
          <w:sz w:val="24"/>
        </w:rPr>
        <w:t xml:space="preserve">According to the </w:t>
      </w:r>
      <w:r w:rsidR="00087F76">
        <w:rPr>
          <w:rFonts w:ascii="Times New Roman" w:hAnsi="Times New Roman" w:cs="Times New Roman" w:hint="eastAsia"/>
          <w:sz w:val="24"/>
        </w:rPr>
        <w:t xml:space="preserve">elemental results of scaling, we measured </w:t>
      </w:r>
      <w:r w:rsidR="006B3A5F">
        <w:rPr>
          <w:rFonts w:ascii="Times New Roman" w:hAnsi="Times New Roman" w:cs="Times New Roman" w:hint="eastAsia"/>
          <w:sz w:val="24"/>
        </w:rPr>
        <w:t xml:space="preserve">the scaling ions changes (i.e., </w:t>
      </w:r>
      <w:r w:rsidR="0047124B">
        <w:rPr>
          <w:rFonts w:ascii="Times New Roman" w:hAnsi="Times New Roman" w:cs="Times New Roman" w:hint="eastAsia"/>
          <w:sz w:val="24"/>
        </w:rPr>
        <w:t>the concentration of OH</w:t>
      </w:r>
      <w:r w:rsidR="0047124B" w:rsidRPr="0047124B">
        <w:rPr>
          <w:rFonts w:ascii="Times New Roman" w:hAnsi="Times New Roman" w:cs="Times New Roman" w:hint="eastAsia"/>
          <w:sz w:val="24"/>
          <w:vertAlign w:val="superscript"/>
        </w:rPr>
        <w:t>-</w:t>
      </w:r>
      <w:r w:rsidR="0047124B">
        <w:rPr>
          <w:rFonts w:ascii="Times New Roman" w:hAnsi="Times New Roman" w:cs="Times New Roman" w:hint="eastAsia"/>
          <w:sz w:val="24"/>
        </w:rPr>
        <w:t>, Ca</w:t>
      </w:r>
      <w:r w:rsidR="0047124B">
        <w:rPr>
          <w:rFonts w:ascii="Times New Roman" w:hAnsi="Times New Roman" w:cs="Times New Roman" w:hint="eastAsia"/>
          <w:sz w:val="24"/>
          <w:vertAlign w:val="superscript"/>
        </w:rPr>
        <w:t>2+</w:t>
      </w:r>
      <w:r w:rsidR="0047124B">
        <w:rPr>
          <w:rFonts w:ascii="Times New Roman" w:hAnsi="Times New Roman" w:cs="Times New Roman" w:hint="eastAsia"/>
          <w:sz w:val="24"/>
        </w:rPr>
        <w:t xml:space="preserve"> and Mg</w:t>
      </w:r>
      <w:r w:rsidR="0047124B">
        <w:rPr>
          <w:rFonts w:ascii="Times New Roman" w:hAnsi="Times New Roman" w:cs="Times New Roman" w:hint="eastAsia"/>
          <w:sz w:val="24"/>
          <w:vertAlign w:val="superscript"/>
        </w:rPr>
        <w:t>2+</w:t>
      </w:r>
      <w:r w:rsidR="0047124B">
        <w:rPr>
          <w:rFonts w:ascii="Times New Roman" w:hAnsi="Times New Roman" w:cs="Times New Roman" w:hint="eastAsia"/>
          <w:sz w:val="24"/>
        </w:rPr>
        <w:t>) in the BMED system to better understand the mechanism of scaling.</w:t>
      </w:r>
    </w:p>
    <w:p w14:paraId="7A80EAB2" w14:textId="33719E20" w:rsidR="003F6BDD" w:rsidRDefault="00C80E6C" w:rsidP="003F6BDD">
      <w:pPr>
        <w:keepNext/>
        <w:spacing w:line="480" w:lineRule="auto"/>
        <w:rPr>
          <w:rFonts w:hint="eastAsia"/>
        </w:rPr>
      </w:pPr>
      <w:r>
        <w:rPr>
          <w:rFonts w:hint="eastAsia"/>
          <w:noProof/>
        </w:rPr>
        <w:lastRenderedPageBreak/>
        <w:drawing>
          <wp:inline distT="0" distB="0" distL="0" distR="0" wp14:anchorId="4C083241" wp14:editId="4DD67B98">
            <wp:extent cx="5721329" cy="2729793"/>
            <wp:effectExtent l="0" t="0" r="0" b="0"/>
            <wp:docPr id="8801736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712" cy="2749538"/>
                    </a:xfrm>
                    <a:prstGeom prst="rect">
                      <a:avLst/>
                    </a:prstGeom>
                    <a:noFill/>
                  </pic:spPr>
                </pic:pic>
              </a:graphicData>
            </a:graphic>
          </wp:inline>
        </w:drawing>
      </w:r>
    </w:p>
    <w:p w14:paraId="0525A2E3" w14:textId="39702987" w:rsidR="00A75A2E" w:rsidRDefault="003F6BDD" w:rsidP="007E2E0B">
      <w:pPr>
        <w:spacing w:after="240"/>
        <w:rPr>
          <w:rFonts w:ascii="Times New Roman" w:hAnsi="Times New Roman" w:cs="Times New Roman"/>
          <w:sz w:val="24"/>
        </w:rPr>
      </w:pPr>
      <w:r w:rsidRPr="003F6BDD">
        <w:rPr>
          <w:rFonts w:ascii="Times New Roman" w:hAnsi="Times New Roman" w:cs="Times New Roman"/>
          <w:sz w:val="24"/>
        </w:rPr>
        <w:t xml:space="preserve">Figure </w:t>
      </w:r>
      <w:r w:rsidRPr="003F6BDD">
        <w:rPr>
          <w:rFonts w:ascii="Times New Roman" w:hAnsi="Times New Roman" w:cs="Times New Roman"/>
          <w:sz w:val="24"/>
        </w:rPr>
        <w:fldChar w:fldCharType="begin"/>
      </w:r>
      <w:r w:rsidRPr="003F6BDD">
        <w:rPr>
          <w:rFonts w:ascii="Times New Roman" w:hAnsi="Times New Roman" w:cs="Times New Roman"/>
          <w:sz w:val="24"/>
        </w:rPr>
        <w:instrText xml:space="preserve"> SEQ Figure \* ARABIC </w:instrText>
      </w:r>
      <w:r w:rsidRPr="003F6BDD">
        <w:rPr>
          <w:rFonts w:ascii="Times New Roman" w:hAnsi="Times New Roman" w:cs="Times New Roman"/>
          <w:sz w:val="24"/>
        </w:rPr>
        <w:fldChar w:fldCharType="separate"/>
      </w:r>
      <w:r w:rsidR="00600522">
        <w:rPr>
          <w:rFonts w:ascii="Times New Roman" w:hAnsi="Times New Roman" w:cs="Times New Roman"/>
          <w:noProof/>
          <w:sz w:val="24"/>
        </w:rPr>
        <w:t>3</w:t>
      </w:r>
      <w:r w:rsidRPr="003F6BDD">
        <w:rPr>
          <w:rFonts w:ascii="Times New Roman" w:hAnsi="Times New Roman" w:cs="Times New Roman"/>
          <w:sz w:val="24"/>
        </w:rPr>
        <w:fldChar w:fldCharType="end"/>
      </w:r>
      <w:r w:rsidRPr="003F6BDD">
        <w:rPr>
          <w:rFonts w:ascii="Times New Roman" w:hAnsi="Times New Roman" w:cs="Times New Roman"/>
          <w:sz w:val="24"/>
        </w:rPr>
        <w:t xml:space="preserve"> </w:t>
      </w:r>
      <w:r w:rsidR="005E3BEF">
        <w:rPr>
          <w:rFonts w:ascii="Times New Roman" w:hAnsi="Times New Roman" w:cs="Times New Roman" w:hint="eastAsia"/>
          <w:sz w:val="24"/>
        </w:rPr>
        <w:t>The concentration change</w:t>
      </w:r>
      <w:r w:rsidR="00C01776">
        <w:rPr>
          <w:rFonts w:ascii="Times New Roman" w:hAnsi="Times New Roman" w:cs="Times New Roman" w:hint="eastAsia"/>
          <w:sz w:val="24"/>
        </w:rPr>
        <w:t>s</w:t>
      </w:r>
      <w:r w:rsidR="005E3BEF">
        <w:rPr>
          <w:rFonts w:ascii="Times New Roman" w:hAnsi="Times New Roman" w:cs="Times New Roman" w:hint="eastAsia"/>
          <w:sz w:val="24"/>
        </w:rPr>
        <w:t xml:space="preserve"> of Mg</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and Ca</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in (a) AC</w:t>
      </w:r>
      <w:r w:rsidR="004D06F0">
        <w:rPr>
          <w:rFonts w:ascii="Times New Roman" w:hAnsi="Times New Roman" w:cs="Times New Roman" w:hint="eastAsia"/>
          <w:sz w:val="24"/>
        </w:rPr>
        <w:t>, (b) BC and (c) SC. (d)</w:t>
      </w:r>
      <w:r w:rsidRPr="003F6BDD">
        <w:rPr>
          <w:rFonts w:ascii="Times New Roman" w:hAnsi="Times New Roman" w:cs="Times New Roman"/>
          <w:sz w:val="24"/>
        </w:rPr>
        <w:t xml:space="preserve">The </w:t>
      </w:r>
      <w:r w:rsidR="00B44346">
        <w:rPr>
          <w:rFonts w:ascii="Times New Roman" w:hAnsi="Times New Roman" w:cs="Times New Roman" w:hint="eastAsia"/>
          <w:sz w:val="24"/>
        </w:rPr>
        <w:t>loss</w:t>
      </w:r>
      <w:r w:rsidR="004B0C51">
        <w:rPr>
          <w:rFonts w:ascii="Times New Roman" w:hAnsi="Times New Roman" w:cs="Times New Roman" w:hint="eastAsia"/>
          <w:sz w:val="24"/>
        </w:rPr>
        <w:t xml:space="preserve"> </w:t>
      </w:r>
      <w:r w:rsidRPr="003F6BDD">
        <w:rPr>
          <w:rFonts w:ascii="Times New Roman" w:hAnsi="Times New Roman" w:cs="Times New Roman"/>
          <w:sz w:val="24"/>
        </w:rPr>
        <w:t>and (</w:t>
      </w:r>
      <w:r w:rsidR="00C01776">
        <w:rPr>
          <w:rFonts w:ascii="Times New Roman" w:hAnsi="Times New Roman" w:cs="Times New Roman" w:hint="eastAsia"/>
          <w:sz w:val="24"/>
        </w:rPr>
        <w:t>e</w:t>
      </w:r>
      <w:r w:rsidRPr="003F6BDD">
        <w:rPr>
          <w:rFonts w:ascii="Times New Roman" w:hAnsi="Times New Roman" w:cs="Times New Roman"/>
          <w:sz w:val="24"/>
        </w:rPr>
        <w:t xml:space="preserve">) </w:t>
      </w:r>
      <w:r>
        <w:rPr>
          <w:rFonts w:ascii="Times New Roman" w:hAnsi="Times New Roman" w:cs="Times New Roman" w:hint="eastAsia"/>
          <w:sz w:val="24"/>
        </w:rPr>
        <w:t>r</w:t>
      </w:r>
      <w:r w:rsidRPr="003F6BDD">
        <w:rPr>
          <w:rFonts w:ascii="Times New Roman" w:hAnsi="Times New Roman" w:cs="Times New Roman"/>
          <w:sz w:val="24"/>
        </w:rPr>
        <w:t>eduction ratio of Mg</w:t>
      </w:r>
      <w:r w:rsidRPr="003F6BDD">
        <w:rPr>
          <w:rFonts w:ascii="Times New Roman" w:hAnsi="Times New Roman" w:cs="Times New Roman"/>
          <w:sz w:val="24"/>
          <w:vertAlign w:val="superscript"/>
        </w:rPr>
        <w:t>2+</w:t>
      </w:r>
      <w:r w:rsidRPr="003F6BDD">
        <w:rPr>
          <w:rFonts w:ascii="Times New Roman" w:hAnsi="Times New Roman" w:cs="Times New Roman"/>
          <w:sz w:val="24"/>
        </w:rPr>
        <w:t xml:space="preserve"> and Ca</w:t>
      </w:r>
      <w:r w:rsidRPr="003F6BDD">
        <w:rPr>
          <w:rFonts w:ascii="Times New Roman" w:hAnsi="Times New Roman" w:cs="Times New Roman"/>
          <w:sz w:val="24"/>
          <w:vertAlign w:val="superscript"/>
        </w:rPr>
        <w:t>2+</w:t>
      </w:r>
      <w:r>
        <w:rPr>
          <w:rFonts w:ascii="Times New Roman" w:hAnsi="Times New Roman" w:cs="Times New Roman" w:hint="eastAsia"/>
          <w:sz w:val="24"/>
        </w:rPr>
        <w:t xml:space="preserve"> with time</w:t>
      </w:r>
      <w:r w:rsidR="0084436B">
        <w:rPr>
          <w:rFonts w:ascii="Times New Roman" w:hAnsi="Times New Roman" w:cs="Times New Roman" w:hint="eastAsia"/>
          <w:sz w:val="24"/>
        </w:rPr>
        <w:t xml:space="preserve"> (AC, acid chamber; BC, base chamber; SC, salt chamber)</w:t>
      </w:r>
      <w:r w:rsidR="007E2E0B">
        <w:rPr>
          <w:rFonts w:ascii="Times New Roman" w:hAnsi="Times New Roman" w:cs="Times New Roman" w:hint="eastAsia"/>
          <w:sz w:val="24"/>
        </w:rPr>
        <w:t xml:space="preserve">. </w:t>
      </w:r>
    </w:p>
    <w:p w14:paraId="0975DFC3" w14:textId="508EA49E" w:rsidR="00A75A2E" w:rsidRDefault="00333ED7" w:rsidP="00A30DDE">
      <w:pPr>
        <w:spacing w:line="480" w:lineRule="auto"/>
        <w:rPr>
          <w:rFonts w:ascii="Times New Roman" w:hAnsi="Times New Roman" w:cs="Times New Roman"/>
          <w:sz w:val="24"/>
        </w:rPr>
      </w:pPr>
      <w:r w:rsidRPr="00E7321D">
        <w:rPr>
          <w:rFonts w:ascii="Times New Roman" w:hAnsi="Times New Roman" w:cs="Times New Roman"/>
          <w:b/>
          <w:bCs/>
          <w:sz w:val="24"/>
        </w:rPr>
        <w:t xml:space="preserve">Figure </w:t>
      </w:r>
      <w:r w:rsidR="00BD562D" w:rsidRPr="00E7321D">
        <w:rPr>
          <w:rFonts w:ascii="Times New Roman" w:hAnsi="Times New Roman" w:cs="Times New Roman" w:hint="eastAsia"/>
          <w:b/>
          <w:bCs/>
          <w:sz w:val="24"/>
        </w:rPr>
        <w:t>S11</w:t>
      </w:r>
      <w:r w:rsidRPr="00E7321D">
        <w:rPr>
          <w:rFonts w:ascii="Times New Roman" w:hAnsi="Times New Roman" w:cs="Times New Roman"/>
          <w:b/>
          <w:bCs/>
          <w:sz w:val="24"/>
        </w:rPr>
        <w:t xml:space="preserve"> a,</w:t>
      </w:r>
      <w:r w:rsidRPr="00E7321D">
        <w:rPr>
          <w:rFonts w:ascii="Times New Roman" w:hAnsi="Times New Roman" w:cs="Times New Roman" w:hint="eastAsia"/>
          <w:b/>
          <w:bCs/>
          <w:sz w:val="24"/>
        </w:rPr>
        <w:t xml:space="preserve"> </w:t>
      </w:r>
      <w:r w:rsidRPr="00E7321D">
        <w:rPr>
          <w:rFonts w:ascii="Times New Roman" w:hAnsi="Times New Roman" w:cs="Times New Roman"/>
          <w:b/>
          <w:bCs/>
          <w:sz w:val="24"/>
        </w:rPr>
        <w:t>b</w:t>
      </w:r>
      <w:r w:rsidRPr="00E7321D">
        <w:rPr>
          <w:rFonts w:ascii="Times New Roman" w:hAnsi="Times New Roman" w:cs="Times New Roman"/>
          <w:sz w:val="24"/>
        </w:rPr>
        <w:t xml:space="preserve"> shows that the pH of the </w:t>
      </w:r>
      <w:r w:rsidRPr="00E7321D">
        <w:rPr>
          <w:rFonts w:ascii="Times New Roman" w:hAnsi="Times New Roman" w:cs="Times New Roman" w:hint="eastAsia"/>
          <w:sz w:val="24"/>
        </w:rPr>
        <w:t>AC</w:t>
      </w:r>
      <w:r w:rsidRPr="00E7321D">
        <w:rPr>
          <w:rFonts w:ascii="Times New Roman" w:hAnsi="Times New Roman" w:cs="Times New Roman"/>
          <w:sz w:val="24"/>
        </w:rPr>
        <w:t xml:space="preserve"> remained below 2, while that of the </w:t>
      </w:r>
      <w:r w:rsidRPr="00E7321D">
        <w:rPr>
          <w:rFonts w:ascii="Times New Roman" w:hAnsi="Times New Roman" w:cs="Times New Roman" w:hint="eastAsia"/>
          <w:sz w:val="24"/>
        </w:rPr>
        <w:t>BC</w:t>
      </w:r>
      <w:r w:rsidRPr="00E7321D">
        <w:rPr>
          <w:rFonts w:ascii="Times New Roman" w:hAnsi="Times New Roman" w:cs="Times New Roman"/>
          <w:sz w:val="24"/>
        </w:rPr>
        <w:t xml:space="preserve"> exceeded 12 throughout the BMED process for both NaCl and </w:t>
      </w:r>
      <w:r w:rsidRPr="00E7321D">
        <w:rPr>
          <w:rFonts w:ascii="Times New Roman" w:hAnsi="Times New Roman" w:cs="Times New Roman" w:hint="eastAsia"/>
          <w:sz w:val="24"/>
        </w:rPr>
        <w:t>SWB</w:t>
      </w:r>
      <w:r w:rsidRPr="00E7321D">
        <w:rPr>
          <w:rFonts w:ascii="Times New Roman" w:hAnsi="Times New Roman" w:cs="Times New Roman"/>
          <w:sz w:val="24"/>
        </w:rPr>
        <w:t>.</w:t>
      </w:r>
      <w:r w:rsidRPr="00CE7411">
        <w:rPr>
          <w:rFonts w:ascii="Times New Roman" w:hAnsi="Times New Roman" w:cs="Times New Roman"/>
          <w:sz w:val="24"/>
        </w:rPr>
        <w:t xml:space="preserve"> </w:t>
      </w:r>
      <w:r w:rsidR="009D7F0F">
        <w:rPr>
          <w:rFonts w:ascii="Times New Roman" w:hAnsi="Times New Roman" w:cs="Times New Roman"/>
          <w:sz w:val="24"/>
        </w:rPr>
        <w:t>T</w:t>
      </w:r>
      <w:r w:rsidR="009D7F0F">
        <w:rPr>
          <w:rFonts w:ascii="Times New Roman" w:hAnsi="Times New Roman" w:cs="Times New Roman" w:hint="eastAsia"/>
          <w:sz w:val="24"/>
        </w:rPr>
        <w:t>he concent</w:t>
      </w:r>
      <w:r w:rsidR="00FD0120">
        <w:rPr>
          <w:rFonts w:ascii="Times New Roman" w:hAnsi="Times New Roman" w:cs="Times New Roman" w:hint="eastAsia"/>
          <w:sz w:val="24"/>
        </w:rPr>
        <w:t>ration</w:t>
      </w:r>
      <w:r w:rsidR="00C01776">
        <w:rPr>
          <w:rFonts w:ascii="Times New Roman" w:hAnsi="Times New Roman" w:cs="Times New Roman" w:hint="eastAsia"/>
          <w:sz w:val="24"/>
        </w:rPr>
        <w:t>s</w:t>
      </w:r>
      <w:r w:rsidR="00FD0120">
        <w:rPr>
          <w:rFonts w:ascii="Times New Roman" w:hAnsi="Times New Roman" w:cs="Times New Roman" w:hint="eastAsia"/>
          <w:sz w:val="24"/>
        </w:rPr>
        <w:t xml:space="preserve"> of </w:t>
      </w:r>
      <w:r w:rsidR="0084436B">
        <w:rPr>
          <w:rFonts w:ascii="Times New Roman" w:hAnsi="Times New Roman" w:cs="Times New Roman" w:hint="eastAsia"/>
          <w:sz w:val="24"/>
        </w:rPr>
        <w:t>divalent cations</w:t>
      </w:r>
      <w:r w:rsidR="00FD0120">
        <w:rPr>
          <w:rFonts w:ascii="Times New Roman" w:hAnsi="Times New Roman" w:cs="Times New Roman" w:hint="eastAsia"/>
          <w:sz w:val="24"/>
        </w:rPr>
        <w:t xml:space="preserve"> in AC and BC kept in a lower range than that in SC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E0560A" w:rsidRPr="00DC5BD7">
        <w:rPr>
          <w:rFonts w:ascii="Times New Roman" w:hAnsi="Times New Roman" w:cs="Times New Roman" w:hint="eastAsia"/>
          <w:b/>
          <w:bCs/>
          <w:sz w:val="24"/>
        </w:rPr>
        <w:t xml:space="preserve"> a, b, c</w:t>
      </w:r>
      <w:r w:rsidR="00FD0120">
        <w:rPr>
          <w:rFonts w:ascii="Times New Roman" w:hAnsi="Times New Roman" w:cs="Times New Roman" w:hint="eastAsia"/>
          <w:sz w:val="24"/>
        </w:rPr>
        <w:t xml:space="preserve">). </w:t>
      </w:r>
      <w:r w:rsidR="003371F6">
        <w:rPr>
          <w:rFonts w:ascii="Times New Roman" w:hAnsi="Times New Roman" w:cs="Times New Roman" w:hint="eastAsia"/>
          <w:sz w:val="24"/>
        </w:rPr>
        <w:t xml:space="preserve">The concentration of </w:t>
      </w:r>
      <w:r w:rsidR="009418BF">
        <w:rPr>
          <w:rFonts w:ascii="Times New Roman" w:hAnsi="Times New Roman" w:cs="Times New Roman" w:hint="eastAsia"/>
          <w:sz w:val="24"/>
        </w:rPr>
        <w:t>divalent cations</w:t>
      </w:r>
      <w:r w:rsidR="003371F6">
        <w:rPr>
          <w:rFonts w:ascii="Times New Roman" w:hAnsi="Times New Roman" w:cs="Times New Roman" w:hint="eastAsia"/>
          <w:sz w:val="24"/>
        </w:rPr>
        <w:t xml:space="preserve"> slightly increased in the AC</w:t>
      </w:r>
      <w:r w:rsidR="009E3B0D">
        <w:rPr>
          <w:rFonts w:ascii="Times New Roman" w:hAnsi="Times New Roman" w:cs="Times New Roman" w:hint="eastAsia"/>
          <w:sz w:val="24"/>
        </w:rPr>
        <w:t xml:space="preserve"> and gradually decreased in the SC. In the BC, the concentration increased as well, while </w:t>
      </w:r>
      <w:r w:rsidR="00716E48">
        <w:rPr>
          <w:rFonts w:ascii="Times New Roman" w:hAnsi="Times New Roman" w:cs="Times New Roman" w:hint="eastAsia"/>
          <w:sz w:val="24"/>
        </w:rPr>
        <w:t xml:space="preserve">there was an </w:t>
      </w:r>
      <w:r w:rsidR="00716E48" w:rsidRPr="00716E48">
        <w:rPr>
          <w:rFonts w:ascii="Times New Roman" w:hAnsi="Times New Roman" w:cs="Times New Roman" w:hint="eastAsia"/>
          <w:sz w:val="24"/>
        </w:rPr>
        <w:t>up-down trend</w:t>
      </w:r>
      <w:r w:rsidR="00716E48">
        <w:rPr>
          <w:rFonts w:ascii="Times New Roman" w:hAnsi="Times New Roman" w:cs="Times New Roman" w:hint="eastAsia"/>
          <w:sz w:val="24"/>
        </w:rPr>
        <w:t xml:space="preserve"> </w:t>
      </w:r>
      <w:r w:rsidR="009E3B0D">
        <w:rPr>
          <w:rFonts w:ascii="Times New Roman" w:hAnsi="Times New Roman" w:cs="Times New Roman" w:hint="eastAsia"/>
          <w:sz w:val="24"/>
        </w:rPr>
        <w:t>for Ca</w:t>
      </w:r>
      <w:r w:rsidR="009E3B0D" w:rsidRPr="00716E48">
        <w:rPr>
          <w:rFonts w:ascii="Times New Roman" w:hAnsi="Times New Roman" w:cs="Times New Roman" w:hint="eastAsia"/>
          <w:sz w:val="24"/>
          <w:vertAlign w:val="superscript"/>
        </w:rPr>
        <w:t>2+</w:t>
      </w:r>
      <w:r w:rsidR="00716E48">
        <w:rPr>
          <w:rFonts w:ascii="Times New Roman" w:hAnsi="Times New Roman" w:cs="Times New Roman" w:hint="eastAsia"/>
          <w:sz w:val="24"/>
        </w:rPr>
        <w:t xml:space="preserve">. </w:t>
      </w:r>
      <w:r w:rsidR="00E04BB2">
        <w:rPr>
          <w:rFonts w:ascii="Times New Roman" w:hAnsi="Times New Roman" w:cs="Times New Roman"/>
          <w:sz w:val="24"/>
        </w:rPr>
        <w:t>T</w:t>
      </w:r>
      <w:r w:rsidR="00E04BB2">
        <w:rPr>
          <w:rFonts w:ascii="Times New Roman" w:hAnsi="Times New Roman" w:cs="Times New Roman" w:hint="eastAsia"/>
          <w:sz w:val="24"/>
        </w:rPr>
        <w:t>o better quantif</w:t>
      </w:r>
      <w:r w:rsidR="00716E48">
        <w:rPr>
          <w:rFonts w:ascii="Times New Roman" w:hAnsi="Times New Roman" w:cs="Times New Roman" w:hint="eastAsia"/>
          <w:sz w:val="24"/>
        </w:rPr>
        <w:t>y</w:t>
      </w:r>
      <w:r w:rsidR="00E04BB2">
        <w:rPr>
          <w:rFonts w:ascii="Times New Roman" w:hAnsi="Times New Roman" w:cs="Times New Roman" w:hint="eastAsia"/>
          <w:sz w:val="24"/>
        </w:rPr>
        <w:t xml:space="preserve"> scaling, the ele</w:t>
      </w:r>
      <w:r w:rsidR="001908A8">
        <w:rPr>
          <w:rFonts w:ascii="Times New Roman" w:hAnsi="Times New Roman" w:cs="Times New Roman" w:hint="eastAsia"/>
          <w:sz w:val="24"/>
        </w:rPr>
        <w:t xml:space="preserve">ment loss of scaling </w:t>
      </w:r>
      <w:r w:rsidR="001908A8" w:rsidRPr="001908A8">
        <w:rPr>
          <w:rFonts w:ascii="Times New Roman" w:hAnsi="Times New Roman" w:cs="Times New Roman" w:hint="eastAsia"/>
          <w:sz w:val="24"/>
        </w:rPr>
        <w:t>precursor</w:t>
      </w:r>
      <w:r w:rsidR="001908A8">
        <w:rPr>
          <w:rFonts w:ascii="Times New Roman" w:hAnsi="Times New Roman" w:cs="Times New Roman" w:hint="eastAsia"/>
          <w:sz w:val="24"/>
        </w:rPr>
        <w:t xml:space="preserve">s </w:t>
      </w:r>
      <w:r w:rsidR="001908A8">
        <w:rPr>
          <w:rFonts w:ascii="Times New Roman" w:hAnsi="Times New Roman" w:cs="Times New Roman"/>
          <w:sz w:val="24"/>
        </w:rPr>
        <w:t>was</w:t>
      </w:r>
      <w:r w:rsidR="001908A8">
        <w:rPr>
          <w:rFonts w:ascii="Times New Roman" w:hAnsi="Times New Roman" w:cs="Times New Roman" w:hint="eastAsia"/>
          <w:sz w:val="24"/>
        </w:rPr>
        <w:t xml:space="preserve"> calculated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C20D41">
        <w:rPr>
          <w:rFonts w:ascii="Times New Roman" w:hAnsi="Times New Roman" w:cs="Times New Roman" w:hint="eastAsia"/>
          <w:b/>
          <w:bCs/>
          <w:sz w:val="24"/>
        </w:rPr>
        <w:t xml:space="preserve"> d, e</w:t>
      </w:r>
      <w:r w:rsidR="001908A8">
        <w:rPr>
          <w:rFonts w:ascii="Times New Roman" w:hAnsi="Times New Roman" w:cs="Times New Roman" w:hint="eastAsia"/>
          <w:sz w:val="24"/>
        </w:rPr>
        <w:t>)</w:t>
      </w:r>
      <w:r w:rsidR="00A75A2E">
        <w:rPr>
          <w:rFonts w:ascii="Times New Roman" w:hAnsi="Times New Roman" w:cs="Times New Roman" w:hint="eastAsia"/>
          <w:sz w:val="24"/>
        </w:rPr>
        <w:t xml:space="preserve">. After tests, the loss of Ca gradually increased to 40.56 mg </w:t>
      </w:r>
      <w:r w:rsidR="00A75A2E" w:rsidRPr="00DC5BD7">
        <w:rPr>
          <w:rFonts w:ascii="Times New Roman" w:hAnsi="Times New Roman" w:cs="Times New Roman" w:hint="eastAsia"/>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E576A9">
        <w:rPr>
          <w:rFonts w:ascii="Times New Roman" w:hAnsi="Times New Roman" w:cs="Times New Roman" w:hint="eastAsia"/>
          <w:b/>
          <w:bCs/>
          <w:sz w:val="24"/>
        </w:rPr>
        <w:t>3</w:t>
      </w:r>
      <w:r w:rsidR="00C138BC" w:rsidRPr="00DC5BD7">
        <w:rPr>
          <w:rFonts w:ascii="Times New Roman" w:hAnsi="Times New Roman" w:cs="Times New Roman" w:hint="eastAsia"/>
          <w:b/>
          <w:bCs/>
          <w:sz w:val="24"/>
        </w:rPr>
        <w:t xml:space="preserve"> d</w:t>
      </w:r>
      <w:r w:rsidR="00A75A2E">
        <w:rPr>
          <w:rFonts w:ascii="Times New Roman" w:hAnsi="Times New Roman" w:cs="Times New Roman" w:hint="eastAsia"/>
          <w:sz w:val="24"/>
        </w:rPr>
        <w:t xml:space="preserve">), corresponding to </w:t>
      </w:r>
      <w:r w:rsidR="00A75A2E" w:rsidRPr="004556C3">
        <w:rPr>
          <w:rFonts w:ascii="Times New Roman" w:hAnsi="Times New Roman" w:cs="Times New Roman"/>
          <w:sz w:val="24"/>
        </w:rPr>
        <w:t>14.15</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reduction ratio (</w:t>
      </w:r>
      <w:r w:rsidR="00A75A2E" w:rsidRPr="00DC5BD7">
        <w:rPr>
          <w:rFonts w:ascii="Times New Roman" w:hAnsi="Times New Roman" w:cs="Times New Roman"/>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E576A9">
        <w:rPr>
          <w:rFonts w:ascii="Times New Roman" w:hAnsi="Times New Roman" w:cs="Times New Roman" w:hint="eastAsia"/>
          <w:b/>
          <w:bCs/>
          <w:sz w:val="24"/>
        </w:rPr>
        <w:t>3</w:t>
      </w:r>
      <w:r w:rsidR="00C138BC" w:rsidRPr="00DC5BD7">
        <w:rPr>
          <w:rFonts w:ascii="Times New Roman" w:hAnsi="Times New Roman" w:cs="Times New Roman" w:hint="eastAsia"/>
          <w:b/>
          <w:bCs/>
          <w:sz w:val="24"/>
        </w:rPr>
        <w:t xml:space="preserve"> </w:t>
      </w:r>
      <w:r w:rsidR="00DC5BD7">
        <w:rPr>
          <w:rFonts w:ascii="Times New Roman" w:hAnsi="Times New Roman" w:cs="Times New Roman" w:hint="eastAsia"/>
          <w:b/>
          <w:bCs/>
          <w:sz w:val="24"/>
        </w:rPr>
        <w:t>e</w:t>
      </w:r>
      <w:r w:rsidR="00A75A2E">
        <w:rPr>
          <w:rFonts w:ascii="Times New Roman" w:hAnsi="Times New Roman" w:cs="Times New Roman" w:hint="eastAsia"/>
          <w:sz w:val="24"/>
        </w:rPr>
        <w:t xml:space="preserve">). Similarly, the loss of Mg started as soon as the experiment began and reached 294.55 mg and reduction ratio of </w:t>
      </w:r>
      <w:r w:rsidR="00A75A2E" w:rsidRPr="004556C3">
        <w:rPr>
          <w:rFonts w:ascii="Times New Roman" w:hAnsi="Times New Roman" w:cs="Times New Roman"/>
          <w:sz w:val="24"/>
        </w:rPr>
        <w:t>28.23</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at the end</w:t>
      </w:r>
      <w:r w:rsidR="00DC5BD7">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DC5BD7" w:rsidRPr="00DC5BD7">
        <w:rPr>
          <w:rFonts w:ascii="Times New Roman" w:hAnsi="Times New Roman" w:cs="Times New Roman" w:hint="eastAsia"/>
          <w:b/>
          <w:bCs/>
          <w:sz w:val="24"/>
        </w:rPr>
        <w:t xml:space="preserve"> d, e</w:t>
      </w:r>
      <w:r w:rsidR="00DC5BD7">
        <w:rPr>
          <w:rFonts w:ascii="Times New Roman" w:hAnsi="Times New Roman" w:cs="Times New Roman" w:hint="eastAsia"/>
          <w:sz w:val="24"/>
        </w:rPr>
        <w:t>)</w:t>
      </w:r>
      <w:r w:rsidR="00A75A2E">
        <w:rPr>
          <w:rFonts w:ascii="Times New Roman" w:hAnsi="Times New Roman" w:cs="Times New Roman" w:hint="eastAsia"/>
          <w:sz w:val="24"/>
        </w:rPr>
        <w:t xml:space="preserve">. Finally, the total scaling increased to </w:t>
      </w:r>
      <w:r w:rsidR="00A75A2E" w:rsidRPr="004556C3">
        <w:rPr>
          <w:rFonts w:ascii="Times New Roman" w:hAnsi="Times New Roman" w:cs="Times New Roman"/>
          <w:sz w:val="24"/>
        </w:rPr>
        <w:t>335.11</w:t>
      </w:r>
      <w:r w:rsidR="00A75A2E" w:rsidRPr="006D017C">
        <w:rPr>
          <w:rFonts w:ascii="Times New Roman" w:hAnsi="Times New Roman" w:cs="Times New Roman"/>
          <w:sz w:val="24"/>
        </w:rPr>
        <w:t xml:space="preserve"> mg</w:t>
      </w:r>
      <w:r w:rsidR="00A75A2E">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DC5BD7">
        <w:rPr>
          <w:rFonts w:ascii="Times New Roman" w:hAnsi="Times New Roman" w:cs="Times New Roman" w:hint="eastAsia"/>
          <w:b/>
          <w:bCs/>
          <w:sz w:val="24"/>
        </w:rPr>
        <w:t xml:space="preserve"> d</w:t>
      </w:r>
      <w:r w:rsidR="00A75A2E">
        <w:rPr>
          <w:rFonts w:ascii="Times New Roman" w:hAnsi="Times New Roman" w:cs="Times New Roman" w:hint="eastAsia"/>
          <w:sz w:val="24"/>
        </w:rPr>
        <w:t>).</w:t>
      </w:r>
      <w:r w:rsidR="009E2125" w:rsidRPr="009E2125">
        <w:rPr>
          <w:rFonts w:ascii="Times New Roman" w:hAnsi="Times New Roman" w:cs="Times New Roman" w:hint="eastAsia"/>
          <w:sz w:val="24"/>
        </w:rPr>
        <w:t xml:space="preserve"> </w:t>
      </w:r>
    </w:p>
    <w:p w14:paraId="33C03FCD" w14:textId="6DBA4E95" w:rsidR="0087242C" w:rsidRDefault="002554C6" w:rsidP="00A30DDE">
      <w:pPr>
        <w:spacing w:line="480" w:lineRule="auto"/>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 xml:space="preserve">he loss can be </w:t>
      </w:r>
      <w:r>
        <w:rPr>
          <w:rFonts w:ascii="Times New Roman" w:hAnsi="Times New Roman" w:cs="Times New Roman"/>
          <w:sz w:val="24"/>
        </w:rPr>
        <w:t>explained</w:t>
      </w:r>
      <w:r>
        <w:rPr>
          <w:rFonts w:ascii="Times New Roman" w:hAnsi="Times New Roman" w:cs="Times New Roman" w:hint="eastAsia"/>
          <w:sz w:val="24"/>
        </w:rPr>
        <w:t xml:space="preserve"> by the following reactions:</w:t>
      </w:r>
    </w:p>
    <w:p w14:paraId="715C64D3" w14:textId="77777777" w:rsidR="0087242C" w:rsidRPr="00C16271"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sz w:val="24"/>
                    </w:rPr>
                    <m:t>Mg</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→Mg</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4</m:t>
                  </m:r>
                </m:e>
              </m:d>
            </m:e>
          </m:eqArr>
        </m:oMath>
      </m:oMathPara>
    </w:p>
    <w:p w14:paraId="0094EC31" w14:textId="77777777" w:rsidR="0087242C" w:rsidRPr="00C16271"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→Ca</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5</m:t>
                  </m:r>
                </m:e>
              </m:d>
            </m:e>
          </m:eqArr>
        </m:oMath>
      </m:oMathPara>
    </w:p>
    <w:p w14:paraId="6C35B8E3" w14:textId="77777777" w:rsidR="0087242C"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HC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e>
                <m:sup>
                  <m:r>
                    <w:rPr>
                      <w:rFonts w:ascii="Cambria Math" w:hAnsi="Cambria Math" w:cs="Times New Roman"/>
                      <w:sz w:val="24"/>
                    </w:rPr>
                    <m:t>-</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→CaC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6</m:t>
                  </m:r>
                </m:e>
              </m:d>
            </m:e>
          </m:eqArr>
        </m:oMath>
      </m:oMathPara>
    </w:p>
    <w:p w14:paraId="475A2147" w14:textId="3C097B4C" w:rsidR="0087242C" w:rsidRPr="00BF19AD" w:rsidRDefault="00DA7F64" w:rsidP="00A30DDE">
      <w:pPr>
        <w:spacing w:line="480" w:lineRule="auto"/>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he low concentration of OH</w:t>
      </w:r>
      <w:r w:rsidR="00DC5BD7" w:rsidRPr="00DC5BD7">
        <w:rPr>
          <w:rFonts w:ascii="Times New Roman" w:hAnsi="Times New Roman" w:cs="Times New Roman" w:hint="eastAsia"/>
          <w:sz w:val="24"/>
          <w:vertAlign w:val="superscript"/>
        </w:rPr>
        <w:t>-</w:t>
      </w:r>
      <w:r>
        <w:rPr>
          <w:rFonts w:ascii="Times New Roman" w:hAnsi="Times New Roman" w:cs="Times New Roman" w:hint="eastAsia"/>
          <w:sz w:val="24"/>
        </w:rPr>
        <w:t xml:space="preserve"> and divalent cations in the </w:t>
      </w:r>
      <w:r w:rsidR="0094208B">
        <w:rPr>
          <w:rFonts w:ascii="Times New Roman" w:hAnsi="Times New Roman" w:cs="Times New Roman" w:hint="eastAsia"/>
          <w:sz w:val="24"/>
        </w:rPr>
        <w:t>AC</w:t>
      </w:r>
      <w:r>
        <w:rPr>
          <w:rFonts w:ascii="Times New Roman" w:hAnsi="Times New Roman" w:cs="Times New Roman" w:hint="eastAsia"/>
          <w:sz w:val="24"/>
        </w:rPr>
        <w:t xml:space="preserve"> (</w:t>
      </w:r>
      <w:r w:rsidR="00214236" w:rsidRPr="00214236">
        <w:rPr>
          <w:rFonts w:ascii="Times New Roman" w:hAnsi="Times New Roman" w:cs="Times New Roman" w:hint="eastAsia"/>
          <w:b/>
          <w:bCs/>
          <w:sz w:val="24"/>
        </w:rPr>
        <w:t xml:space="preserve">Figure </w:t>
      </w:r>
      <w:r w:rsidR="00E7321D">
        <w:rPr>
          <w:rFonts w:ascii="Times New Roman" w:hAnsi="Times New Roman" w:cs="Times New Roman" w:hint="eastAsia"/>
          <w:b/>
          <w:bCs/>
          <w:sz w:val="24"/>
        </w:rPr>
        <w:t>S11</w:t>
      </w:r>
      <w:r w:rsidRPr="00214236">
        <w:rPr>
          <w:rFonts w:ascii="Times New Roman" w:hAnsi="Times New Roman" w:cs="Times New Roman" w:hint="eastAsia"/>
          <w:b/>
          <w:bCs/>
          <w:sz w:val="24"/>
        </w:rPr>
        <w:t xml:space="preserve">a and </w:t>
      </w:r>
      <w:r w:rsidR="00E576A9">
        <w:rPr>
          <w:rFonts w:ascii="Times New Roman" w:hAnsi="Times New Roman" w:cs="Times New Roman" w:hint="eastAsia"/>
          <w:b/>
          <w:bCs/>
          <w:sz w:val="24"/>
        </w:rPr>
        <w:t>3</w:t>
      </w:r>
      <w:r w:rsidRPr="00214236">
        <w:rPr>
          <w:rFonts w:ascii="Times New Roman" w:hAnsi="Times New Roman" w:cs="Times New Roman" w:hint="eastAsia"/>
          <w:b/>
          <w:bCs/>
          <w:sz w:val="24"/>
        </w:rPr>
        <w:t>a</w:t>
      </w:r>
      <w:r>
        <w:rPr>
          <w:rFonts w:ascii="Times New Roman" w:hAnsi="Times New Roman" w:cs="Times New Roman" w:hint="eastAsia"/>
          <w:sz w:val="24"/>
        </w:rPr>
        <w:t xml:space="preserve">) </w:t>
      </w:r>
      <w:r w:rsidR="00BB3D6B">
        <w:rPr>
          <w:rFonts w:ascii="Times New Roman" w:hAnsi="Times New Roman" w:cs="Times New Roman" w:hint="eastAsia"/>
          <w:sz w:val="24"/>
        </w:rPr>
        <w:t xml:space="preserve">explained the clean AEM </w:t>
      </w:r>
      <w:r w:rsidR="00BB3D6B">
        <w:rPr>
          <w:rFonts w:ascii="Times New Roman" w:hAnsi="Times New Roman" w:cs="Times New Roman"/>
          <w:sz w:val="24"/>
        </w:rPr>
        <w:t>membrane</w:t>
      </w:r>
      <w:r w:rsidR="00BB3D6B">
        <w:rPr>
          <w:rFonts w:ascii="Times New Roman" w:hAnsi="Times New Roman" w:cs="Times New Roman" w:hint="eastAsia"/>
          <w:sz w:val="24"/>
        </w:rPr>
        <w:t xml:space="preserve"> surface after BMED using SWB (</w:t>
      </w:r>
      <w:r w:rsidR="00727927">
        <w:rPr>
          <w:rFonts w:ascii="Times New Roman" w:hAnsi="Times New Roman" w:cs="Times New Roman" w:hint="eastAsia"/>
          <w:b/>
          <w:bCs/>
          <w:sz w:val="24"/>
        </w:rPr>
        <w:t>Figure 1</w:t>
      </w:r>
      <w:r w:rsidR="0094208B" w:rsidRPr="00214236">
        <w:rPr>
          <w:rFonts w:ascii="Times New Roman" w:hAnsi="Times New Roman" w:cs="Times New Roman" w:hint="eastAsia"/>
          <w:b/>
          <w:bCs/>
          <w:sz w:val="24"/>
        </w:rPr>
        <w:t xml:space="preserve"> </w:t>
      </w:r>
      <w:r w:rsidR="00AD1266" w:rsidRPr="00214236">
        <w:rPr>
          <w:rFonts w:ascii="Times New Roman" w:hAnsi="Times New Roman" w:cs="Times New Roman" w:hint="eastAsia"/>
          <w:b/>
          <w:bCs/>
          <w:sz w:val="24"/>
        </w:rPr>
        <w:t>a2-a6</w:t>
      </w:r>
      <w:r w:rsidR="00AD1266">
        <w:rPr>
          <w:rFonts w:ascii="Times New Roman" w:hAnsi="Times New Roman" w:cs="Times New Roman" w:hint="eastAsia"/>
          <w:sz w:val="24"/>
        </w:rPr>
        <w:t>)</w:t>
      </w:r>
      <w:r w:rsidR="00BB3D6B">
        <w:rPr>
          <w:rFonts w:ascii="Times New Roman" w:hAnsi="Times New Roman" w:cs="Times New Roman" w:hint="eastAsia"/>
          <w:sz w:val="24"/>
        </w:rPr>
        <w:t xml:space="preserve">. </w:t>
      </w:r>
      <w:r w:rsidR="00766963">
        <w:rPr>
          <w:rFonts w:ascii="Times New Roman" w:hAnsi="Times New Roman" w:cs="Times New Roman"/>
          <w:sz w:val="24"/>
        </w:rPr>
        <w:t>S</w:t>
      </w:r>
      <w:r w:rsidR="00766963">
        <w:rPr>
          <w:rFonts w:ascii="Times New Roman" w:hAnsi="Times New Roman" w:cs="Times New Roman" w:hint="eastAsia"/>
          <w:sz w:val="24"/>
        </w:rPr>
        <w:t>ince</w:t>
      </w:r>
      <w:r w:rsidR="00140301">
        <w:rPr>
          <w:rFonts w:ascii="Times New Roman" w:hAnsi="Times New Roman" w:cs="Times New Roman" w:hint="eastAsia"/>
          <w:sz w:val="24"/>
        </w:rPr>
        <w:t xml:space="preserve"> the </w:t>
      </w:r>
      <w:r w:rsidR="00140301">
        <w:rPr>
          <w:rFonts w:ascii="Times New Roman" w:hAnsi="Times New Roman" w:cs="Times New Roman"/>
          <w:sz w:val="24"/>
        </w:rPr>
        <w:t>concentration</w:t>
      </w:r>
      <w:r w:rsidR="00140301">
        <w:rPr>
          <w:rFonts w:ascii="Times New Roman" w:hAnsi="Times New Roman" w:cs="Times New Roman" w:hint="eastAsia"/>
          <w:sz w:val="24"/>
        </w:rPr>
        <w:t xml:space="preserve"> of </w:t>
      </w:r>
      <w:r w:rsidR="0094208B">
        <w:rPr>
          <w:rFonts w:ascii="Times New Roman" w:hAnsi="Times New Roman" w:cs="Times New Roman" w:hint="eastAsia"/>
          <w:sz w:val="24"/>
        </w:rPr>
        <w:t>OH</w:t>
      </w:r>
      <w:r w:rsidR="0094208B" w:rsidRPr="00DC5BD7">
        <w:rPr>
          <w:rFonts w:ascii="Times New Roman" w:hAnsi="Times New Roman" w:cs="Times New Roman" w:hint="eastAsia"/>
          <w:sz w:val="24"/>
          <w:vertAlign w:val="superscript"/>
        </w:rPr>
        <w:t>-</w:t>
      </w:r>
      <w:r w:rsidR="00766963">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766963">
        <w:rPr>
          <w:rFonts w:ascii="Times New Roman" w:hAnsi="Times New Roman" w:cs="Times New Roman" w:hint="eastAsia"/>
          <w:sz w:val="24"/>
        </w:rPr>
        <w:t xml:space="preserve"> was high, </w:t>
      </w:r>
      <w:r w:rsidR="009C6933">
        <w:rPr>
          <w:rFonts w:ascii="Times New Roman" w:hAnsi="Times New Roman" w:cs="Times New Roman" w:hint="eastAsia"/>
          <w:sz w:val="24"/>
        </w:rPr>
        <w:t xml:space="preserve">the concentration of </w:t>
      </w:r>
      <w:r w:rsidR="00140301">
        <w:rPr>
          <w:rFonts w:ascii="Times New Roman" w:hAnsi="Times New Roman" w:cs="Times New Roman" w:hint="eastAsia"/>
          <w:sz w:val="24"/>
        </w:rPr>
        <w:t>Mg</w:t>
      </w:r>
      <w:r w:rsidR="009C6933">
        <w:rPr>
          <w:rFonts w:ascii="Times New Roman" w:hAnsi="Times New Roman" w:cs="Times New Roman" w:hint="eastAsia"/>
          <w:sz w:val="24"/>
          <w:vertAlign w:val="superscript"/>
        </w:rPr>
        <w:t>2+</w:t>
      </w:r>
      <w:r w:rsidR="00140301">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140301">
        <w:rPr>
          <w:rFonts w:ascii="Times New Roman" w:hAnsi="Times New Roman" w:cs="Times New Roman" w:hint="eastAsia"/>
          <w:sz w:val="24"/>
        </w:rPr>
        <w:t xml:space="preserve"> </w:t>
      </w:r>
      <w:r w:rsidR="00766963">
        <w:rPr>
          <w:rFonts w:ascii="Times New Roman" w:hAnsi="Times New Roman" w:cs="Times New Roman" w:hint="eastAsia"/>
          <w:sz w:val="24"/>
        </w:rPr>
        <w:t>kept in</w:t>
      </w:r>
      <w:r w:rsidR="00140301">
        <w:rPr>
          <w:rFonts w:ascii="Times New Roman" w:hAnsi="Times New Roman" w:cs="Times New Roman" w:hint="eastAsia"/>
          <w:sz w:val="24"/>
        </w:rPr>
        <w:t xml:space="preserve"> </w:t>
      </w:r>
      <w:r w:rsidR="00043D7E">
        <w:rPr>
          <w:rFonts w:ascii="Times New Roman" w:hAnsi="Times New Roman" w:cs="Times New Roman"/>
          <w:sz w:val="24"/>
        </w:rPr>
        <w:t>relatively</w:t>
      </w:r>
      <w:r w:rsidR="00140301">
        <w:rPr>
          <w:rFonts w:ascii="Times New Roman" w:hAnsi="Times New Roman" w:cs="Times New Roman" w:hint="eastAsia"/>
          <w:sz w:val="24"/>
        </w:rPr>
        <w:t xml:space="preserve"> low</w:t>
      </w:r>
      <w:r w:rsidR="00766963">
        <w:rPr>
          <w:rFonts w:ascii="Times New Roman" w:hAnsi="Times New Roman" w:cs="Times New Roman" w:hint="eastAsia"/>
          <w:sz w:val="24"/>
        </w:rPr>
        <w:t xml:space="preserve"> range</w:t>
      </w:r>
      <w:r w:rsidR="0094208B">
        <w:rPr>
          <w:rFonts w:ascii="Times New Roman" w:hAnsi="Times New Roman" w:cs="Times New Roman" w:hint="eastAsia"/>
          <w:sz w:val="24"/>
        </w:rPr>
        <w:t xml:space="preserve"> due to</w:t>
      </w:r>
      <w:r w:rsidR="00801BB5">
        <w:rPr>
          <w:rFonts w:ascii="Times New Roman" w:hAnsi="Times New Roman" w:cs="Times New Roman" w:hint="eastAsia"/>
          <w:sz w:val="24"/>
        </w:rPr>
        <w:t xml:space="preserve"> </w:t>
      </w:r>
      <w:r w:rsidR="00801BB5" w:rsidRPr="00BB23EB">
        <w:rPr>
          <w:rFonts w:ascii="Times New Roman" w:hAnsi="Times New Roman" w:cs="Times New Roman" w:hint="eastAsia"/>
          <w:b/>
          <w:bCs/>
          <w:sz w:val="24"/>
        </w:rPr>
        <w:t>Eq.</w:t>
      </w:r>
      <w:r w:rsidR="00BB23EB">
        <w:rPr>
          <w:rFonts w:ascii="Times New Roman" w:hAnsi="Times New Roman" w:cs="Times New Roman" w:hint="eastAsia"/>
          <w:b/>
          <w:bCs/>
          <w:sz w:val="24"/>
        </w:rPr>
        <w:t xml:space="preserve"> </w:t>
      </w:r>
      <w:r w:rsidR="00801BB5" w:rsidRPr="00BB23EB">
        <w:rPr>
          <w:rFonts w:ascii="Times New Roman" w:hAnsi="Times New Roman" w:cs="Times New Roman" w:hint="eastAsia"/>
          <w:b/>
          <w:bCs/>
          <w:sz w:val="24"/>
        </w:rPr>
        <w:t>4</w:t>
      </w:r>
      <w:r w:rsidR="00766963">
        <w:rPr>
          <w:rFonts w:ascii="Times New Roman" w:hAnsi="Times New Roman" w:cs="Times New Roman" w:hint="eastAsia"/>
          <w:sz w:val="24"/>
        </w:rPr>
        <w:t>.</w:t>
      </w:r>
      <w:r>
        <w:rPr>
          <w:rFonts w:ascii="Times New Roman" w:hAnsi="Times New Roman" w:cs="Times New Roman" w:hint="eastAsia"/>
          <w:sz w:val="24"/>
        </w:rPr>
        <w:t xml:space="preserve"> </w:t>
      </w:r>
      <w:r w:rsidR="009C6933">
        <w:rPr>
          <w:rFonts w:ascii="Times New Roman" w:hAnsi="Times New Roman" w:cs="Times New Roman" w:hint="eastAsia"/>
          <w:sz w:val="24"/>
        </w:rPr>
        <w:t>However, t</w:t>
      </w:r>
      <w:r w:rsidR="00043D7E">
        <w:rPr>
          <w:rFonts w:ascii="Times New Roman" w:hAnsi="Times New Roman" w:cs="Times New Roman" w:hint="eastAsia"/>
          <w:sz w:val="24"/>
        </w:rPr>
        <w:t xml:space="preserve">he concentration </w:t>
      </w:r>
      <w:r w:rsidR="009C6933">
        <w:rPr>
          <w:rFonts w:ascii="Times New Roman" w:hAnsi="Times New Roman" w:cs="Times New Roman" w:hint="eastAsia"/>
          <w:sz w:val="24"/>
        </w:rPr>
        <w:t>of Ca</w:t>
      </w:r>
      <w:r w:rsidR="009C6933">
        <w:rPr>
          <w:rFonts w:ascii="Times New Roman" w:hAnsi="Times New Roman" w:cs="Times New Roman" w:hint="eastAsia"/>
          <w:sz w:val="24"/>
          <w:vertAlign w:val="superscript"/>
        </w:rPr>
        <w:t>2+</w:t>
      </w:r>
      <w:r w:rsidR="009C6933">
        <w:rPr>
          <w:rFonts w:ascii="Times New Roman" w:hAnsi="Times New Roman" w:cs="Times New Roman" w:hint="eastAsia"/>
          <w:sz w:val="24"/>
        </w:rPr>
        <w:t xml:space="preserve"> initially incre</w:t>
      </w:r>
      <w:r w:rsidR="00AA7ACA">
        <w:rPr>
          <w:rFonts w:ascii="Times New Roman" w:hAnsi="Times New Roman" w:cs="Times New Roman" w:hint="eastAsia"/>
          <w:sz w:val="24"/>
        </w:rPr>
        <w:t xml:space="preserve">ased to </w:t>
      </w:r>
      <w:r w:rsidR="006B7541">
        <w:rPr>
          <w:rFonts w:ascii="Times New Roman" w:hAnsi="Times New Roman" w:cs="Times New Roman" w:hint="eastAsia"/>
          <w:sz w:val="24"/>
        </w:rPr>
        <w:t xml:space="preserve">49.95 </w:t>
      </w:r>
      <w:r w:rsidR="00AA7ACA">
        <w:rPr>
          <w:rFonts w:ascii="Times New Roman" w:hAnsi="Times New Roman" w:cs="Times New Roman" w:hint="eastAsia"/>
          <w:sz w:val="24"/>
        </w:rPr>
        <w:t xml:space="preserve">ppm </w:t>
      </w:r>
      <w:r w:rsidR="00214236">
        <w:rPr>
          <w:rFonts w:ascii="Times New Roman" w:hAnsi="Times New Roman" w:cs="Times New Roman"/>
          <w:sz w:val="24"/>
        </w:rPr>
        <w:t>in</w:t>
      </w:r>
      <w:r w:rsidR="006B7541">
        <w:rPr>
          <w:rFonts w:ascii="Times New Roman" w:hAnsi="Times New Roman" w:cs="Times New Roman" w:hint="eastAsia"/>
          <w:sz w:val="24"/>
        </w:rPr>
        <w:t xml:space="preserve"> </w:t>
      </w:r>
      <w:r w:rsidR="006B7541" w:rsidRPr="00214236">
        <w:rPr>
          <w:rFonts w:ascii="Times New Roman" w:hAnsi="Times New Roman" w:cs="Times New Roman"/>
          <w:sz w:val="24"/>
        </w:rPr>
        <w:t>4 hours</w:t>
      </w:r>
      <w:r w:rsidR="006B7541">
        <w:rPr>
          <w:rFonts w:ascii="Times New Roman" w:hAnsi="Times New Roman" w:cs="Times New Roman" w:hint="eastAsia"/>
          <w:sz w:val="24"/>
        </w:rPr>
        <w:t xml:space="preserve"> </w:t>
      </w:r>
      <w:r w:rsidR="00AA7ACA">
        <w:rPr>
          <w:rFonts w:ascii="Times New Roman" w:hAnsi="Times New Roman" w:cs="Times New Roman" w:hint="eastAsia"/>
          <w:sz w:val="24"/>
        </w:rPr>
        <w:t xml:space="preserve">and then decreased to </w:t>
      </w:r>
      <w:r w:rsidR="006B7541">
        <w:rPr>
          <w:rFonts w:ascii="Times New Roman" w:hAnsi="Times New Roman" w:cs="Times New Roman" w:hint="eastAsia"/>
          <w:sz w:val="24"/>
        </w:rPr>
        <w:t>15.53 ppm at the end</w:t>
      </w:r>
      <w:r w:rsidR="001E1B9D">
        <w:rPr>
          <w:rFonts w:ascii="Times New Roman" w:hAnsi="Times New Roman" w:cs="Times New Roman" w:hint="eastAsia"/>
          <w:sz w:val="24"/>
        </w:rPr>
        <w:t>, suggesting more severe scaling</w:t>
      </w:r>
      <w:r w:rsidR="005735B4">
        <w:rPr>
          <w:rFonts w:ascii="Times New Roman" w:hAnsi="Times New Roman" w:cs="Times New Roman" w:hint="eastAsia"/>
          <w:sz w:val="24"/>
        </w:rPr>
        <w:t xml:space="preserve"> of Ca(OH)</w:t>
      </w:r>
      <w:r w:rsidR="005735B4" w:rsidRPr="005735B4">
        <w:rPr>
          <w:rFonts w:ascii="Times New Roman" w:hAnsi="Times New Roman" w:cs="Times New Roman" w:hint="eastAsia"/>
          <w:sz w:val="24"/>
          <w:vertAlign w:val="subscript"/>
        </w:rPr>
        <w:t>2</w:t>
      </w:r>
      <w:r w:rsidR="005735B4">
        <w:rPr>
          <w:rFonts w:ascii="Times New Roman" w:hAnsi="Times New Roman" w:cs="Times New Roman" w:hint="eastAsia"/>
          <w:sz w:val="24"/>
        </w:rPr>
        <w:t xml:space="preserve"> through </w:t>
      </w:r>
      <w:r w:rsidR="005735B4" w:rsidRPr="00BB23EB">
        <w:rPr>
          <w:rFonts w:ascii="Times New Roman" w:hAnsi="Times New Roman" w:cs="Times New Roman" w:hint="eastAsia"/>
          <w:b/>
          <w:bCs/>
          <w:sz w:val="24"/>
        </w:rPr>
        <w:t>Eq. 5</w:t>
      </w:r>
      <w:r w:rsidR="006B7541">
        <w:rPr>
          <w:rFonts w:ascii="Times New Roman" w:hAnsi="Times New Roman" w:cs="Times New Roman" w:hint="eastAsia"/>
          <w:sz w:val="24"/>
        </w:rPr>
        <w:t>.</w:t>
      </w:r>
      <w:r w:rsidR="009C6933">
        <w:rPr>
          <w:rFonts w:ascii="Times New Roman" w:hAnsi="Times New Roman" w:cs="Times New Roman" w:hint="eastAsia"/>
          <w:sz w:val="24"/>
        </w:rPr>
        <w:t xml:space="preserve"> </w:t>
      </w:r>
      <w:r w:rsidR="00AD1266">
        <w:rPr>
          <w:rFonts w:ascii="Times New Roman" w:hAnsi="Times New Roman" w:cs="Times New Roman" w:hint="eastAsia"/>
          <w:sz w:val="24"/>
        </w:rPr>
        <w:t xml:space="preserve">Similarly, </w:t>
      </w:r>
      <w:r w:rsidR="00727756" w:rsidRPr="00BB23EB">
        <w:rPr>
          <w:rFonts w:ascii="Times New Roman" w:hAnsi="Times New Roman" w:cs="Times New Roman" w:hint="eastAsia"/>
          <w:b/>
          <w:bCs/>
          <w:sz w:val="24"/>
        </w:rPr>
        <w:t>Eq. 4-6</w:t>
      </w:r>
      <w:r w:rsidR="00727756">
        <w:rPr>
          <w:rFonts w:ascii="Times New Roman" w:hAnsi="Times New Roman" w:cs="Times New Roman" w:hint="eastAsia"/>
          <w:sz w:val="24"/>
        </w:rPr>
        <w:t xml:space="preserve"> occurred in the SC because </w:t>
      </w:r>
      <w:r w:rsidR="00BB23EB">
        <w:rPr>
          <w:rFonts w:ascii="Times New Roman" w:hAnsi="Times New Roman" w:cs="Times New Roman" w:hint="eastAsia"/>
          <w:sz w:val="24"/>
        </w:rPr>
        <w:t>of th</w:t>
      </w:r>
      <w:r w:rsidR="00727756">
        <w:rPr>
          <w:rFonts w:ascii="Times New Roman" w:hAnsi="Times New Roman" w:cs="Times New Roman" w:hint="eastAsia"/>
          <w:sz w:val="24"/>
        </w:rPr>
        <w:t>e high</w:t>
      </w:r>
      <w:r w:rsidR="00BB23EB">
        <w:rPr>
          <w:rFonts w:ascii="Times New Roman" w:hAnsi="Times New Roman" w:cs="Times New Roman" w:hint="eastAsia"/>
          <w:sz w:val="24"/>
        </w:rPr>
        <w:t xml:space="preserve"> concentration of </w:t>
      </w:r>
      <w:r w:rsidR="00E7321D">
        <w:rPr>
          <w:rFonts w:ascii="Times New Roman" w:hAnsi="Times New Roman" w:cs="Times New Roman" w:hint="eastAsia"/>
          <w:sz w:val="24"/>
        </w:rPr>
        <w:t>divalent cations</w:t>
      </w:r>
      <w:r w:rsidR="00BB23EB">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3</w:t>
      </w:r>
      <w:r w:rsidR="00BB23EB" w:rsidRPr="00BB23EB">
        <w:rPr>
          <w:rFonts w:ascii="Times New Roman" w:hAnsi="Times New Roman" w:cs="Times New Roman" w:hint="eastAsia"/>
          <w:b/>
          <w:bCs/>
          <w:sz w:val="24"/>
        </w:rPr>
        <w:t xml:space="preserve"> c</w:t>
      </w:r>
      <w:r w:rsidR="00BB23EB">
        <w:rPr>
          <w:rFonts w:ascii="Times New Roman" w:hAnsi="Times New Roman" w:cs="Times New Roman" w:hint="eastAsia"/>
          <w:sz w:val="24"/>
        </w:rPr>
        <w:t>) and gradually increased pH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2</w:t>
      </w:r>
      <w:r w:rsidR="00BB23EB" w:rsidRPr="00BB23EB">
        <w:rPr>
          <w:rFonts w:ascii="Times New Roman" w:hAnsi="Times New Roman" w:cs="Times New Roman" w:hint="eastAsia"/>
          <w:b/>
          <w:bCs/>
          <w:sz w:val="24"/>
        </w:rPr>
        <w:t xml:space="preserve"> c</w:t>
      </w:r>
      <w:r w:rsidR="00BB23EB">
        <w:rPr>
          <w:rFonts w:ascii="Times New Roman" w:hAnsi="Times New Roman" w:cs="Times New Roman" w:hint="eastAsia"/>
          <w:sz w:val="24"/>
        </w:rPr>
        <w:t>). T</w:t>
      </w:r>
      <w:r w:rsidR="009E2125">
        <w:rPr>
          <w:rFonts w:ascii="Times New Roman" w:hAnsi="Times New Roman" w:cs="Times New Roman" w:hint="eastAsia"/>
          <w:sz w:val="24"/>
        </w:rPr>
        <w:t xml:space="preserve">he pH of SWB reached 9 at </w:t>
      </w:r>
      <w:r w:rsidR="009E2125" w:rsidRPr="00214236">
        <w:rPr>
          <w:rFonts w:ascii="Times New Roman" w:hAnsi="Times New Roman" w:cs="Times New Roman" w:hint="eastAsia"/>
          <w:sz w:val="24"/>
        </w:rPr>
        <w:t xml:space="preserve">4 </w:t>
      </w:r>
      <w:r w:rsidR="009E2125" w:rsidRPr="00214236">
        <w:rPr>
          <w:rFonts w:ascii="Times New Roman" w:hAnsi="Times New Roman" w:cs="Times New Roman"/>
          <w:sz w:val="24"/>
        </w:rPr>
        <w:t>hours</w:t>
      </w:r>
      <w:r w:rsidR="009E2125">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2</w:t>
      </w:r>
      <w:r w:rsidR="00214236" w:rsidRPr="00214236">
        <w:rPr>
          <w:rFonts w:ascii="Times New Roman" w:hAnsi="Times New Roman" w:cs="Times New Roman" w:hint="eastAsia"/>
          <w:b/>
          <w:bCs/>
          <w:sz w:val="24"/>
        </w:rPr>
        <w:t xml:space="preserve"> </w:t>
      </w:r>
      <w:r w:rsidR="009E2125" w:rsidRPr="00214236">
        <w:rPr>
          <w:rFonts w:ascii="Times New Roman" w:hAnsi="Times New Roman" w:cs="Times New Roman" w:hint="eastAsia"/>
          <w:b/>
          <w:bCs/>
          <w:sz w:val="24"/>
        </w:rPr>
        <w:t>c</w:t>
      </w:r>
      <w:r w:rsidR="009E2125">
        <w:rPr>
          <w:rFonts w:ascii="Times New Roman" w:hAnsi="Times New Roman" w:cs="Times New Roman" w:hint="eastAsia"/>
          <w:sz w:val="24"/>
        </w:rPr>
        <w:t xml:space="preserve">), and the </w:t>
      </w:r>
      <w:r w:rsidR="009E2125">
        <w:rPr>
          <w:rFonts w:ascii="Times New Roman" w:hAnsi="Times New Roman" w:cs="Times New Roman"/>
          <w:sz w:val="24"/>
        </w:rPr>
        <w:t>concentration</w:t>
      </w:r>
      <w:r w:rsidR="009E2125">
        <w:rPr>
          <w:rFonts w:ascii="Times New Roman" w:hAnsi="Times New Roman" w:cs="Times New Roman" w:hint="eastAsia"/>
          <w:sz w:val="24"/>
        </w:rPr>
        <w:t xml:space="preserve"> of Mg exhibited a steeper decrease at the same time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 xml:space="preserve">3 </w:t>
      </w:r>
      <w:r w:rsidR="0001561E" w:rsidRPr="00214236">
        <w:rPr>
          <w:rFonts w:ascii="Times New Roman" w:hAnsi="Times New Roman" w:cs="Times New Roman" w:hint="eastAsia"/>
          <w:b/>
          <w:bCs/>
          <w:sz w:val="24"/>
        </w:rPr>
        <w:t>c</w:t>
      </w:r>
      <w:r w:rsidR="009E2125">
        <w:rPr>
          <w:rFonts w:ascii="Times New Roman" w:hAnsi="Times New Roman" w:cs="Times New Roman" w:hint="eastAsia"/>
          <w:sz w:val="24"/>
        </w:rPr>
        <w:t>).</w:t>
      </w:r>
      <w:r>
        <w:rPr>
          <w:rFonts w:ascii="Times New Roman" w:hAnsi="Times New Roman" w:cs="Times New Roman" w:hint="eastAsia"/>
          <w:sz w:val="24"/>
        </w:rPr>
        <w:t xml:space="preserve"> </w:t>
      </w:r>
      <w:r w:rsidR="00BF19AD" w:rsidRPr="00261E99">
        <w:rPr>
          <w:rFonts w:ascii="Times New Roman" w:hAnsi="Times New Roman" w:cs="Times New Roman"/>
          <w:sz w:val="24"/>
        </w:rPr>
        <w:t>S</w:t>
      </w:r>
      <w:r w:rsidR="00BF19AD" w:rsidRPr="00261E99">
        <w:rPr>
          <w:rFonts w:ascii="Times New Roman" w:hAnsi="Times New Roman" w:cs="Times New Roman" w:hint="eastAsia"/>
          <w:sz w:val="24"/>
        </w:rPr>
        <w:t xml:space="preserve">caling in </w:t>
      </w:r>
      <w:r w:rsidR="00BF19AD" w:rsidRPr="00261E99">
        <w:rPr>
          <w:rFonts w:ascii="Times New Roman" w:hAnsi="Times New Roman" w:cs="Times New Roman"/>
          <w:sz w:val="24"/>
        </w:rPr>
        <w:t>different</w:t>
      </w:r>
      <w:r w:rsidR="00BF19AD" w:rsidRPr="00261E99">
        <w:rPr>
          <w:rFonts w:ascii="Times New Roman" w:hAnsi="Times New Roman" w:cs="Times New Roman" w:hint="eastAsia"/>
          <w:sz w:val="24"/>
        </w:rPr>
        <w:t xml:space="preserve"> parts of the stack will be discussed in detail in the </w:t>
      </w:r>
      <w:r w:rsidR="00BF19AD" w:rsidRPr="00261E99">
        <w:rPr>
          <w:rFonts w:ascii="Times New Roman" w:hAnsi="Times New Roman" w:cs="Times New Roman"/>
          <w:sz w:val="24"/>
        </w:rPr>
        <w:t>follow</w:t>
      </w:r>
      <w:r w:rsidR="00BF19AD" w:rsidRPr="00261E99">
        <w:rPr>
          <w:rFonts w:ascii="Times New Roman" w:hAnsi="Times New Roman" w:cs="Times New Roman" w:hint="eastAsia"/>
          <w:sz w:val="24"/>
        </w:rPr>
        <w:t>ing sections.</w:t>
      </w:r>
    </w:p>
    <w:p w14:paraId="591E1FC0" w14:textId="77777777" w:rsidR="000F2502" w:rsidRPr="00093AC9" w:rsidRDefault="000F2502"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Scaling formation in the solution</w:t>
      </w:r>
    </w:p>
    <w:p w14:paraId="6EF47387" w14:textId="0E097FBB" w:rsidR="009B6729" w:rsidRPr="001D10F6" w:rsidRDefault="001D58AB" w:rsidP="00A30DDE">
      <w:pPr>
        <w:spacing w:line="480" w:lineRule="auto"/>
        <w:rPr>
          <w:rFonts w:ascii="Times New Roman" w:hAnsi="Times New Roman" w:cs="Times New Roman"/>
          <w:sz w:val="24"/>
        </w:rPr>
      </w:pPr>
      <w:r w:rsidRPr="001D10F6">
        <w:rPr>
          <w:rFonts w:ascii="Times New Roman" w:hAnsi="Times New Roman" w:cs="Times New Roman"/>
          <w:sz w:val="24"/>
        </w:rPr>
        <w:t>Scaling in the bulk solution can occur due to two main mechanisms. The first involve</w:t>
      </w:r>
      <w:r w:rsidRPr="001D10F6">
        <w:rPr>
          <w:rFonts w:ascii="Times New Roman" w:hAnsi="Times New Roman" w:cs="Times New Roman" w:hint="eastAsia"/>
          <w:sz w:val="24"/>
        </w:rPr>
        <w:t>d</w:t>
      </w:r>
      <w:r w:rsidRPr="001D10F6">
        <w:rPr>
          <w:rFonts w:ascii="Times New Roman" w:hAnsi="Times New Roman" w:cs="Times New Roman"/>
          <w:sz w:val="24"/>
        </w:rPr>
        <w:t xml:space="preserve"> scaling that initially form</w:t>
      </w:r>
      <w:r w:rsidRPr="001D10F6">
        <w:rPr>
          <w:rFonts w:ascii="Times New Roman" w:hAnsi="Times New Roman" w:cs="Times New Roman" w:hint="eastAsia"/>
          <w:sz w:val="24"/>
        </w:rPr>
        <w:t>ed</w:t>
      </w:r>
      <w:r w:rsidRPr="001D10F6">
        <w:rPr>
          <w:rFonts w:ascii="Times New Roman" w:hAnsi="Times New Roman" w:cs="Times New Roman"/>
          <w:sz w:val="24"/>
        </w:rPr>
        <w:t xml:space="preserve"> on the surface of </w:t>
      </w:r>
      <w:r w:rsidRPr="001D10F6">
        <w:rPr>
          <w:rFonts w:ascii="Times New Roman" w:hAnsi="Times New Roman" w:cs="Times New Roman" w:hint="eastAsia"/>
          <w:sz w:val="24"/>
        </w:rPr>
        <w:t xml:space="preserve">IEMs </w:t>
      </w:r>
      <w:r w:rsidRPr="001D10F6">
        <w:rPr>
          <w:rFonts w:ascii="Times New Roman" w:hAnsi="Times New Roman" w:cs="Times New Roman"/>
          <w:sz w:val="24"/>
        </w:rPr>
        <w:t>and then detache</w:t>
      </w:r>
      <w:r w:rsidRPr="001D10F6">
        <w:rPr>
          <w:rFonts w:ascii="Times New Roman" w:hAnsi="Times New Roman" w:cs="Times New Roman" w:hint="eastAsia"/>
          <w:sz w:val="24"/>
        </w:rPr>
        <w:t>d</w:t>
      </w:r>
      <w:r w:rsidRPr="001D10F6">
        <w:rPr>
          <w:rFonts w:ascii="Times New Roman" w:hAnsi="Times New Roman" w:cs="Times New Roman"/>
          <w:sz w:val="24"/>
        </w:rPr>
        <w:t xml:space="preserve"> into the bulk solution</w:t>
      </w:r>
      <w:r w:rsidR="008A1E90" w:rsidRPr="001D10F6">
        <w:rPr>
          <w:rFonts w:ascii="Times New Roman" w:hAnsi="Times New Roman" w:cs="Times New Roman" w:hint="eastAsia"/>
          <w:sz w:val="24"/>
        </w:rPr>
        <w:t xml:space="preserve"> </w:t>
      </w:r>
      <w:r w:rsidR="008A1E90"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 </w:instrText>
      </w:r>
      <w:r w:rsidR="00A16A72"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EN.CITE.DATA </w:instrText>
      </w:r>
      <w:r w:rsidR="00A16A72" w:rsidRPr="001D10F6">
        <w:rPr>
          <w:rFonts w:ascii="Times New Roman" w:hAnsi="Times New Roman" w:cs="Times New Roman"/>
          <w:sz w:val="24"/>
        </w:rPr>
      </w:r>
      <w:r w:rsidR="00A16A72" w:rsidRPr="001D10F6">
        <w:rPr>
          <w:rFonts w:ascii="Times New Roman" w:hAnsi="Times New Roman" w:cs="Times New Roman"/>
          <w:sz w:val="24"/>
        </w:rPr>
        <w:fldChar w:fldCharType="end"/>
      </w:r>
      <w:r w:rsidR="008A1E90" w:rsidRPr="001D10F6">
        <w:rPr>
          <w:rFonts w:ascii="Times New Roman" w:hAnsi="Times New Roman" w:cs="Times New Roman"/>
          <w:sz w:val="24"/>
        </w:rPr>
      </w:r>
      <w:r w:rsidR="008A1E90" w:rsidRPr="001D10F6">
        <w:rPr>
          <w:rFonts w:ascii="Times New Roman" w:hAnsi="Times New Roman" w:cs="Times New Roman"/>
          <w:sz w:val="24"/>
        </w:rPr>
        <w:fldChar w:fldCharType="separate"/>
      </w:r>
      <w:r w:rsidR="00A16A72" w:rsidRPr="001D10F6">
        <w:rPr>
          <w:rFonts w:ascii="Times New Roman" w:hAnsi="Times New Roman" w:cs="Times New Roman"/>
          <w:noProof/>
          <w:sz w:val="24"/>
          <w:vertAlign w:val="superscript"/>
        </w:rPr>
        <w:t>35, 36</w:t>
      </w:r>
      <w:r w:rsidR="008A1E90" w:rsidRPr="001D10F6">
        <w:rPr>
          <w:rFonts w:ascii="Times New Roman" w:hAnsi="Times New Roman" w:cs="Times New Roman"/>
          <w:sz w:val="24"/>
        </w:rPr>
        <w:fldChar w:fldCharType="end"/>
      </w:r>
      <w:r w:rsidRPr="001D10F6">
        <w:rPr>
          <w:rFonts w:ascii="Times New Roman" w:hAnsi="Times New Roman" w:cs="Times New Roman"/>
          <w:sz w:val="24"/>
        </w:rPr>
        <w:t xml:space="preserve">. </w:t>
      </w:r>
      <w:r w:rsidR="004217C5" w:rsidRPr="001D10F6">
        <w:rPr>
          <w:rFonts w:ascii="Times New Roman" w:hAnsi="Times New Roman" w:cs="Times New Roman" w:hint="eastAsia"/>
          <w:sz w:val="24"/>
        </w:rPr>
        <w:t xml:space="preserve">The fluctuation of </w:t>
      </w:r>
      <w:r w:rsidR="00231CFB">
        <w:rPr>
          <w:rFonts w:ascii="Times New Roman" w:hAnsi="Times New Roman" w:cs="Times New Roman" w:hint="eastAsia"/>
          <w:sz w:val="24"/>
        </w:rPr>
        <w:t>membrane resistance</w:t>
      </w:r>
      <w:r w:rsidR="00FA76AF" w:rsidRPr="001D10F6">
        <w:rPr>
          <w:rFonts w:ascii="Times New Roman" w:hAnsi="Times New Roman" w:cs="Times New Roman" w:hint="eastAsia"/>
          <w:sz w:val="24"/>
        </w:rPr>
        <w:t xml:space="preserve"> (</w:t>
      </w:r>
      <w:r w:rsidR="00214236">
        <w:rPr>
          <w:rFonts w:ascii="Times New Roman" w:hAnsi="Times New Roman" w:cs="Times New Roman" w:hint="eastAsia"/>
          <w:b/>
          <w:bCs/>
          <w:sz w:val="24"/>
        </w:rPr>
        <w:t>Figure</w:t>
      </w:r>
      <w:r w:rsidR="000B2560">
        <w:rPr>
          <w:rFonts w:ascii="Times New Roman" w:hAnsi="Times New Roman" w:cs="Times New Roman" w:hint="eastAsia"/>
          <w:b/>
          <w:bCs/>
          <w:sz w:val="24"/>
        </w:rPr>
        <w:t xml:space="preserve"> </w:t>
      </w:r>
      <w:r w:rsidR="00231CFB">
        <w:rPr>
          <w:rFonts w:ascii="Times New Roman" w:hAnsi="Times New Roman" w:cs="Times New Roman" w:hint="eastAsia"/>
          <w:b/>
          <w:bCs/>
          <w:sz w:val="24"/>
        </w:rPr>
        <w:t>2d</w:t>
      </w:r>
      <w:r w:rsidR="00FA76AF" w:rsidRPr="001D10F6">
        <w:rPr>
          <w:rFonts w:ascii="Times New Roman" w:hAnsi="Times New Roman" w:cs="Times New Roman" w:hint="eastAsia"/>
          <w:sz w:val="24"/>
        </w:rPr>
        <w:t>)</w:t>
      </w:r>
      <w:r w:rsidR="004217C5" w:rsidRPr="001D10F6">
        <w:rPr>
          <w:rFonts w:ascii="Times New Roman" w:hAnsi="Times New Roman" w:cs="Times New Roman" w:hint="eastAsia"/>
          <w:sz w:val="24"/>
        </w:rPr>
        <w:t xml:space="preserve"> ill</w:t>
      </w:r>
      <w:r w:rsidR="00167CC9" w:rsidRPr="001D10F6">
        <w:rPr>
          <w:rFonts w:ascii="Times New Roman" w:hAnsi="Times New Roman" w:cs="Times New Roman" w:hint="eastAsia"/>
          <w:sz w:val="24"/>
        </w:rPr>
        <w:t xml:space="preserve">ustrated the </w:t>
      </w:r>
      <w:r w:rsidR="00D70410" w:rsidRPr="001D10F6">
        <w:rPr>
          <w:rFonts w:ascii="Times New Roman" w:hAnsi="Times New Roman" w:cs="Times New Roman" w:hint="eastAsia"/>
          <w:sz w:val="24"/>
        </w:rPr>
        <w:t xml:space="preserve">detachment and </w:t>
      </w:r>
      <w:r w:rsidR="00FA76AF" w:rsidRPr="001D10F6">
        <w:rPr>
          <w:rFonts w:ascii="Times New Roman" w:hAnsi="Times New Roman" w:cs="Times New Roman" w:hint="eastAsia"/>
          <w:sz w:val="24"/>
        </w:rPr>
        <w:t>regrowth</w:t>
      </w:r>
      <w:r w:rsidR="00D70410" w:rsidRPr="001D10F6">
        <w:rPr>
          <w:rFonts w:ascii="Times New Roman" w:hAnsi="Times New Roman" w:cs="Times New Roman" w:hint="eastAsia"/>
          <w:sz w:val="24"/>
        </w:rPr>
        <w:t xml:space="preserve"> of scaling</w:t>
      </w:r>
      <w:r w:rsidR="00FA76AF" w:rsidRPr="001D10F6">
        <w:rPr>
          <w:rFonts w:ascii="Times New Roman" w:hAnsi="Times New Roman" w:cs="Times New Roman" w:hint="eastAsia"/>
          <w:sz w:val="24"/>
        </w:rPr>
        <w:t>.</w:t>
      </w:r>
      <w:r w:rsidR="005F68F3" w:rsidRPr="001D10F6">
        <w:rPr>
          <w:rFonts w:ascii="Times New Roman" w:hAnsi="Times New Roman" w:cs="Times New Roman" w:hint="eastAsia"/>
          <w:sz w:val="24"/>
        </w:rPr>
        <w:t xml:space="preserve"> The surface of IEMs was </w:t>
      </w:r>
      <w:r w:rsidR="0015667A" w:rsidRPr="001D10F6">
        <w:rPr>
          <w:rFonts w:ascii="Times New Roman" w:hAnsi="Times New Roman" w:cs="Times New Roman"/>
          <w:sz w:val="24"/>
        </w:rPr>
        <w:t>smooth,</w:t>
      </w:r>
      <w:r w:rsidR="005F68F3" w:rsidRPr="001D10F6">
        <w:rPr>
          <w:rFonts w:ascii="Times New Roman" w:hAnsi="Times New Roman" w:cs="Times New Roman" w:hint="eastAsia"/>
          <w:sz w:val="24"/>
        </w:rPr>
        <w:t xml:space="preserve"> and scaling gr</w:t>
      </w:r>
      <w:r w:rsidR="0015667A">
        <w:rPr>
          <w:rFonts w:ascii="Times New Roman" w:hAnsi="Times New Roman" w:cs="Times New Roman" w:hint="eastAsia"/>
          <w:sz w:val="24"/>
        </w:rPr>
        <w:t>ew</w:t>
      </w:r>
      <w:r w:rsidR="005F68F3" w:rsidRPr="001D10F6">
        <w:rPr>
          <w:rFonts w:ascii="Times New Roman" w:hAnsi="Times New Roman" w:cs="Times New Roman" w:hint="eastAsia"/>
          <w:sz w:val="24"/>
        </w:rPr>
        <w:t xml:space="preserve"> on </w:t>
      </w:r>
      <w:r w:rsidR="0015667A">
        <w:rPr>
          <w:rFonts w:ascii="Times New Roman" w:hAnsi="Times New Roman" w:cs="Times New Roman" w:hint="eastAsia"/>
          <w:sz w:val="24"/>
        </w:rPr>
        <w:t xml:space="preserve">the </w:t>
      </w:r>
      <w:r w:rsidR="005F68F3" w:rsidRPr="001D10F6">
        <w:rPr>
          <w:rFonts w:ascii="Times New Roman" w:hAnsi="Times New Roman" w:cs="Times New Roman" w:hint="eastAsia"/>
          <w:sz w:val="24"/>
        </w:rPr>
        <w:t>membrane surface</w:t>
      </w:r>
      <w:r w:rsidR="00EA6DE9" w:rsidRPr="001D10F6">
        <w:rPr>
          <w:rFonts w:ascii="Times New Roman" w:hAnsi="Times New Roman" w:cs="Times New Roman" w:hint="eastAsia"/>
          <w:sz w:val="24"/>
        </w:rPr>
        <w:t>. S</w:t>
      </w:r>
      <w:r w:rsidR="00C538AD" w:rsidRPr="001D10F6">
        <w:rPr>
          <w:rFonts w:ascii="Times New Roman" w:hAnsi="Times New Roman" w:cs="Times New Roman" w:hint="eastAsia"/>
          <w:sz w:val="24"/>
        </w:rPr>
        <w:t>caling was easy to detach from the IEM surface</w:t>
      </w:r>
      <w:r w:rsidR="00EA6DE9" w:rsidRPr="001D10F6">
        <w:rPr>
          <w:rFonts w:ascii="Times New Roman" w:hAnsi="Times New Roman" w:cs="Times New Roman" w:hint="eastAsia"/>
          <w:sz w:val="24"/>
        </w:rPr>
        <w:t xml:space="preserve">, which resulted from the </w:t>
      </w:r>
      <w:r w:rsidR="00241947" w:rsidRPr="001D10F6">
        <w:rPr>
          <w:rFonts w:ascii="Times New Roman" w:hAnsi="Times New Roman" w:cs="Times New Roman" w:hint="eastAsia"/>
          <w:sz w:val="24"/>
        </w:rPr>
        <w:t xml:space="preserve">decrease of </w:t>
      </w:r>
      <w:r w:rsidR="00EA6DE9" w:rsidRPr="001D10F6">
        <w:rPr>
          <w:rFonts w:ascii="Times New Roman" w:hAnsi="Times New Roman" w:cs="Times New Roman" w:hint="eastAsia"/>
          <w:sz w:val="24"/>
        </w:rPr>
        <w:t>voltage</w:t>
      </w:r>
      <w:r w:rsidR="00241947" w:rsidRPr="001D10F6">
        <w:rPr>
          <w:rFonts w:ascii="Times New Roman" w:hAnsi="Times New Roman" w:cs="Times New Roman" w:hint="eastAsia"/>
          <w:sz w:val="24"/>
        </w:rPr>
        <w:t>. When a new scale layer gr</w:t>
      </w:r>
      <w:r w:rsidR="008A1E90" w:rsidRPr="001D10F6">
        <w:rPr>
          <w:rFonts w:ascii="Times New Roman" w:hAnsi="Times New Roman" w:cs="Times New Roman" w:hint="eastAsia"/>
          <w:sz w:val="24"/>
        </w:rPr>
        <w:t xml:space="preserve">ew, the </w:t>
      </w:r>
      <w:r w:rsidR="0015667A">
        <w:rPr>
          <w:rFonts w:ascii="Times New Roman" w:hAnsi="Times New Roman" w:cs="Times New Roman" w:hint="eastAsia"/>
          <w:sz w:val="24"/>
        </w:rPr>
        <w:t>voltage</w:t>
      </w:r>
      <w:r w:rsidR="008A1E90" w:rsidRPr="001D10F6">
        <w:rPr>
          <w:rFonts w:ascii="Times New Roman" w:hAnsi="Times New Roman" w:cs="Times New Roman" w:hint="eastAsia"/>
          <w:sz w:val="24"/>
        </w:rPr>
        <w:t xml:space="preserve"> increased again.</w:t>
      </w:r>
      <w:r w:rsidR="00F22E92" w:rsidRPr="001D10F6">
        <w:rPr>
          <w:rFonts w:ascii="Times New Roman" w:hAnsi="Times New Roman" w:cs="Times New Roman" w:hint="eastAsia"/>
          <w:sz w:val="24"/>
        </w:rPr>
        <w:t xml:space="preserve"> Once the scaling </w:t>
      </w:r>
      <w:r w:rsidR="0056443E" w:rsidRPr="001D10F6">
        <w:rPr>
          <w:rFonts w:ascii="Times New Roman" w:hAnsi="Times New Roman" w:cs="Times New Roman"/>
          <w:sz w:val="24"/>
        </w:rPr>
        <w:t>shredded</w:t>
      </w:r>
      <w:r w:rsidR="000243A9" w:rsidRPr="001D10F6">
        <w:rPr>
          <w:rFonts w:ascii="Times New Roman" w:hAnsi="Times New Roman" w:cs="Times New Roman" w:hint="eastAsia"/>
          <w:sz w:val="24"/>
        </w:rPr>
        <w:t xml:space="preserve"> from surface to the bulk solution,</w:t>
      </w:r>
      <w:r w:rsidR="000243A9" w:rsidRPr="001D10F6">
        <w:rPr>
          <w:rFonts w:ascii="Times New Roman" w:hAnsi="Times New Roman" w:cs="Times New Roman"/>
          <w:sz w:val="24"/>
        </w:rPr>
        <w:t xml:space="preserve"> these particles not only contribute</w:t>
      </w:r>
      <w:r w:rsidR="000243A9" w:rsidRPr="001D10F6">
        <w:rPr>
          <w:rFonts w:ascii="Times New Roman" w:hAnsi="Times New Roman" w:cs="Times New Roman" w:hint="eastAsia"/>
          <w:sz w:val="24"/>
        </w:rPr>
        <w:t>d</w:t>
      </w:r>
      <w:r w:rsidR="000243A9" w:rsidRPr="001D10F6">
        <w:rPr>
          <w:rFonts w:ascii="Times New Roman" w:hAnsi="Times New Roman" w:cs="Times New Roman"/>
          <w:sz w:val="24"/>
        </w:rPr>
        <w:t xml:space="preserve"> to visible turbidity but can also </w:t>
      </w:r>
      <w:r w:rsidR="0056443E" w:rsidRPr="001D10F6">
        <w:rPr>
          <w:rFonts w:ascii="Times New Roman" w:hAnsi="Times New Roman" w:cs="Times New Roman"/>
          <w:sz w:val="24"/>
        </w:rPr>
        <w:t>act</w:t>
      </w:r>
      <w:r w:rsidR="000243A9" w:rsidRPr="001D10F6">
        <w:rPr>
          <w:rFonts w:ascii="Times New Roman" w:hAnsi="Times New Roman" w:cs="Times New Roman"/>
          <w:sz w:val="24"/>
        </w:rPr>
        <w:t xml:space="preserve"> as nucleation seeds, accelerating further crystallization in the solution</w:t>
      </w:r>
      <w:r w:rsidR="0065510D">
        <w:rPr>
          <w:rFonts w:ascii="Times New Roman" w:hAnsi="Times New Roman" w:cs="Times New Roman"/>
          <w:sz w:val="24"/>
        </w:rPr>
        <w:fldChar w:fldCharType="begin"/>
      </w:r>
      <w:r w:rsidR="00066BEC">
        <w:rPr>
          <w:rFonts w:ascii="Times New Roman" w:hAnsi="Times New Roman" w:cs="Times New Roman"/>
          <w:sz w:val="24"/>
        </w:rPr>
        <w:instrText xml:space="preserve"> ADDIN EN.CITE &lt;EndNote&gt;&lt;Cite&gt;&lt;Author&gt;Wang&lt;/Author&gt;&lt;Year&gt;2022&lt;/Year&gt;&lt;RecNum&gt;318&lt;/RecNum&gt;&lt;DisplayText&gt;&lt;style face="superscript"&gt;46&lt;/style&gt;&lt;/DisplayText&gt;&lt;record&gt;&lt;rec-number&gt;318&lt;/rec-number&gt;&lt;foreign-keys&gt;&lt;key app="EN" db-id="5rxe5dxf7vvddgev2wn5at0deare50advddr" timestamp="1745821914"&gt;318&lt;/key&gt;&lt;/foreign-keys&gt;&lt;ref-type name="Journal Article"&gt;17&lt;/ref-type&gt;&lt;contributors&gt;&lt;authors&gt;&lt;author&gt;Wang, Xiaowei&lt;/author&gt;&lt;author&gt;Li, Kangli&lt;/author&gt;&lt;author&gt;Qin, Xueyou&lt;/author&gt;&lt;author&gt;Li, Mingxuan&lt;/author&gt;&lt;author&gt;Liu, Yanbo&lt;/author&gt;&lt;author&gt;An, Yanlong&lt;/author&gt;&lt;author&gt;Yang, Wulong&lt;/author&gt;&lt;author&gt;Chen, Mingyang&lt;/author&gt;&lt;author&gt;Ouyang, Jinbo&lt;/author&gt;&lt;author&gt;Gong, Junbo&lt;/author&gt;&lt;/authors&gt;&lt;/contributors&gt;&lt;titles&gt;&lt;title&gt;Research on Mesoscale Nucleation and Growth Processes in Solution Crystallization: A Review&lt;/title&gt;&lt;secondary-title&gt;Crystals&lt;/secondary-title&gt;&lt;/titles&gt;&lt;periodical&gt;&lt;full-title&gt;Crystals&lt;/full-title&gt;&lt;/periodical&gt;&lt;volume&gt;12&lt;/volume&gt;&lt;number&gt;9&lt;/number&gt;&lt;section&gt;1234&lt;/section&gt;&lt;dates&gt;&lt;year&gt;2022&lt;/year&gt;&lt;/dates&gt;&lt;isbn&gt;2073-4352&lt;/isbn&gt;&lt;urls&gt;&lt;/urls&gt;&lt;electronic-resource-num&gt;10.3390/cryst12091234&lt;/electronic-resource-num&gt;&lt;/record&gt;&lt;/Cite&gt;&lt;/EndNote&gt;</w:instrText>
      </w:r>
      <w:r w:rsidR="0065510D">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46</w:t>
      </w:r>
      <w:r w:rsidR="0065510D">
        <w:rPr>
          <w:rFonts w:ascii="Times New Roman" w:hAnsi="Times New Roman" w:cs="Times New Roman"/>
          <w:sz w:val="24"/>
        </w:rPr>
        <w:fldChar w:fldCharType="end"/>
      </w:r>
      <w:r w:rsidR="0015667A">
        <w:rPr>
          <w:rFonts w:ascii="Times New Roman" w:hAnsi="Times New Roman" w:cs="Times New Roman" w:hint="eastAsia"/>
          <w:sz w:val="24"/>
        </w:rPr>
        <w:t>.</w:t>
      </w:r>
      <w:r w:rsidR="000243A9" w:rsidRPr="001D10F6">
        <w:rPr>
          <w:rFonts w:ascii="Times New Roman" w:hAnsi="Times New Roman" w:cs="Times New Roman" w:hint="eastAsia"/>
          <w:sz w:val="24"/>
        </w:rPr>
        <w:t xml:space="preserve"> </w:t>
      </w:r>
    </w:p>
    <w:p w14:paraId="5F14C6F3" w14:textId="2D2902F1" w:rsidR="00630C54" w:rsidRDefault="001D58AB" w:rsidP="00A30DDE">
      <w:pPr>
        <w:spacing w:line="480" w:lineRule="auto"/>
        <w:rPr>
          <w:rFonts w:ascii="Times New Roman" w:hAnsi="Times New Roman" w:cs="Times New Roman"/>
          <w:sz w:val="24"/>
        </w:rPr>
      </w:pPr>
      <w:r w:rsidRPr="001D58AB">
        <w:rPr>
          <w:rFonts w:ascii="Times New Roman" w:hAnsi="Times New Roman" w:cs="Times New Roman"/>
          <w:sz w:val="24"/>
        </w:rPr>
        <w:t>The second mechanism involve</w:t>
      </w:r>
      <w:r w:rsidR="000243A9">
        <w:rPr>
          <w:rFonts w:ascii="Times New Roman" w:hAnsi="Times New Roman" w:cs="Times New Roman" w:hint="eastAsia"/>
          <w:sz w:val="24"/>
        </w:rPr>
        <w:t>d the</w:t>
      </w:r>
      <w:r w:rsidRPr="001D58AB">
        <w:rPr>
          <w:rFonts w:ascii="Times New Roman" w:hAnsi="Times New Roman" w:cs="Times New Roman"/>
          <w:sz w:val="24"/>
        </w:rPr>
        <w:t xml:space="preserve"> direct crystallization within the bulk solution itself. </w:t>
      </w:r>
      <w:r w:rsidR="004E29E6" w:rsidRPr="001C44BC">
        <w:rPr>
          <w:rFonts w:ascii="Times New Roman" w:hAnsi="Times New Roman" w:cs="Times New Roman" w:hint="eastAsia"/>
          <w:sz w:val="24"/>
        </w:rPr>
        <w:t xml:space="preserve">When </w:t>
      </w:r>
      <w:r w:rsidR="00573B30">
        <w:rPr>
          <w:rFonts w:ascii="Times New Roman" w:hAnsi="Times New Roman" w:cs="Times New Roman" w:hint="eastAsia"/>
          <w:sz w:val="24"/>
        </w:rPr>
        <w:t>the concentration of scaling ions (Ca</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Mg</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OH</w:t>
      </w:r>
      <w:r w:rsidR="00573B30" w:rsidRPr="00C461B6">
        <w:rPr>
          <w:rFonts w:ascii="Times New Roman" w:hAnsi="Times New Roman" w:cs="Times New Roman" w:hint="eastAsia"/>
          <w:sz w:val="24"/>
          <w:vertAlign w:val="superscript"/>
        </w:rPr>
        <w:t>-</w:t>
      </w:r>
      <w:r w:rsidR="00573B30">
        <w:rPr>
          <w:rFonts w:ascii="Times New Roman" w:hAnsi="Times New Roman" w:cs="Times New Roman" w:hint="eastAsia"/>
          <w:sz w:val="24"/>
        </w:rPr>
        <w:t xml:space="preserve"> and CO</w:t>
      </w:r>
      <w:r w:rsidR="00573B30" w:rsidRPr="00C461B6">
        <w:rPr>
          <w:rFonts w:ascii="Times New Roman" w:hAnsi="Times New Roman" w:cs="Times New Roman" w:hint="eastAsia"/>
          <w:sz w:val="24"/>
          <w:vertAlign w:val="subscript"/>
        </w:rPr>
        <w:t>3</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exceeded their solubility limits</w:t>
      </w:r>
      <w:r w:rsidR="004E29E6" w:rsidRPr="001C44BC">
        <w:rPr>
          <w:rFonts w:ascii="Times New Roman" w:hAnsi="Times New Roman" w:cs="Times New Roman" w:hint="eastAsia"/>
          <w:sz w:val="24"/>
        </w:rPr>
        <w:t xml:space="preserve">, </w:t>
      </w:r>
      <w:r w:rsidR="004E29E6" w:rsidRPr="001C44BC">
        <w:rPr>
          <w:rFonts w:ascii="Times New Roman" w:hAnsi="Times New Roman" w:cs="Times New Roman" w:hint="eastAsia"/>
          <w:sz w:val="24"/>
        </w:rPr>
        <w:lastRenderedPageBreak/>
        <w:t xml:space="preserve">scaling </w:t>
      </w:r>
      <w:r w:rsidR="003832B9">
        <w:rPr>
          <w:rFonts w:ascii="Times New Roman" w:hAnsi="Times New Roman" w:cs="Times New Roman" w:hint="eastAsia"/>
          <w:sz w:val="24"/>
        </w:rPr>
        <w:t>formed</w:t>
      </w:r>
      <w:r w:rsidR="004E29E6" w:rsidRPr="001C44BC">
        <w:rPr>
          <w:rFonts w:ascii="Times New Roman" w:hAnsi="Times New Roman" w:cs="Times New Roman" w:hint="eastAsia"/>
          <w:sz w:val="24"/>
        </w:rPr>
        <w:t xml:space="preserve"> in the bulk solution</w:t>
      </w:r>
      <w:r w:rsidR="004C3FD3">
        <w:rPr>
          <w:rFonts w:ascii="Times New Roman" w:hAnsi="Times New Roman" w:cs="Times New Roman" w:hint="eastAsia"/>
          <w:sz w:val="24"/>
        </w:rPr>
        <w:t xml:space="preserve"> </w:t>
      </w:r>
      <w:r w:rsidR="00BC7BE4">
        <w:rPr>
          <w:rFonts w:ascii="Times New Roman" w:hAnsi="Times New Roman" w:cs="Times New Roman" w:hint="eastAsia"/>
          <w:sz w:val="24"/>
        </w:rPr>
        <w:t>through</w:t>
      </w:r>
      <w:r w:rsidR="00BC7BE4" w:rsidRPr="00BC7BE4">
        <w:rPr>
          <w:rFonts w:ascii="Times New Roman" w:hAnsi="Times New Roman" w:cs="Times New Roman" w:hint="eastAsia"/>
          <w:b/>
          <w:bCs/>
          <w:sz w:val="24"/>
        </w:rPr>
        <w:t xml:space="preserve"> Eq. 4-6</w:t>
      </w:r>
      <w:r w:rsidR="00BF5446">
        <w:rPr>
          <w:rFonts w:ascii="Times New Roman" w:hAnsi="Times New Roman" w:cs="Times New Roman" w:hint="eastAsia"/>
          <w:sz w:val="24"/>
        </w:rPr>
        <w:t xml:space="preserve">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1.8</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11</w:t>
      </w:r>
      <w:r w:rsidR="00BF5446">
        <w:rPr>
          <w:rFonts w:ascii="Times New Roman" w:hAnsi="Times New Roman" w:cs="Times New Roman" w:hint="eastAsia"/>
          <w:sz w:val="24"/>
        </w:rPr>
        <w:t xml:space="preserve"> for </w:t>
      </w:r>
      <w:r w:rsidR="00BF5446" w:rsidRPr="001C44BC">
        <w:rPr>
          <w:rFonts w:ascii="Times New Roman" w:hAnsi="Times New Roman" w:cs="Times New Roman" w:hint="eastAsia"/>
          <w:sz w:val="24"/>
        </w:rPr>
        <w:t>Mg(OH)</w:t>
      </w:r>
      <w:r w:rsidR="00BF5446" w:rsidRPr="001C44BC">
        <w:rPr>
          <w:rFonts w:ascii="Times New Roman" w:hAnsi="Times New Roman" w:cs="Times New Roman"/>
          <w:sz w:val="24"/>
          <w:vertAlign w:val="subscript"/>
        </w:rPr>
        <w:t>2</w:t>
      </w:r>
      <w:r w:rsidR="00BF5446">
        <w:rPr>
          <w:rFonts w:ascii="Times New Roman" w:hAnsi="Times New Roman" w:cs="Times New Roman" w:hint="eastAsia"/>
          <w:sz w:val="24"/>
        </w:rPr>
        <w:t xml:space="preserve"> and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6</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6</w:t>
      </w:r>
      <w:r w:rsidR="00BF5446">
        <w:rPr>
          <w:rFonts w:ascii="Times New Roman" w:hAnsi="Times New Roman" w:cs="Times New Roman" w:hint="eastAsia"/>
          <w:sz w:val="24"/>
        </w:rPr>
        <w:t xml:space="preserve"> for Ca(OH)</w:t>
      </w:r>
      <w:r w:rsidR="00BF5446" w:rsidRPr="00247D14">
        <w:rPr>
          <w:rFonts w:ascii="Times New Roman" w:hAnsi="Times New Roman" w:cs="Times New Roman" w:hint="eastAsia"/>
          <w:sz w:val="24"/>
          <w:vertAlign w:val="subscript"/>
        </w:rPr>
        <w:t>2</w:t>
      </w:r>
      <w:r w:rsidR="00BF5446" w:rsidRPr="00135A2C">
        <w:rPr>
          <w:rFonts w:ascii="Times New Roman" w:hAnsi="Times New Roman" w:cs="Times New Roman" w:hint="eastAsia"/>
          <w:sz w:val="24"/>
        </w:rPr>
        <w:t xml:space="preserve"> at</w:t>
      </w:r>
      <w:r w:rsidR="00BF5446">
        <w:rPr>
          <w:rFonts w:ascii="Times New Roman" w:hAnsi="Times New Roman" w:cs="Times New Roman" w:hint="eastAsia"/>
          <w:sz w:val="24"/>
        </w:rPr>
        <w:t xml:space="preserve"> 25</w:t>
      </w:r>
      <w:r w:rsidR="00BF5446" w:rsidRPr="00135A2C">
        <w:rPr>
          <w:rFonts w:ascii="Times New Roman" w:hAnsi="Times New Roman" w:cs="Times New Roman"/>
          <w:sz w:val="24"/>
        </w:rPr>
        <w:t xml:space="preserve"> ℃</w:t>
      </w:r>
      <w:r w:rsidR="00BF5446">
        <w:rPr>
          <w:rFonts w:ascii="Times New Roman" w:hAnsi="Times New Roman" w:cs="Times New Roman" w:hint="eastAsia"/>
          <w:sz w:val="24"/>
        </w:rPr>
        <w:t>)</w:t>
      </w:r>
      <w:r w:rsidR="00D340EE" w:rsidRPr="00D340EE">
        <w:rPr>
          <w:rFonts w:ascii="Times New Roman" w:hAnsi="Times New Roman" w:cs="Times New Roman"/>
          <w:noProof/>
          <w:sz w:val="24"/>
          <w:vertAlign w:val="superscript"/>
        </w:rPr>
        <w:t xml:space="preserve"> </w:t>
      </w:r>
      <w:r w:rsidR="004E29E6" w:rsidRPr="001C44BC">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Ij4zNCwgMzY8L3N0eWxlPjwvRGlzcGxheVRleHQ+PHJlY29yZD48cmVjLW51bWJlcj4yODk8L3Jl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485A63">
        <w:rPr>
          <w:rFonts w:ascii="Times New Roman" w:hAnsi="Times New Roman" w:cs="Times New Roman"/>
          <w:sz w:val="24"/>
        </w:rPr>
        <w:instrText xml:space="preserve"> ADDIN EN.CITE </w:instrText>
      </w:r>
      <w:r w:rsidR="00485A63">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Ij4zNCwgMzY8L3N0eWxlPjwvRGlzcGxheVRleHQ+PHJlY29yZD48cmVjLW51bWJlcj4yODk8L3Jl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485A63">
        <w:rPr>
          <w:rFonts w:ascii="Times New Roman" w:hAnsi="Times New Roman" w:cs="Times New Roman"/>
          <w:sz w:val="24"/>
        </w:rPr>
        <w:instrText xml:space="preserve"> ADDIN EN.CITE.DATA </w:instrText>
      </w:r>
      <w:r w:rsidR="00485A63">
        <w:rPr>
          <w:rFonts w:ascii="Times New Roman" w:hAnsi="Times New Roman" w:cs="Times New Roman"/>
          <w:sz w:val="24"/>
        </w:rPr>
      </w:r>
      <w:r w:rsidR="00485A63">
        <w:rPr>
          <w:rFonts w:ascii="Times New Roman" w:hAnsi="Times New Roman" w:cs="Times New Roman"/>
          <w:sz w:val="24"/>
        </w:rPr>
        <w:fldChar w:fldCharType="end"/>
      </w:r>
      <w:r w:rsidR="004E29E6" w:rsidRPr="001C44BC">
        <w:rPr>
          <w:rFonts w:ascii="Times New Roman" w:hAnsi="Times New Roman" w:cs="Times New Roman"/>
          <w:sz w:val="24"/>
        </w:rPr>
      </w:r>
      <w:r w:rsidR="004E29E6" w:rsidRPr="001C44BC">
        <w:rPr>
          <w:rFonts w:ascii="Times New Roman" w:hAnsi="Times New Roman" w:cs="Times New Roman"/>
          <w:sz w:val="24"/>
        </w:rPr>
        <w:fldChar w:fldCharType="separate"/>
      </w:r>
      <w:r w:rsidR="00485A63" w:rsidRPr="00485A63">
        <w:rPr>
          <w:rFonts w:ascii="Times New Roman" w:hAnsi="Times New Roman" w:cs="Times New Roman"/>
          <w:noProof/>
          <w:sz w:val="24"/>
          <w:vertAlign w:val="superscript"/>
        </w:rPr>
        <w:t>34, 36</w:t>
      </w:r>
      <w:r w:rsidR="004E29E6" w:rsidRPr="001C44BC">
        <w:rPr>
          <w:rFonts w:ascii="Times New Roman" w:hAnsi="Times New Roman" w:cs="Times New Roman"/>
          <w:sz w:val="24"/>
        </w:rPr>
        <w:fldChar w:fldCharType="end"/>
      </w:r>
      <w:r w:rsidR="004E29E6" w:rsidRPr="001C44BC">
        <w:rPr>
          <w:rFonts w:ascii="Times New Roman" w:hAnsi="Times New Roman" w:cs="Times New Roman" w:hint="eastAsia"/>
          <w:sz w:val="24"/>
        </w:rPr>
        <w:t>.</w:t>
      </w:r>
      <w:r w:rsidR="0027698D">
        <w:rPr>
          <w:rFonts w:ascii="Times New Roman" w:hAnsi="Times New Roman" w:cs="Times New Roman" w:hint="eastAsia"/>
          <w:sz w:val="24"/>
        </w:rPr>
        <w:t xml:space="preserve"> </w:t>
      </w:r>
      <w:r w:rsidR="00B72173">
        <w:rPr>
          <w:rFonts w:ascii="Times New Roman" w:hAnsi="Times New Roman" w:cs="Times New Roman" w:hint="eastAsia"/>
          <w:sz w:val="24"/>
        </w:rPr>
        <w:t>During BMED, cations transport</w:t>
      </w:r>
      <w:r w:rsidR="00060EB1">
        <w:rPr>
          <w:rFonts w:ascii="Times New Roman" w:hAnsi="Times New Roman" w:cs="Times New Roman" w:hint="eastAsia"/>
          <w:sz w:val="24"/>
        </w:rPr>
        <w:t>ed</w:t>
      </w:r>
      <w:r w:rsidR="00B72173">
        <w:rPr>
          <w:rFonts w:ascii="Times New Roman" w:hAnsi="Times New Roman" w:cs="Times New Roman" w:hint="eastAsia"/>
          <w:sz w:val="24"/>
        </w:rPr>
        <w:t xml:space="preserve"> </w:t>
      </w:r>
      <w:r w:rsidR="00060EB1">
        <w:rPr>
          <w:rFonts w:ascii="Times New Roman" w:hAnsi="Times New Roman" w:cs="Times New Roman" w:hint="eastAsia"/>
          <w:sz w:val="24"/>
        </w:rPr>
        <w:t>from</w:t>
      </w:r>
      <w:r w:rsidR="00B72173">
        <w:rPr>
          <w:rFonts w:ascii="Times New Roman" w:hAnsi="Times New Roman" w:cs="Times New Roman" w:hint="eastAsia"/>
          <w:sz w:val="24"/>
        </w:rPr>
        <w:t xml:space="preserve"> the SC to the BC</w:t>
      </w:r>
      <w:r w:rsidR="00841908">
        <w:rPr>
          <w:rFonts w:ascii="Times New Roman" w:hAnsi="Times New Roman" w:cs="Times New Roman" w:hint="eastAsia"/>
          <w:sz w:val="24"/>
        </w:rPr>
        <w:t>, result</w:t>
      </w:r>
      <w:r w:rsidR="00060EB1">
        <w:rPr>
          <w:rFonts w:ascii="Times New Roman" w:hAnsi="Times New Roman" w:cs="Times New Roman" w:hint="eastAsia"/>
          <w:sz w:val="24"/>
        </w:rPr>
        <w:t>ing</w:t>
      </w:r>
      <w:r w:rsidR="00841908">
        <w:rPr>
          <w:rFonts w:ascii="Times New Roman" w:hAnsi="Times New Roman" w:cs="Times New Roman" w:hint="eastAsia"/>
          <w:sz w:val="24"/>
        </w:rPr>
        <w:t xml:space="preserve"> in the accumulation of cations with time</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However,</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the solubility limits</w:t>
      </w:r>
      <w:r w:rsidR="003A7494">
        <w:rPr>
          <w:rFonts w:ascii="Times New Roman" w:hAnsi="Times New Roman" w:cs="Times New Roman" w:hint="eastAsia"/>
          <w:sz w:val="24"/>
        </w:rPr>
        <w:t xml:space="preserve"> the </w:t>
      </w:r>
      <w:r w:rsidR="003A7494">
        <w:rPr>
          <w:rFonts w:ascii="Times New Roman" w:hAnsi="Times New Roman" w:cs="Times New Roman"/>
          <w:sz w:val="24"/>
        </w:rPr>
        <w:t>distribution</w:t>
      </w:r>
      <w:r w:rsidR="003A7494">
        <w:rPr>
          <w:rFonts w:ascii="Times New Roman" w:hAnsi="Times New Roman" w:cs="Times New Roman" w:hint="eastAsia"/>
          <w:sz w:val="24"/>
        </w:rPr>
        <w:t xml:space="preserve"> of ions in </w:t>
      </w:r>
      <w:r w:rsidR="001716F5">
        <w:rPr>
          <w:rFonts w:ascii="Times New Roman" w:hAnsi="Times New Roman" w:cs="Times New Roman"/>
          <w:sz w:val="24"/>
        </w:rPr>
        <w:t>BC</w:t>
      </w:r>
      <w:r w:rsidR="003A7494">
        <w:rPr>
          <w:rFonts w:ascii="Times New Roman" w:hAnsi="Times New Roman" w:cs="Times New Roman" w:hint="eastAsia"/>
          <w:sz w:val="24"/>
        </w:rPr>
        <w:t>.</w:t>
      </w:r>
      <w:r w:rsidR="00841908">
        <w:rPr>
          <w:rFonts w:ascii="Times New Roman" w:hAnsi="Times New Roman" w:cs="Times New Roman"/>
          <w:sz w:val="24"/>
        </w:rPr>
        <w:t xml:space="preserve"> </w:t>
      </w:r>
      <w:r w:rsidR="00BA367E">
        <w:rPr>
          <w:rFonts w:ascii="Times New Roman" w:hAnsi="Times New Roman" w:cs="Times New Roman"/>
          <w:sz w:val="24"/>
        </w:rPr>
        <w:t>A</w:t>
      </w:r>
      <w:r w:rsidR="00BA367E">
        <w:rPr>
          <w:rFonts w:ascii="Times New Roman" w:hAnsi="Times New Roman" w:cs="Times New Roman" w:hint="eastAsia"/>
          <w:sz w:val="24"/>
        </w:rPr>
        <w:t xml:space="preserve">s </w:t>
      </w:r>
      <w:r w:rsidR="00CE15C2">
        <w:rPr>
          <w:rFonts w:ascii="Times New Roman" w:hAnsi="Times New Roman" w:cs="Times New Roman" w:hint="eastAsia"/>
          <w:sz w:val="24"/>
        </w:rPr>
        <w:t xml:space="preserve">shown in </w:t>
      </w:r>
      <w:r w:rsidR="00214236" w:rsidRPr="001716F5">
        <w:rPr>
          <w:rFonts w:ascii="Times New Roman" w:hAnsi="Times New Roman" w:cs="Times New Roman" w:hint="eastAsia"/>
          <w:b/>
          <w:bCs/>
          <w:sz w:val="24"/>
        </w:rPr>
        <w:t>Figure</w:t>
      </w:r>
      <w:r w:rsidR="00060EB1" w:rsidRPr="001716F5">
        <w:rPr>
          <w:rFonts w:ascii="Times New Roman" w:hAnsi="Times New Roman" w:cs="Times New Roman" w:hint="eastAsia"/>
          <w:b/>
          <w:bCs/>
          <w:sz w:val="24"/>
        </w:rPr>
        <w:t xml:space="preserve"> </w:t>
      </w:r>
      <w:r w:rsidR="004827C5">
        <w:rPr>
          <w:rFonts w:ascii="Times New Roman" w:hAnsi="Times New Roman" w:cs="Times New Roman" w:hint="eastAsia"/>
          <w:b/>
          <w:bCs/>
          <w:sz w:val="24"/>
        </w:rPr>
        <w:t xml:space="preserve">3 </w:t>
      </w:r>
      <w:r w:rsidR="00CE15C2" w:rsidRPr="001716F5">
        <w:rPr>
          <w:rFonts w:ascii="Times New Roman" w:hAnsi="Times New Roman" w:cs="Times New Roman" w:hint="eastAsia"/>
          <w:b/>
          <w:bCs/>
          <w:sz w:val="24"/>
        </w:rPr>
        <w:t>b</w:t>
      </w:r>
      <w:r w:rsidR="00CE15C2">
        <w:rPr>
          <w:rFonts w:ascii="Times New Roman" w:hAnsi="Times New Roman" w:cs="Times New Roman" w:hint="eastAsia"/>
          <w:sz w:val="24"/>
        </w:rPr>
        <w:t>, the high concentration of OH</w:t>
      </w:r>
      <w:r w:rsidR="00CE15C2">
        <w:rPr>
          <w:rFonts w:ascii="Times New Roman" w:hAnsi="Times New Roman" w:cs="Times New Roman" w:hint="eastAsia"/>
          <w:sz w:val="24"/>
          <w:vertAlign w:val="superscript"/>
        </w:rPr>
        <w:t>-</w:t>
      </w:r>
      <w:r w:rsidR="00CE15C2">
        <w:rPr>
          <w:rFonts w:ascii="Times New Roman" w:hAnsi="Times New Roman" w:cs="Times New Roman" w:hint="eastAsia"/>
          <w:sz w:val="24"/>
        </w:rPr>
        <w:t xml:space="preserve"> resulted in the </w:t>
      </w:r>
      <w:r w:rsidR="001A1C3B">
        <w:rPr>
          <w:rFonts w:ascii="Times New Roman" w:hAnsi="Times New Roman" w:cs="Times New Roman" w:hint="eastAsia"/>
          <w:sz w:val="24"/>
        </w:rPr>
        <w:t xml:space="preserve">low </w:t>
      </w:r>
      <w:r w:rsidR="001A1C3B">
        <w:rPr>
          <w:rFonts w:ascii="Times New Roman" w:hAnsi="Times New Roman" w:cs="Times New Roman"/>
          <w:sz w:val="24"/>
        </w:rPr>
        <w:t>concentration</w:t>
      </w:r>
      <w:r w:rsidR="001A1C3B">
        <w:rPr>
          <w:rFonts w:ascii="Times New Roman" w:hAnsi="Times New Roman" w:cs="Times New Roman" w:hint="eastAsia"/>
          <w:sz w:val="24"/>
        </w:rPr>
        <w:t xml:space="preserve"> of Mg</w:t>
      </w:r>
      <w:r w:rsidR="001A1C3B">
        <w:rPr>
          <w:rFonts w:ascii="Times New Roman" w:hAnsi="Times New Roman" w:cs="Times New Roman" w:hint="eastAsia"/>
          <w:sz w:val="24"/>
          <w:vertAlign w:val="superscript"/>
        </w:rPr>
        <w:t>2+</w:t>
      </w:r>
      <w:r w:rsidR="001A1C3B">
        <w:rPr>
          <w:rFonts w:ascii="Times New Roman" w:hAnsi="Times New Roman" w:cs="Times New Roman" w:hint="eastAsia"/>
          <w:sz w:val="24"/>
        </w:rPr>
        <w:t>.</w:t>
      </w:r>
      <w:r w:rsidR="00E95017">
        <w:rPr>
          <w:rFonts w:ascii="Times New Roman" w:hAnsi="Times New Roman" w:cs="Times New Roman" w:hint="eastAsia"/>
          <w:sz w:val="24"/>
        </w:rPr>
        <w:t xml:space="preserve"> </w:t>
      </w:r>
      <w:r w:rsidR="008B2EA9">
        <w:rPr>
          <w:rFonts w:ascii="Times New Roman" w:hAnsi="Times New Roman" w:cs="Times New Roman" w:hint="eastAsia"/>
          <w:sz w:val="24"/>
        </w:rPr>
        <w:t>It</w:t>
      </w:r>
      <w:r w:rsidR="00E95017">
        <w:rPr>
          <w:rFonts w:ascii="Times New Roman" w:hAnsi="Times New Roman" w:cs="Times New Roman" w:hint="eastAsia"/>
          <w:sz w:val="24"/>
        </w:rPr>
        <w:t xml:space="preserve"> also limited the </w:t>
      </w:r>
      <w:r w:rsidR="00E95017">
        <w:rPr>
          <w:rFonts w:ascii="Times New Roman" w:hAnsi="Times New Roman" w:cs="Times New Roman"/>
          <w:sz w:val="24"/>
        </w:rPr>
        <w:t>concentration</w:t>
      </w:r>
      <w:r w:rsidR="00E95017">
        <w:rPr>
          <w:rFonts w:ascii="Times New Roman" w:hAnsi="Times New Roman" w:cs="Times New Roman" w:hint="eastAsia"/>
          <w:sz w:val="24"/>
        </w:rPr>
        <w:t xml:space="preserve"> of Ca</w:t>
      </w:r>
      <w:r w:rsidR="00E95017" w:rsidRPr="00C461B6">
        <w:rPr>
          <w:rFonts w:ascii="Times New Roman" w:hAnsi="Times New Roman" w:cs="Times New Roman" w:hint="eastAsia"/>
          <w:sz w:val="24"/>
          <w:vertAlign w:val="superscript"/>
        </w:rPr>
        <w:t>2+</w:t>
      </w:r>
      <w:r w:rsidR="00E95017">
        <w:rPr>
          <w:rFonts w:ascii="Times New Roman" w:hAnsi="Times New Roman" w:cs="Times New Roman" w:hint="eastAsia"/>
          <w:sz w:val="24"/>
        </w:rPr>
        <w:t xml:space="preserve">, </w:t>
      </w:r>
      <w:r w:rsidR="00113B79">
        <w:rPr>
          <w:rFonts w:ascii="Times New Roman" w:hAnsi="Times New Roman" w:cs="Times New Roman" w:hint="eastAsia"/>
          <w:sz w:val="24"/>
        </w:rPr>
        <w:t xml:space="preserve">which </w:t>
      </w:r>
      <w:r w:rsidR="00113B79">
        <w:rPr>
          <w:rFonts w:ascii="Times New Roman" w:hAnsi="Times New Roman" w:cs="Times New Roman"/>
          <w:sz w:val="24"/>
        </w:rPr>
        <w:t>exhibited</w:t>
      </w:r>
      <w:r w:rsidR="00113B79">
        <w:rPr>
          <w:rFonts w:ascii="Times New Roman" w:hAnsi="Times New Roman" w:cs="Times New Roman" w:hint="eastAsia"/>
          <w:sz w:val="24"/>
        </w:rPr>
        <w:t xml:space="preserve"> a rise followed by a decline</w:t>
      </w:r>
      <w:r w:rsidR="00834DBE">
        <w:rPr>
          <w:rFonts w:ascii="Times New Roman" w:hAnsi="Times New Roman" w:cs="Times New Roman" w:hint="eastAsia"/>
          <w:sz w:val="24"/>
        </w:rPr>
        <w:t>.</w:t>
      </w:r>
      <w:r w:rsidR="008B2EA9">
        <w:rPr>
          <w:rFonts w:ascii="Times New Roman" w:hAnsi="Times New Roman" w:cs="Times New Roman" w:hint="eastAsia"/>
          <w:sz w:val="24"/>
        </w:rPr>
        <w:t xml:space="preserve"> Furthermore, t</w:t>
      </w:r>
      <w:r w:rsidR="008F48C4">
        <w:rPr>
          <w:rFonts w:ascii="Times New Roman" w:hAnsi="Times New Roman" w:cs="Times New Roman" w:hint="eastAsia"/>
          <w:sz w:val="24"/>
        </w:rPr>
        <w:t xml:space="preserve">he concentration of scaling ions in SC </w:t>
      </w:r>
      <w:r w:rsidR="00E959D6">
        <w:rPr>
          <w:rFonts w:ascii="Times New Roman" w:hAnsi="Times New Roman" w:cs="Times New Roman" w:hint="eastAsia"/>
          <w:sz w:val="24"/>
        </w:rPr>
        <w:t>provide evidence for solubility limits.</w:t>
      </w:r>
      <w:r w:rsidR="00824544">
        <w:rPr>
          <w:rFonts w:ascii="Times New Roman" w:hAnsi="Times New Roman" w:cs="Times New Roman" w:hint="eastAsia"/>
          <w:sz w:val="24"/>
        </w:rPr>
        <w:t xml:space="preserve"> </w:t>
      </w:r>
      <w:r w:rsidR="004B154B">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4B154B">
        <w:rPr>
          <w:rFonts w:ascii="Times New Roman" w:hAnsi="Times New Roman" w:cs="Times New Roman" w:hint="eastAsia"/>
          <w:sz w:val="24"/>
        </w:rPr>
        <w:t xml:space="preserve">, </w:t>
      </w:r>
      <w:r w:rsidR="00E959D6">
        <w:rPr>
          <w:rFonts w:ascii="Times New Roman" w:hAnsi="Times New Roman" w:cs="Times New Roman" w:hint="eastAsia"/>
          <w:sz w:val="24"/>
        </w:rPr>
        <w:t>the concentration of OH</w:t>
      </w:r>
      <w:r w:rsidR="00E959D6" w:rsidRPr="001D7FF4">
        <w:rPr>
          <w:rFonts w:ascii="Times New Roman" w:hAnsi="Times New Roman" w:cs="Times New Roman" w:hint="eastAsia"/>
          <w:sz w:val="24"/>
          <w:vertAlign w:val="superscript"/>
        </w:rPr>
        <w:t>-</w:t>
      </w:r>
      <w:r w:rsidR="00E959D6">
        <w:rPr>
          <w:rFonts w:ascii="Times New Roman" w:hAnsi="Times New Roman" w:cs="Times New Roman" w:hint="eastAsia"/>
          <w:sz w:val="24"/>
        </w:rPr>
        <w:t xml:space="preserve"> </w:t>
      </w:r>
      <w:r w:rsidR="00440711">
        <w:rPr>
          <w:rFonts w:ascii="Times New Roman" w:hAnsi="Times New Roman" w:cs="Times New Roman" w:hint="eastAsia"/>
          <w:sz w:val="24"/>
        </w:rPr>
        <w:t>increased with time and the pH reached 9 at 4 hours</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 xml:space="preserve">2 </w:t>
      </w:r>
      <w:r w:rsidR="00844723" w:rsidRPr="001716F5">
        <w:rPr>
          <w:rFonts w:ascii="Times New Roman" w:hAnsi="Times New Roman" w:cs="Times New Roman" w:hint="eastAsia"/>
          <w:b/>
          <w:bCs/>
          <w:sz w:val="24"/>
        </w:rPr>
        <w:t>c</w:t>
      </w:r>
      <w:r w:rsidR="00844723">
        <w:rPr>
          <w:rFonts w:ascii="Times New Roman" w:hAnsi="Times New Roman" w:cs="Times New Roman" w:hint="eastAsia"/>
          <w:sz w:val="24"/>
        </w:rPr>
        <w:t>)</w:t>
      </w:r>
      <w:r w:rsidR="00440711">
        <w:rPr>
          <w:rFonts w:ascii="Times New Roman" w:hAnsi="Times New Roman" w:cs="Times New Roman" w:hint="eastAsia"/>
          <w:sz w:val="24"/>
        </w:rPr>
        <w:t xml:space="preserve">, </w:t>
      </w:r>
      <w:r w:rsidR="007D5B88">
        <w:rPr>
          <w:rFonts w:ascii="Times New Roman" w:hAnsi="Times New Roman" w:cs="Times New Roman" w:hint="eastAsia"/>
          <w:sz w:val="24"/>
        </w:rPr>
        <w:t>accompanied by the sharper decrease in the concentration of Mg</w:t>
      </w:r>
      <w:r w:rsidR="007D5B88">
        <w:rPr>
          <w:rFonts w:ascii="Times New Roman" w:hAnsi="Times New Roman" w:cs="Times New Roman" w:hint="eastAsia"/>
          <w:sz w:val="24"/>
          <w:vertAlign w:val="superscript"/>
        </w:rPr>
        <w:t>2+</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 xml:space="preserve">3 </w:t>
      </w:r>
      <w:r w:rsidR="00844723" w:rsidRPr="001716F5">
        <w:rPr>
          <w:rFonts w:ascii="Times New Roman" w:hAnsi="Times New Roman" w:cs="Times New Roman" w:hint="eastAsia"/>
          <w:b/>
          <w:bCs/>
          <w:sz w:val="24"/>
        </w:rPr>
        <w:t>c</w:t>
      </w:r>
      <w:r w:rsidR="00844723">
        <w:rPr>
          <w:rFonts w:ascii="Times New Roman" w:hAnsi="Times New Roman" w:cs="Times New Roman" w:hint="eastAsia"/>
          <w:sz w:val="24"/>
        </w:rPr>
        <w:t>).</w:t>
      </w:r>
    </w:p>
    <w:p w14:paraId="156A0643" w14:textId="7819EC43" w:rsidR="00D67B8E" w:rsidRPr="00093AC9" w:rsidRDefault="00D67B8E"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 xml:space="preserve">Scaling </w:t>
      </w:r>
      <w:proofErr w:type="gramStart"/>
      <w:r w:rsidRPr="00093AC9">
        <w:rPr>
          <w:rFonts w:eastAsiaTheme="minorEastAsia" w:hint="eastAsia"/>
          <w:color w:val="000000" w:themeColor="text1"/>
        </w:rPr>
        <w:t>formation</w:t>
      </w:r>
      <w:proofErr w:type="gramEnd"/>
      <w:r w:rsidR="00630C54" w:rsidRPr="00093AC9">
        <w:rPr>
          <w:rFonts w:eastAsiaTheme="minorEastAsia" w:hint="eastAsia"/>
          <w:color w:val="000000" w:themeColor="text1"/>
        </w:rPr>
        <w:t xml:space="preserve"> on CEMs</w:t>
      </w:r>
    </w:p>
    <w:p w14:paraId="69AB33CF" w14:textId="7803470E" w:rsidR="000D1845" w:rsidRDefault="00FB06AC" w:rsidP="00A30DDE">
      <w:pPr>
        <w:spacing w:line="480" w:lineRule="auto"/>
        <w:rPr>
          <w:rFonts w:ascii="Times New Roman" w:hAnsi="Times New Roman" w:cs="Times New Roman"/>
          <w:sz w:val="24"/>
        </w:rPr>
      </w:pPr>
      <w:r w:rsidRPr="00FB06AC">
        <w:rPr>
          <w:rFonts w:ascii="Times New Roman" w:hAnsi="Times New Roman" w:cs="Times New Roman"/>
          <w:sz w:val="24"/>
        </w:rPr>
        <w:t>According to the membrane morphology detection,</w:t>
      </w:r>
      <w:r w:rsidRPr="00FB06AC">
        <w:rPr>
          <w:rFonts w:ascii="Times New Roman" w:hAnsi="Times New Roman" w:cs="Times New Roman" w:hint="eastAsia"/>
          <w:sz w:val="24"/>
        </w:rPr>
        <w:t xml:space="preserve"> scaling would take place on both side</w:t>
      </w:r>
      <w:r w:rsidR="008351AC">
        <w:rPr>
          <w:rFonts w:ascii="Times New Roman" w:hAnsi="Times New Roman" w:cs="Times New Roman" w:hint="eastAsia"/>
          <w:sz w:val="24"/>
        </w:rPr>
        <w:t>s</w:t>
      </w:r>
      <w:r w:rsidRPr="00FB06AC">
        <w:rPr>
          <w:rFonts w:ascii="Times New Roman" w:hAnsi="Times New Roman" w:cs="Times New Roman" w:hint="eastAsia"/>
          <w:sz w:val="24"/>
        </w:rPr>
        <w:t xml:space="preserve"> of </w:t>
      </w:r>
      <w:r w:rsidR="008351AC">
        <w:rPr>
          <w:rFonts w:ascii="Times New Roman" w:hAnsi="Times New Roman" w:cs="Times New Roman" w:hint="eastAsia"/>
          <w:sz w:val="24"/>
        </w:rPr>
        <w:t xml:space="preserve">the </w:t>
      </w:r>
      <w:r w:rsidRPr="00FB06AC">
        <w:rPr>
          <w:rFonts w:ascii="Times New Roman" w:hAnsi="Times New Roman" w:cs="Times New Roman" w:hint="eastAsia"/>
          <w:sz w:val="24"/>
        </w:rPr>
        <w:t>CEM.</w:t>
      </w:r>
      <w:r w:rsidRPr="00BC2207">
        <w:t xml:space="preserve"> </w:t>
      </w:r>
      <w:r w:rsidRPr="00FB06AC">
        <w:rPr>
          <w:rFonts w:ascii="Times New Roman" w:hAnsi="Times New Roman" w:cs="Times New Roman"/>
          <w:sz w:val="24"/>
        </w:rPr>
        <w:t>Each region demonstrate</w:t>
      </w:r>
      <w:r w:rsidRPr="00FB06AC">
        <w:rPr>
          <w:rFonts w:ascii="Times New Roman" w:hAnsi="Times New Roman" w:cs="Times New Roman" w:hint="eastAsia"/>
          <w:sz w:val="24"/>
        </w:rPr>
        <w:t>d u</w:t>
      </w:r>
      <w:r w:rsidRPr="00FB06AC">
        <w:rPr>
          <w:rFonts w:ascii="Times New Roman" w:hAnsi="Times New Roman" w:cs="Times New Roman"/>
          <w:sz w:val="24"/>
        </w:rPr>
        <w:t xml:space="preserve">nique scaling behaviors influenced by </w:t>
      </w:r>
      <w:r w:rsidRPr="00FB06AC">
        <w:rPr>
          <w:rFonts w:ascii="Times New Roman" w:hAnsi="Times New Roman" w:cs="Times New Roman" w:hint="eastAsia"/>
          <w:sz w:val="24"/>
        </w:rPr>
        <w:t>local</w:t>
      </w:r>
      <w:r w:rsidRPr="00FB06AC">
        <w:rPr>
          <w:rFonts w:ascii="Times New Roman" w:hAnsi="Times New Roman" w:cs="Times New Roman"/>
          <w:sz w:val="24"/>
        </w:rPr>
        <w:t xml:space="preserve"> ion transport, OH⁻ generation</w:t>
      </w:r>
      <w:r w:rsidRPr="00FB06AC">
        <w:rPr>
          <w:rFonts w:ascii="Times New Roman" w:hAnsi="Times New Roman" w:cs="Times New Roman" w:hint="eastAsia"/>
          <w:sz w:val="24"/>
        </w:rPr>
        <w:t xml:space="preserve"> and leakage</w:t>
      </w:r>
      <w:r w:rsidR="00CF0D08">
        <w:rPr>
          <w:rFonts w:ascii="Times New Roman" w:hAnsi="Times New Roman" w:cs="Times New Roman" w:hint="eastAsia"/>
          <w:sz w:val="24"/>
        </w:rPr>
        <w:t>.</w:t>
      </w:r>
    </w:p>
    <w:p w14:paraId="174E103B" w14:textId="33948785" w:rsidR="0004643B" w:rsidRDefault="00DD4E98" w:rsidP="0004643B">
      <w:pPr>
        <w:keepNext/>
        <w:spacing w:line="480" w:lineRule="auto"/>
        <w:rPr>
          <w:rFonts w:hint="eastAsia"/>
        </w:rPr>
      </w:pPr>
      <w:r>
        <w:rPr>
          <w:rFonts w:hint="eastAsia"/>
          <w:noProof/>
        </w:rPr>
        <w:drawing>
          <wp:inline distT="0" distB="0" distL="0" distR="0" wp14:anchorId="5995DBCB" wp14:editId="68159C4B">
            <wp:extent cx="5702643" cy="2193828"/>
            <wp:effectExtent l="0" t="0" r="0" b="0"/>
            <wp:docPr id="192873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274" cy="2206381"/>
                    </a:xfrm>
                    <a:prstGeom prst="rect">
                      <a:avLst/>
                    </a:prstGeom>
                    <a:noFill/>
                  </pic:spPr>
                </pic:pic>
              </a:graphicData>
            </a:graphic>
          </wp:inline>
        </w:drawing>
      </w:r>
    </w:p>
    <w:p w14:paraId="53EB43A8" w14:textId="7800F9F8" w:rsidR="00CF1DB0" w:rsidRPr="0004643B" w:rsidRDefault="0004643B" w:rsidP="006339FE">
      <w:pPr>
        <w:pStyle w:val="aa"/>
        <w:spacing w:afterLines="100" w:after="312"/>
        <w:rPr>
          <w:rFonts w:ascii="Times New Roman" w:hAnsi="Times New Roman" w:cs="Times New Roman"/>
          <w:sz w:val="24"/>
          <w:szCs w:val="24"/>
        </w:rPr>
      </w:pPr>
      <w:r w:rsidRPr="0004643B">
        <w:rPr>
          <w:rFonts w:ascii="Times New Roman" w:hAnsi="Times New Roman" w:cs="Times New Roman"/>
          <w:sz w:val="24"/>
          <w:szCs w:val="24"/>
        </w:rPr>
        <w:t xml:space="preserve">Figure </w:t>
      </w:r>
      <w:r w:rsidRPr="0004643B">
        <w:rPr>
          <w:rFonts w:ascii="Times New Roman" w:hAnsi="Times New Roman" w:cs="Times New Roman"/>
          <w:sz w:val="24"/>
          <w:szCs w:val="24"/>
        </w:rPr>
        <w:fldChar w:fldCharType="begin"/>
      </w:r>
      <w:r w:rsidRPr="0004643B">
        <w:rPr>
          <w:rFonts w:ascii="Times New Roman" w:hAnsi="Times New Roman" w:cs="Times New Roman"/>
          <w:sz w:val="24"/>
          <w:szCs w:val="24"/>
        </w:rPr>
        <w:instrText xml:space="preserve"> SEQ Figure \* ARABIC </w:instrText>
      </w:r>
      <w:r w:rsidRPr="0004643B">
        <w:rPr>
          <w:rFonts w:ascii="Times New Roman" w:hAnsi="Times New Roman" w:cs="Times New Roman"/>
          <w:sz w:val="24"/>
          <w:szCs w:val="24"/>
        </w:rPr>
        <w:fldChar w:fldCharType="separate"/>
      </w:r>
      <w:r w:rsidR="00600522">
        <w:rPr>
          <w:rFonts w:ascii="Times New Roman" w:hAnsi="Times New Roman" w:cs="Times New Roman"/>
          <w:noProof/>
          <w:sz w:val="24"/>
          <w:szCs w:val="24"/>
        </w:rPr>
        <w:t>4</w:t>
      </w:r>
      <w:r w:rsidRPr="0004643B">
        <w:rPr>
          <w:rFonts w:ascii="Times New Roman" w:hAnsi="Times New Roman" w:cs="Times New Roman"/>
          <w:sz w:val="24"/>
          <w:szCs w:val="24"/>
        </w:rPr>
        <w:fldChar w:fldCharType="end"/>
      </w:r>
      <w:r w:rsidRPr="0004643B">
        <w:rPr>
          <w:rFonts w:ascii="Times New Roman" w:hAnsi="Times New Roman" w:cs="Times New Roman"/>
          <w:sz w:val="24"/>
          <w:szCs w:val="24"/>
        </w:rPr>
        <w:t xml:space="preserve"> Schematic diagram of scaling formation mechanisms on CEM</w:t>
      </w:r>
      <w:r w:rsidR="00F14F93">
        <w:rPr>
          <w:rFonts w:ascii="Times New Roman" w:hAnsi="Times New Roman" w:cs="Times New Roman" w:hint="eastAsia"/>
          <w:sz w:val="24"/>
          <w:szCs w:val="24"/>
        </w:rPr>
        <w:t xml:space="preserve"> (S</w:t>
      </w:r>
      <w:r w:rsidR="00DD4E98">
        <w:rPr>
          <w:rFonts w:ascii="Times New Roman" w:hAnsi="Times New Roman" w:cs="Times New Roman" w:hint="eastAsia"/>
          <w:sz w:val="24"/>
          <w:szCs w:val="24"/>
        </w:rPr>
        <w:t>C, salt chamber; BC, base chamber;</w:t>
      </w:r>
      <w:r w:rsidR="00212510">
        <w:rPr>
          <w:rFonts w:ascii="Times New Roman" w:hAnsi="Times New Roman" w:cs="Times New Roman" w:hint="eastAsia"/>
          <w:sz w:val="24"/>
          <w:szCs w:val="24"/>
        </w:rPr>
        <w:t xml:space="preserve"> CEM, cation exchange membrane)</w:t>
      </w:r>
      <w:r w:rsidRPr="0004643B">
        <w:rPr>
          <w:rFonts w:ascii="Times New Roman" w:hAnsi="Times New Roman" w:cs="Times New Roman"/>
          <w:sz w:val="24"/>
          <w:szCs w:val="24"/>
        </w:rPr>
        <w:t>.</w:t>
      </w:r>
    </w:p>
    <w:p w14:paraId="24944E73" w14:textId="47C010D0" w:rsidR="006D590E" w:rsidRPr="00423FFC" w:rsidRDefault="00026047" w:rsidP="00A30DDE">
      <w:pPr>
        <w:spacing w:line="480" w:lineRule="auto"/>
        <w:rPr>
          <w:rFonts w:ascii="Times New Roman" w:hAnsi="Times New Roman" w:cs="Times New Roman"/>
          <w:sz w:val="24"/>
        </w:rPr>
      </w:pPr>
      <w:r>
        <w:rPr>
          <w:rFonts w:ascii="Times New Roman" w:hAnsi="Times New Roman" w:cs="Times New Roman"/>
          <w:sz w:val="24"/>
        </w:rPr>
        <w:t>A</w:t>
      </w:r>
      <w:r>
        <w:rPr>
          <w:rFonts w:ascii="Times New Roman" w:hAnsi="Times New Roman" w:cs="Times New Roman" w:hint="eastAsia"/>
          <w:sz w:val="24"/>
        </w:rPr>
        <w:t xml:space="preserve">s </w:t>
      </w:r>
      <w:r>
        <w:rPr>
          <w:rFonts w:ascii="Times New Roman" w:hAnsi="Times New Roman" w:cs="Times New Roman"/>
          <w:sz w:val="24"/>
        </w:rPr>
        <w:t>shown</w:t>
      </w:r>
      <w:r>
        <w:rPr>
          <w:rFonts w:ascii="Times New Roman" w:hAnsi="Times New Roman" w:cs="Times New Roman" w:hint="eastAsia"/>
          <w:sz w:val="24"/>
        </w:rPr>
        <w:t xml:space="preserve"> in </w:t>
      </w:r>
      <w:r w:rsidR="00214236" w:rsidRPr="00C07A8B">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4</w:t>
      </w:r>
      <w:r>
        <w:rPr>
          <w:rFonts w:ascii="Times New Roman" w:hAnsi="Times New Roman" w:cs="Times New Roman" w:hint="eastAsia"/>
          <w:sz w:val="24"/>
        </w:rPr>
        <w:t>, o</w:t>
      </w:r>
      <w:r w:rsidR="009744B9">
        <w:rPr>
          <w:rFonts w:ascii="Times New Roman" w:hAnsi="Times New Roman" w:cs="Times New Roman" w:hint="eastAsia"/>
          <w:sz w:val="24"/>
        </w:rPr>
        <w:t xml:space="preserve">nce the test began, </w:t>
      </w:r>
      <w:r w:rsidR="001E56E2">
        <w:rPr>
          <w:rFonts w:ascii="Times New Roman" w:hAnsi="Times New Roman" w:cs="Times New Roman" w:hint="eastAsia"/>
          <w:sz w:val="24"/>
        </w:rPr>
        <w:t>cat</w:t>
      </w:r>
      <w:r w:rsidR="009744B9">
        <w:rPr>
          <w:rFonts w:ascii="Times New Roman" w:hAnsi="Times New Roman" w:cs="Times New Roman" w:hint="eastAsia"/>
          <w:sz w:val="24"/>
        </w:rPr>
        <w:t>ion</w:t>
      </w:r>
      <w:r w:rsidR="001E56E2">
        <w:rPr>
          <w:rFonts w:ascii="Times New Roman" w:hAnsi="Times New Roman" w:cs="Times New Roman" w:hint="eastAsia"/>
          <w:sz w:val="24"/>
        </w:rPr>
        <w:t>s including Ca</w:t>
      </w:r>
      <w:r w:rsidR="001E56E2" w:rsidRPr="00C461B6">
        <w:rPr>
          <w:rFonts w:ascii="Times New Roman" w:hAnsi="Times New Roman" w:cs="Times New Roman" w:hint="eastAsia"/>
          <w:sz w:val="24"/>
          <w:vertAlign w:val="superscript"/>
        </w:rPr>
        <w:t>2+</w:t>
      </w:r>
      <w:r w:rsidR="001E56E2">
        <w:rPr>
          <w:rFonts w:ascii="Times New Roman" w:hAnsi="Times New Roman" w:cs="Times New Roman" w:hint="eastAsia"/>
          <w:sz w:val="24"/>
        </w:rPr>
        <w:t xml:space="preserve"> and Mg</w:t>
      </w:r>
      <w:r w:rsidR="001E56E2" w:rsidRPr="00C461B6">
        <w:rPr>
          <w:rFonts w:ascii="Times New Roman" w:hAnsi="Times New Roman" w:cs="Times New Roman" w:hint="eastAsia"/>
          <w:sz w:val="24"/>
          <w:vertAlign w:val="superscript"/>
        </w:rPr>
        <w:t>2+</w:t>
      </w:r>
      <w:r w:rsidR="009744B9">
        <w:rPr>
          <w:rFonts w:ascii="Times New Roman" w:hAnsi="Times New Roman" w:cs="Times New Roman" w:hint="eastAsia"/>
          <w:sz w:val="24"/>
        </w:rPr>
        <w:t xml:space="preserve"> transported </w:t>
      </w:r>
      <w:r w:rsidR="0038151A">
        <w:rPr>
          <w:rFonts w:ascii="Times New Roman" w:hAnsi="Times New Roman" w:cs="Times New Roman" w:hint="eastAsia"/>
          <w:sz w:val="24"/>
        </w:rPr>
        <w:t xml:space="preserve">across </w:t>
      </w:r>
      <w:r w:rsidR="0038151A">
        <w:rPr>
          <w:rFonts w:ascii="Times New Roman" w:hAnsi="Times New Roman" w:cs="Times New Roman" w:hint="eastAsia"/>
          <w:sz w:val="24"/>
        </w:rPr>
        <w:lastRenderedPageBreak/>
        <w:t xml:space="preserve">the CEM </w:t>
      </w:r>
      <w:r w:rsidR="009744B9">
        <w:rPr>
          <w:rFonts w:ascii="Times New Roman" w:hAnsi="Times New Roman" w:cs="Times New Roman" w:hint="eastAsia"/>
          <w:sz w:val="24"/>
        </w:rPr>
        <w:t xml:space="preserve">from </w:t>
      </w:r>
      <w:r w:rsidR="00CC4000">
        <w:rPr>
          <w:rFonts w:ascii="Times New Roman" w:hAnsi="Times New Roman" w:cs="Times New Roman" w:hint="eastAsia"/>
          <w:sz w:val="24"/>
        </w:rPr>
        <w:t>SC</w:t>
      </w:r>
      <w:r w:rsidR="009744B9">
        <w:rPr>
          <w:rFonts w:ascii="Times New Roman" w:hAnsi="Times New Roman" w:cs="Times New Roman" w:hint="eastAsia"/>
          <w:sz w:val="24"/>
        </w:rPr>
        <w:t xml:space="preserve"> to BC under the electric field</w:t>
      </w:r>
      <w:r w:rsidR="00E73C99">
        <w:rPr>
          <w:rFonts w:ascii="Times New Roman" w:hAnsi="Times New Roman" w:cs="Times New Roman" w:hint="eastAsia"/>
          <w:sz w:val="24"/>
        </w:rPr>
        <w:t xml:space="preserve">. </w:t>
      </w:r>
      <w:r w:rsidR="006A75BF">
        <w:rPr>
          <w:rFonts w:ascii="Times New Roman" w:hAnsi="Times New Roman" w:cs="Times New Roman" w:hint="eastAsia"/>
          <w:sz w:val="24"/>
        </w:rPr>
        <w:t>At the same time, the OH</w:t>
      </w:r>
      <w:r w:rsidR="006A75BF">
        <w:rPr>
          <w:rFonts w:ascii="Times New Roman" w:hAnsi="Times New Roman" w:cs="Times New Roman" w:hint="eastAsia"/>
          <w:sz w:val="24"/>
          <w:vertAlign w:val="superscript"/>
        </w:rPr>
        <w:t>-</w:t>
      </w:r>
      <w:r w:rsidR="006A75BF">
        <w:rPr>
          <w:rFonts w:ascii="Times New Roman" w:hAnsi="Times New Roman" w:cs="Times New Roman" w:hint="eastAsia"/>
          <w:sz w:val="24"/>
        </w:rPr>
        <w:t xml:space="preserve"> ions </w:t>
      </w:r>
      <w:r w:rsidR="0074597E">
        <w:rPr>
          <w:rFonts w:ascii="Times New Roman" w:hAnsi="Times New Roman" w:cs="Times New Roman" w:hint="eastAsia"/>
          <w:sz w:val="24"/>
        </w:rPr>
        <w:t xml:space="preserve">generated from the BPM </w:t>
      </w:r>
      <w:r w:rsidR="008E1308">
        <w:rPr>
          <w:rFonts w:ascii="Times New Roman" w:hAnsi="Times New Roman" w:cs="Times New Roman"/>
          <w:sz w:val="24"/>
        </w:rPr>
        <w:t>transport</w:t>
      </w:r>
      <w:r w:rsidR="008E1308">
        <w:rPr>
          <w:rFonts w:ascii="Times New Roman" w:hAnsi="Times New Roman" w:cs="Times New Roman" w:hint="eastAsia"/>
          <w:sz w:val="24"/>
        </w:rPr>
        <w:t>ed to</w:t>
      </w:r>
      <w:r w:rsidR="009360AC">
        <w:rPr>
          <w:rFonts w:ascii="Times New Roman" w:hAnsi="Times New Roman" w:cs="Times New Roman" w:hint="eastAsia"/>
          <w:sz w:val="24"/>
        </w:rPr>
        <w:t xml:space="preserve"> the interface of CEM</w:t>
      </w:r>
      <w:r w:rsidR="00281CB6">
        <w:rPr>
          <w:rFonts w:ascii="Times New Roman" w:hAnsi="Times New Roman" w:cs="Times New Roman" w:hint="eastAsia"/>
          <w:sz w:val="24"/>
        </w:rPr>
        <w:t>/</w:t>
      </w:r>
      <w:r w:rsidR="009360AC">
        <w:rPr>
          <w:rFonts w:ascii="Times New Roman" w:hAnsi="Times New Roman" w:cs="Times New Roman" w:hint="eastAsia"/>
          <w:sz w:val="24"/>
        </w:rPr>
        <w:t>BC</w:t>
      </w:r>
      <w:r w:rsidR="00F830C4">
        <w:rPr>
          <w:rFonts w:ascii="Times New Roman" w:hAnsi="Times New Roman" w:cs="Times New Roman" w:hint="eastAsia"/>
          <w:sz w:val="24"/>
        </w:rPr>
        <w:t>.</w:t>
      </w:r>
      <w:r w:rsidR="006A75BF">
        <w:rPr>
          <w:rFonts w:ascii="Times New Roman" w:hAnsi="Times New Roman" w:cs="Times New Roman" w:hint="eastAsia"/>
          <w:sz w:val="24"/>
        </w:rPr>
        <w:t xml:space="preserve"> </w:t>
      </w:r>
      <w:r w:rsidR="0038151A">
        <w:rPr>
          <w:rFonts w:ascii="Times New Roman" w:hAnsi="Times New Roman" w:cs="Times New Roman" w:hint="eastAsia"/>
          <w:sz w:val="24"/>
        </w:rPr>
        <w:t>When Ca</w:t>
      </w:r>
      <w:r w:rsidR="0038151A" w:rsidRPr="00C461B6">
        <w:rPr>
          <w:rFonts w:ascii="Times New Roman" w:hAnsi="Times New Roman" w:cs="Times New Roman" w:hint="eastAsia"/>
          <w:sz w:val="24"/>
          <w:vertAlign w:val="superscript"/>
        </w:rPr>
        <w:t>2+</w:t>
      </w:r>
      <w:r w:rsidR="008E1308">
        <w:rPr>
          <w:rFonts w:ascii="Times New Roman" w:hAnsi="Times New Roman" w:cs="Times New Roman" w:hint="eastAsia"/>
          <w:sz w:val="24"/>
        </w:rPr>
        <w:t xml:space="preserve">, </w:t>
      </w:r>
      <w:r w:rsidR="0038151A">
        <w:rPr>
          <w:rFonts w:ascii="Times New Roman" w:hAnsi="Times New Roman" w:cs="Times New Roman" w:hint="eastAsia"/>
          <w:sz w:val="24"/>
        </w:rPr>
        <w:t>Mg</w:t>
      </w:r>
      <w:r w:rsidR="0038151A" w:rsidRPr="00C461B6">
        <w:rPr>
          <w:rFonts w:ascii="Times New Roman" w:hAnsi="Times New Roman" w:cs="Times New Roman" w:hint="eastAsia"/>
          <w:sz w:val="24"/>
          <w:vertAlign w:val="superscript"/>
        </w:rPr>
        <w:t>2+</w:t>
      </w:r>
      <w:r w:rsidR="0038151A">
        <w:rPr>
          <w:rFonts w:ascii="Times New Roman" w:hAnsi="Times New Roman" w:cs="Times New Roman" w:hint="eastAsia"/>
          <w:sz w:val="24"/>
        </w:rPr>
        <w:t xml:space="preserve"> </w:t>
      </w:r>
      <w:r w:rsidR="008E1308">
        <w:rPr>
          <w:rFonts w:ascii="Times New Roman" w:hAnsi="Times New Roman" w:cs="Times New Roman" w:hint="eastAsia"/>
          <w:sz w:val="24"/>
        </w:rPr>
        <w:t>and OH</w:t>
      </w:r>
      <w:r w:rsidR="008E1308">
        <w:rPr>
          <w:rFonts w:ascii="Times New Roman" w:hAnsi="Times New Roman" w:cs="Times New Roman" w:hint="eastAsia"/>
          <w:sz w:val="24"/>
          <w:vertAlign w:val="superscript"/>
        </w:rPr>
        <w:t>-</w:t>
      </w:r>
      <w:r w:rsidR="008E1308">
        <w:rPr>
          <w:rFonts w:ascii="Times New Roman" w:hAnsi="Times New Roman" w:cs="Times New Roman" w:hint="eastAsia"/>
          <w:sz w:val="24"/>
        </w:rPr>
        <w:t xml:space="preserve"> a</w:t>
      </w:r>
      <w:r w:rsidR="006A75BF">
        <w:rPr>
          <w:rFonts w:ascii="Times New Roman" w:hAnsi="Times New Roman" w:cs="Times New Roman"/>
          <w:sz w:val="24"/>
        </w:rPr>
        <w:t>ppeared</w:t>
      </w:r>
      <w:r w:rsidR="006A75BF">
        <w:rPr>
          <w:rFonts w:ascii="Times New Roman" w:hAnsi="Times New Roman" w:cs="Times New Roman" w:hint="eastAsia"/>
          <w:sz w:val="24"/>
        </w:rPr>
        <w:t xml:space="preserve"> on the surface of the CEM facing the BC</w:t>
      </w:r>
      <w:r w:rsidR="00B50F80">
        <w:rPr>
          <w:rFonts w:ascii="Times New Roman" w:hAnsi="Times New Roman" w:cs="Times New Roman" w:hint="eastAsia"/>
          <w:sz w:val="24"/>
        </w:rPr>
        <w:t xml:space="preserve">, </w:t>
      </w:r>
      <w:r w:rsidR="0022508A">
        <w:rPr>
          <w:rFonts w:ascii="Times New Roman" w:hAnsi="Times New Roman" w:cs="Times New Roman" w:hint="eastAsia"/>
          <w:sz w:val="24"/>
        </w:rPr>
        <w:t>scaling of Mg was generated on CEM due to low</w:t>
      </w:r>
      <w:r w:rsidR="008167D3">
        <w:rPr>
          <w:rFonts w:ascii="Times New Roman" w:hAnsi="Times New Roman" w:cs="Times New Roman" w:hint="eastAsia"/>
          <w:sz w:val="24"/>
        </w:rPr>
        <w:t>er</w:t>
      </w:r>
      <w:r w:rsidR="0022508A">
        <w:rPr>
          <w:rFonts w:ascii="Times New Roman" w:hAnsi="Times New Roman" w:cs="Times New Roman" w:hint="eastAsia"/>
          <w:sz w:val="24"/>
        </w:rPr>
        <w:t xml:space="preserve"> solubility product, while Ca</w:t>
      </w:r>
      <w:r w:rsidR="0022508A" w:rsidRPr="0022508A">
        <w:rPr>
          <w:rFonts w:ascii="Times New Roman" w:hAnsi="Times New Roman" w:cs="Times New Roman" w:hint="eastAsia"/>
          <w:sz w:val="24"/>
          <w:vertAlign w:val="superscript"/>
        </w:rPr>
        <w:t>2+</w:t>
      </w:r>
      <w:r w:rsidR="0022508A">
        <w:rPr>
          <w:rFonts w:ascii="Times New Roman" w:hAnsi="Times New Roman" w:cs="Times New Roman" w:hint="eastAsia"/>
          <w:sz w:val="24"/>
        </w:rPr>
        <w:t xml:space="preserve"> was more likely </w:t>
      </w:r>
      <w:r w:rsidR="00C07A8B">
        <w:rPr>
          <w:rFonts w:ascii="Times New Roman" w:hAnsi="Times New Roman" w:cs="Times New Roman"/>
          <w:sz w:val="24"/>
        </w:rPr>
        <w:t>to leave</w:t>
      </w:r>
      <w:r w:rsidR="00E029E7">
        <w:rPr>
          <w:rFonts w:ascii="Times New Roman" w:hAnsi="Times New Roman" w:cs="Times New Roman" w:hint="eastAsia"/>
          <w:sz w:val="24"/>
        </w:rPr>
        <w:t xml:space="preserve"> the CEM</w:t>
      </w:r>
      <w:r w:rsidR="0022508A">
        <w:rPr>
          <w:rFonts w:ascii="Times New Roman" w:hAnsi="Times New Roman" w:cs="Times New Roman" w:hint="eastAsia"/>
          <w:sz w:val="24"/>
        </w:rPr>
        <w:t>.</w:t>
      </w:r>
      <w:r w:rsidR="00A8079A">
        <w:rPr>
          <w:rFonts w:ascii="Times New Roman" w:hAnsi="Times New Roman" w:cs="Times New Roman" w:hint="eastAsia"/>
          <w:sz w:val="24"/>
        </w:rPr>
        <w:t xml:space="preserve"> </w:t>
      </w:r>
      <w:r w:rsidR="00E029E7">
        <w:rPr>
          <w:rFonts w:ascii="Times New Roman" w:hAnsi="Times New Roman" w:cs="Times New Roman"/>
          <w:sz w:val="24"/>
        </w:rPr>
        <w:t>N</w:t>
      </w:r>
      <w:r w:rsidR="00E029E7">
        <w:rPr>
          <w:rFonts w:ascii="Times New Roman" w:hAnsi="Times New Roman" w:cs="Times New Roman" w:hint="eastAsia"/>
          <w:sz w:val="24"/>
        </w:rPr>
        <w:t>ext step, a</w:t>
      </w:r>
      <w:r w:rsidR="00D76929" w:rsidRPr="00FB06AC">
        <w:rPr>
          <w:rFonts w:ascii="Times New Roman" w:hAnsi="Times New Roman" w:cs="Times New Roman" w:hint="eastAsia"/>
          <w:sz w:val="24"/>
        </w:rPr>
        <w:t xml:space="preserve">s </w:t>
      </w:r>
      <w:r w:rsidR="00D76929" w:rsidRPr="00FB06AC">
        <w:rPr>
          <w:rFonts w:ascii="Times New Roman" w:hAnsi="Times New Roman" w:cs="Times New Roman"/>
          <w:sz w:val="24"/>
        </w:rPr>
        <w:t>scaling</w:t>
      </w:r>
      <w:r w:rsidR="00D76929" w:rsidRPr="00FB06AC">
        <w:rPr>
          <w:rFonts w:ascii="Times New Roman" w:hAnsi="Times New Roman" w:cs="Times New Roman" w:hint="eastAsia"/>
          <w:sz w:val="24"/>
        </w:rPr>
        <w:t xml:space="preserve"> covered the </w:t>
      </w:r>
      <w:r w:rsidR="00281CB6">
        <w:rPr>
          <w:rFonts w:ascii="Times New Roman" w:hAnsi="Times New Roman" w:cs="Times New Roman" w:hint="eastAsia"/>
          <w:sz w:val="24"/>
        </w:rPr>
        <w:t>CEM</w:t>
      </w:r>
      <w:r w:rsidR="00D76929" w:rsidRPr="00FB06AC">
        <w:rPr>
          <w:rFonts w:ascii="Times New Roman" w:hAnsi="Times New Roman" w:cs="Times New Roman" w:hint="eastAsia"/>
          <w:sz w:val="24"/>
        </w:rPr>
        <w:t xml:space="preserve"> surface</w:t>
      </w:r>
      <w:r w:rsidR="00B56D3E">
        <w:rPr>
          <w:rFonts w:ascii="Times New Roman" w:hAnsi="Times New Roman" w:cs="Times New Roman" w:hint="eastAsia"/>
          <w:sz w:val="24"/>
        </w:rPr>
        <w:t xml:space="preserve"> (</w:t>
      </w:r>
      <w:r w:rsidR="00727927">
        <w:rPr>
          <w:rFonts w:ascii="Times New Roman" w:hAnsi="Times New Roman" w:cs="Times New Roman" w:hint="eastAsia"/>
          <w:b/>
          <w:bCs/>
          <w:sz w:val="24"/>
        </w:rPr>
        <w:t>Figure 1</w:t>
      </w:r>
      <w:r w:rsidR="00B56D3E" w:rsidRPr="00333975">
        <w:rPr>
          <w:rFonts w:ascii="Times New Roman" w:hAnsi="Times New Roman" w:cs="Times New Roman" w:hint="eastAsia"/>
          <w:b/>
          <w:bCs/>
          <w:sz w:val="24"/>
        </w:rPr>
        <w:t xml:space="preserve"> </w:t>
      </w:r>
      <w:r w:rsidR="00333975">
        <w:rPr>
          <w:rFonts w:ascii="Times New Roman" w:hAnsi="Times New Roman" w:cs="Times New Roman" w:hint="eastAsia"/>
          <w:b/>
          <w:bCs/>
          <w:sz w:val="24"/>
        </w:rPr>
        <w:t>c</w:t>
      </w:r>
      <w:r w:rsidR="00333975" w:rsidRPr="00333975">
        <w:rPr>
          <w:rFonts w:ascii="Times New Roman" w:hAnsi="Times New Roman" w:cs="Times New Roman" w:hint="eastAsia"/>
          <w:b/>
          <w:bCs/>
          <w:sz w:val="24"/>
        </w:rPr>
        <w:t>2</w:t>
      </w:r>
      <w:r w:rsidR="00333975">
        <w:rPr>
          <w:rFonts w:ascii="Times New Roman" w:hAnsi="Times New Roman" w:cs="Times New Roman" w:hint="eastAsia"/>
          <w:sz w:val="24"/>
        </w:rPr>
        <w:t>)</w:t>
      </w:r>
      <w:r w:rsidR="00D76929" w:rsidRPr="00FB06AC">
        <w:rPr>
          <w:rFonts w:ascii="Times New Roman" w:hAnsi="Times New Roman" w:cs="Times New Roman" w:hint="eastAsia"/>
          <w:sz w:val="24"/>
        </w:rPr>
        <w:t xml:space="preserve">, the effective membrane area </w:t>
      </w:r>
      <w:r w:rsidR="00D76929" w:rsidRPr="00FB06AC">
        <w:rPr>
          <w:rFonts w:ascii="Times New Roman" w:hAnsi="Times New Roman" w:cs="Times New Roman"/>
          <w:sz w:val="24"/>
        </w:rPr>
        <w:t>decreased</w:t>
      </w:r>
      <w:r w:rsidR="00D76929" w:rsidRPr="00FB06AC">
        <w:rPr>
          <w:rFonts w:ascii="Times New Roman" w:hAnsi="Times New Roman" w:cs="Times New Roman" w:hint="eastAsia"/>
          <w:sz w:val="24"/>
        </w:rPr>
        <w:t xml:space="preserve"> and </w:t>
      </w:r>
      <w:r w:rsidR="00A3254D" w:rsidRPr="00A3254D">
        <w:rPr>
          <w:rFonts w:ascii="Times New Roman" w:hAnsi="Times New Roman" w:cs="Times New Roman" w:hint="eastAsia"/>
          <w:sz w:val="24"/>
        </w:rPr>
        <w:t>the local current density on the un</w:t>
      </w:r>
      <w:r w:rsidR="00D0051C">
        <w:rPr>
          <w:rFonts w:ascii="Times New Roman" w:hAnsi="Times New Roman" w:cs="Times New Roman" w:hint="eastAsia"/>
          <w:sz w:val="24"/>
        </w:rPr>
        <w:t>covered</w:t>
      </w:r>
      <w:r w:rsidR="00B5052C">
        <w:rPr>
          <w:rFonts w:ascii="Times New Roman" w:hAnsi="Times New Roman" w:cs="Times New Roman" w:hint="eastAsia"/>
          <w:sz w:val="24"/>
        </w:rPr>
        <w:t xml:space="preserve"> area </w:t>
      </w:r>
      <w:r w:rsidR="00B5052C">
        <w:rPr>
          <w:rFonts w:ascii="Times New Roman" w:hAnsi="Times New Roman" w:cs="Times New Roman"/>
          <w:sz w:val="24"/>
        </w:rPr>
        <w:t>increased</w:t>
      </w:r>
      <w:r w:rsidR="00B5052C">
        <w:rPr>
          <w:rFonts w:ascii="Times New Roman" w:hAnsi="Times New Roman" w:cs="Times New Roman" w:hint="eastAsia"/>
          <w:sz w:val="24"/>
        </w:rPr>
        <w:t xml:space="preserve"> </w:t>
      </w:r>
      <w:r w:rsidR="00400912">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cHQiPjM1LCAzOSwgNDcsIDQ4PC9zdHlsZT48L0Rpc3BsYXlUZXh0PjxyZWNvcmQ+PHJlYy1udW1i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066BEC">
        <w:rPr>
          <w:rFonts w:ascii="Times New Roman" w:hAnsi="Times New Roman" w:cs="Times New Roman"/>
          <w:sz w:val="24"/>
        </w:rPr>
        <w:instrText xml:space="preserve"> ADDIN EN.CITE </w:instrText>
      </w:r>
      <w:r w:rsidR="00066BEC">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cHQiPjM1LCAzOSwgNDcsIDQ4PC9zdHlsZT48L0Rpc3BsYXlUZXh0PjxyZWNvcmQ+PHJlYy1udW1i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066BEC">
        <w:rPr>
          <w:rFonts w:ascii="Times New Roman" w:hAnsi="Times New Roman" w:cs="Times New Roman"/>
          <w:sz w:val="24"/>
        </w:rPr>
        <w:instrText xml:space="preserve"> ADDIN EN.CITE.DATA </w:instrText>
      </w:r>
      <w:r w:rsidR="00066BEC">
        <w:rPr>
          <w:rFonts w:ascii="Times New Roman" w:hAnsi="Times New Roman" w:cs="Times New Roman"/>
          <w:sz w:val="24"/>
        </w:rPr>
      </w:r>
      <w:r w:rsidR="00066BEC">
        <w:rPr>
          <w:rFonts w:ascii="Times New Roman" w:hAnsi="Times New Roman" w:cs="Times New Roman"/>
          <w:sz w:val="24"/>
        </w:rPr>
        <w:fldChar w:fldCharType="end"/>
      </w:r>
      <w:r w:rsidR="00400912">
        <w:rPr>
          <w:rFonts w:ascii="Times New Roman" w:hAnsi="Times New Roman" w:cs="Times New Roman"/>
          <w:sz w:val="24"/>
        </w:rPr>
      </w:r>
      <w:r w:rsidR="00400912">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35, 39, 47, 48</w:t>
      </w:r>
      <w:r w:rsidR="00400912">
        <w:rPr>
          <w:rFonts w:ascii="Times New Roman" w:hAnsi="Times New Roman" w:cs="Times New Roman"/>
          <w:sz w:val="24"/>
        </w:rPr>
        <w:fldChar w:fldCharType="end"/>
      </w:r>
      <w:r w:rsidR="00F4560B">
        <w:rPr>
          <w:rFonts w:ascii="Times New Roman" w:hAnsi="Times New Roman" w:cs="Times New Roman" w:hint="eastAsia"/>
          <w:sz w:val="24"/>
        </w:rPr>
        <w:t>. When t</w:t>
      </w:r>
      <w:r w:rsidR="00D76929" w:rsidRPr="00FB06AC">
        <w:rPr>
          <w:rFonts w:ascii="Times New Roman" w:hAnsi="Times New Roman" w:cs="Times New Roman" w:hint="eastAsia"/>
          <w:sz w:val="24"/>
        </w:rPr>
        <w:t xml:space="preserve">he </w:t>
      </w:r>
      <w:r w:rsidR="00047408">
        <w:rPr>
          <w:rFonts w:ascii="Times New Roman" w:hAnsi="Times New Roman" w:cs="Times New Roman" w:hint="eastAsia"/>
          <w:sz w:val="24"/>
        </w:rPr>
        <w:t>local</w:t>
      </w:r>
      <w:r w:rsidR="00D76929" w:rsidRPr="00FB06AC">
        <w:rPr>
          <w:rFonts w:ascii="Times New Roman" w:hAnsi="Times New Roman" w:cs="Times New Roman" w:hint="eastAsia"/>
          <w:sz w:val="24"/>
        </w:rPr>
        <w:t xml:space="preserve"> curren</w:t>
      </w:r>
      <w:r w:rsidR="00047408">
        <w:rPr>
          <w:rFonts w:ascii="Times New Roman" w:hAnsi="Times New Roman" w:cs="Times New Roman" w:hint="eastAsia"/>
          <w:sz w:val="24"/>
        </w:rPr>
        <w:t>t density</w:t>
      </w:r>
      <w:r w:rsidR="00D76929" w:rsidRPr="00FB06AC">
        <w:rPr>
          <w:rFonts w:ascii="Times New Roman" w:hAnsi="Times New Roman" w:cs="Times New Roman" w:hint="eastAsia"/>
          <w:sz w:val="24"/>
        </w:rPr>
        <w:t xml:space="preserve"> exceeded the </w:t>
      </w:r>
      <w:r w:rsidR="00D76929" w:rsidRPr="00FB06AC">
        <w:rPr>
          <w:rFonts w:ascii="Times New Roman" w:hAnsi="Times New Roman" w:cs="Times New Roman"/>
          <w:sz w:val="24"/>
        </w:rPr>
        <w:t>limiting</w:t>
      </w:r>
      <w:r w:rsidR="00D76929" w:rsidRPr="00FB06AC">
        <w:rPr>
          <w:rFonts w:ascii="Times New Roman" w:hAnsi="Times New Roman" w:cs="Times New Roman" w:hint="eastAsia"/>
          <w:sz w:val="24"/>
        </w:rPr>
        <w:t xml:space="preserve"> current</w:t>
      </w:r>
      <w:r w:rsidR="00047408">
        <w:rPr>
          <w:rFonts w:ascii="Times New Roman" w:hAnsi="Times New Roman" w:cs="Times New Roman" w:hint="eastAsia"/>
          <w:sz w:val="24"/>
        </w:rPr>
        <w:t xml:space="preserve"> </w:t>
      </w:r>
      <w:r w:rsidR="00047408">
        <w:rPr>
          <w:rFonts w:ascii="Times New Roman" w:hAnsi="Times New Roman" w:cs="Times New Roman"/>
          <w:sz w:val="24"/>
        </w:rPr>
        <w:t>density</w:t>
      </w:r>
      <w:r w:rsidR="00D76929" w:rsidRPr="00FB06AC">
        <w:rPr>
          <w:rFonts w:ascii="Times New Roman" w:hAnsi="Times New Roman" w:cs="Times New Roman" w:hint="eastAsia"/>
          <w:sz w:val="24"/>
        </w:rPr>
        <w:t xml:space="preserve">, water splitting </w:t>
      </w:r>
      <w:r w:rsidR="00D76929" w:rsidRPr="00FB06AC">
        <w:rPr>
          <w:rFonts w:ascii="Times New Roman" w:hAnsi="Times New Roman" w:cs="Times New Roman"/>
          <w:sz w:val="24"/>
        </w:rPr>
        <w:t>occurred</w:t>
      </w:r>
      <w:r w:rsidR="00D76929" w:rsidRPr="00FB06AC">
        <w:rPr>
          <w:rFonts w:ascii="Times New Roman" w:hAnsi="Times New Roman" w:cs="Times New Roman" w:hint="eastAsia"/>
          <w:sz w:val="24"/>
        </w:rPr>
        <w:t xml:space="preserve"> at the interface of </w:t>
      </w:r>
      <w:r w:rsidR="00D52091">
        <w:rPr>
          <w:rFonts w:ascii="Times New Roman" w:hAnsi="Times New Roman" w:cs="Times New Roman" w:hint="eastAsia"/>
          <w:sz w:val="24"/>
        </w:rPr>
        <w:t>CEM</w:t>
      </w:r>
      <w:r w:rsidR="00D76929" w:rsidRPr="00FB06AC">
        <w:rPr>
          <w:rFonts w:ascii="Times New Roman" w:hAnsi="Times New Roman" w:cs="Times New Roman" w:hint="eastAsia"/>
          <w:sz w:val="24"/>
        </w:rPr>
        <w:t>/</w:t>
      </w:r>
      <w:r w:rsidR="00C4472C">
        <w:rPr>
          <w:rFonts w:ascii="Times New Roman" w:hAnsi="Times New Roman" w:cs="Times New Roman" w:hint="eastAsia"/>
          <w:sz w:val="24"/>
        </w:rPr>
        <w:t>BC</w:t>
      </w:r>
      <w:r w:rsidR="009C1AF0">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IDM5LCA0ODwvc3R5bGU+PC9EaXNwbGF5VGV4dD48cmVjb3JkPjxyZWMtbnVtYmVyPjI5MTwvcmVj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066BEC">
        <w:rPr>
          <w:rFonts w:ascii="Times New Roman" w:hAnsi="Times New Roman" w:cs="Times New Roman"/>
          <w:sz w:val="24"/>
        </w:rPr>
        <w:instrText xml:space="preserve"> ADDIN EN.CITE </w:instrText>
      </w:r>
      <w:r w:rsidR="00066BEC">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IDM5LCA0ODwvc3R5bGU+PC9EaXNwbGF5VGV4dD48cmVjb3JkPjxyZWMtbnVtYmVyPjI5MTwvcmVj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066BEC">
        <w:rPr>
          <w:rFonts w:ascii="Times New Roman" w:hAnsi="Times New Roman" w:cs="Times New Roman"/>
          <w:sz w:val="24"/>
        </w:rPr>
        <w:instrText xml:space="preserve"> ADDIN EN.CITE.DATA </w:instrText>
      </w:r>
      <w:r w:rsidR="00066BEC">
        <w:rPr>
          <w:rFonts w:ascii="Times New Roman" w:hAnsi="Times New Roman" w:cs="Times New Roman"/>
          <w:sz w:val="24"/>
        </w:rPr>
      </w:r>
      <w:r w:rsidR="00066BEC">
        <w:rPr>
          <w:rFonts w:ascii="Times New Roman" w:hAnsi="Times New Roman" w:cs="Times New Roman"/>
          <w:sz w:val="24"/>
        </w:rPr>
        <w:fldChar w:fldCharType="end"/>
      </w:r>
      <w:r w:rsidR="009C1AF0">
        <w:rPr>
          <w:rFonts w:ascii="Times New Roman" w:hAnsi="Times New Roman" w:cs="Times New Roman"/>
          <w:sz w:val="24"/>
        </w:rPr>
      </w:r>
      <w:r w:rsidR="009C1AF0">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35, 39, 48</w:t>
      </w:r>
      <w:r w:rsidR="009C1AF0">
        <w:rPr>
          <w:rFonts w:ascii="Times New Roman" w:hAnsi="Times New Roman" w:cs="Times New Roman"/>
          <w:sz w:val="24"/>
        </w:rPr>
        <w:fldChar w:fldCharType="end"/>
      </w:r>
      <w:r w:rsidR="00D76929" w:rsidRPr="00FB06AC">
        <w:rPr>
          <w:rFonts w:ascii="Times New Roman" w:hAnsi="Times New Roman" w:cs="Times New Roman" w:hint="eastAsia"/>
          <w:sz w:val="24"/>
        </w:rPr>
        <w:t>.</w:t>
      </w:r>
      <w:r w:rsidR="00F4560B">
        <w:rPr>
          <w:rFonts w:ascii="Times New Roman" w:hAnsi="Times New Roman" w:cs="Times New Roman" w:hint="eastAsia"/>
          <w:sz w:val="24"/>
        </w:rPr>
        <w:t xml:space="preserve"> </w:t>
      </w:r>
      <w:r w:rsidR="00AA1CA4">
        <w:rPr>
          <w:rFonts w:ascii="Times New Roman" w:hAnsi="Times New Roman" w:cs="Times New Roman" w:hint="eastAsia"/>
          <w:sz w:val="24"/>
        </w:rPr>
        <w:t xml:space="preserve">The </w:t>
      </w:r>
      <w:r w:rsidR="00AA1CA4">
        <w:rPr>
          <w:rFonts w:ascii="Times New Roman" w:hAnsi="Times New Roman" w:cs="Times New Roman"/>
          <w:sz w:val="24"/>
        </w:rPr>
        <w:t>occurrence</w:t>
      </w:r>
      <w:r w:rsidR="00AA1CA4">
        <w:rPr>
          <w:rFonts w:ascii="Times New Roman" w:hAnsi="Times New Roman" w:cs="Times New Roman" w:hint="eastAsia"/>
          <w:sz w:val="24"/>
        </w:rPr>
        <w:t xml:space="preserve"> of water splitting </w:t>
      </w:r>
      <w:r w:rsidR="00F2005C">
        <w:rPr>
          <w:rFonts w:ascii="Times New Roman" w:hAnsi="Times New Roman" w:cs="Times New Roman" w:hint="eastAsia"/>
          <w:sz w:val="24"/>
        </w:rPr>
        <w:t>generated 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and OH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to carry current </w:t>
      </w:r>
      <w:r w:rsidR="00F2005C">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F2005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F2005C">
        <w:rPr>
          <w:rFonts w:ascii="Times New Roman" w:hAnsi="Times New Roman" w:cs="Times New Roman"/>
          <w:sz w:val="24"/>
        </w:rPr>
        <w:fldChar w:fldCharType="end"/>
      </w:r>
      <w:r w:rsidR="00F2005C">
        <w:rPr>
          <w:rFonts w:ascii="Times New Roman" w:hAnsi="Times New Roman" w:cs="Times New Roman" w:hint="eastAsia"/>
          <w:sz w:val="24"/>
        </w:rPr>
        <w:t>. OH</w:t>
      </w:r>
      <w:r w:rsidR="00F2005C" w:rsidRPr="00FE2DEE">
        <w:rPr>
          <w:rFonts w:ascii="Times New Roman" w:hAnsi="Times New Roman" w:cs="Times New Roman" w:hint="eastAsia"/>
          <w:sz w:val="24"/>
          <w:vertAlign w:val="superscript"/>
        </w:rPr>
        <w:t>-</w:t>
      </w:r>
      <w:r w:rsidR="00BD3746">
        <w:rPr>
          <w:rFonts w:ascii="Times New Roman" w:hAnsi="Times New Roman" w:cs="Times New Roman" w:hint="eastAsia"/>
          <w:sz w:val="24"/>
        </w:rPr>
        <w:t xml:space="preserve"> might leaked through CEM and </w:t>
      </w:r>
      <w:r w:rsidR="0092224A">
        <w:rPr>
          <w:rFonts w:ascii="Times New Roman" w:hAnsi="Times New Roman" w:cs="Times New Roman" w:hint="eastAsia"/>
          <w:sz w:val="24"/>
        </w:rPr>
        <w:t xml:space="preserve">accumulated </w:t>
      </w:r>
      <w:r w:rsidR="006D583C">
        <w:rPr>
          <w:rFonts w:ascii="Times New Roman" w:hAnsi="Times New Roman" w:cs="Times New Roman" w:hint="eastAsia"/>
          <w:sz w:val="24"/>
        </w:rPr>
        <w:t>at the interface of CEM/</w:t>
      </w:r>
      <w:r w:rsidR="00CC4000">
        <w:rPr>
          <w:rFonts w:ascii="Times New Roman" w:hAnsi="Times New Roman" w:cs="Times New Roman" w:hint="eastAsia"/>
          <w:sz w:val="24"/>
        </w:rPr>
        <w:t>SC</w:t>
      </w:r>
      <w:r w:rsidR="00FE2DEE" w:rsidRPr="00FE2DEE">
        <w:rPr>
          <w:rFonts w:ascii="Times New Roman" w:hAnsi="Times New Roman" w:cs="Times New Roman"/>
          <w:sz w:val="24"/>
        </w:rPr>
        <w:t xml:space="preserve"> </w:t>
      </w:r>
      <w:r w:rsidR="00FE2DEE" w:rsidRPr="00FB06AC">
        <w:rPr>
          <w:rFonts w:ascii="Times New Roman" w:hAnsi="Times New Roman" w:cs="Times New Roman"/>
          <w:sz w:val="24"/>
        </w:rPr>
        <w:t>as OH</w:t>
      </w:r>
      <w:r w:rsidR="00FE2DEE" w:rsidRPr="00FB06AC">
        <w:rPr>
          <w:rFonts w:ascii="Times New Roman" w:hAnsi="Times New Roman" w:cs="Times New Roman" w:hint="eastAsia"/>
          <w:sz w:val="24"/>
          <w:vertAlign w:val="superscript"/>
        </w:rPr>
        <w:t>-</w:t>
      </w:r>
      <w:r w:rsidR="00FE2DEE" w:rsidRPr="00FB06AC">
        <w:rPr>
          <w:rFonts w:ascii="Times New Roman" w:hAnsi="Times New Roman" w:cs="Times New Roman"/>
          <w:sz w:val="24"/>
        </w:rPr>
        <w:t xml:space="preserve"> ions have an abnormally high mobility </w:t>
      </w:r>
      <w:r w:rsidR="00FE2DEE" w:rsidRPr="00FB06AC">
        <w:rPr>
          <w:rFonts w:ascii="Times New Roman" w:hAnsi="Times New Roman" w:cs="Times New Roman"/>
          <w:sz w:val="24"/>
        </w:rPr>
        <w:fldChar w:fldCharType="begin"/>
      </w:r>
      <w:r w:rsidR="00066BEC">
        <w:rPr>
          <w:rFonts w:ascii="Times New Roman" w:hAnsi="Times New Roman" w:cs="Times New Roman"/>
          <w:sz w:val="24"/>
        </w:rPr>
        <w:instrText xml:space="preserve"> ADDIN EN.CITE &lt;EndNote&gt;&lt;Cite&gt;&lt;Author&gt;Lorrain&lt;/Author&gt;&lt;Year&gt;1996&lt;/Year&gt;&lt;RecNum&gt;224&lt;/RecNum&gt;&lt;DisplayText&gt;&lt;style face="superscript"&gt;49, 50&lt;/style&gt;&lt;/DisplayText&gt;&lt;record&gt;&lt;rec-number&gt;224&lt;/rec-number&gt;&lt;foreign-keys&gt;&lt;key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FE2DEE" w:rsidRPr="00FB06AC">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49, 50</w:t>
      </w:r>
      <w:r w:rsidR="00FE2DEE" w:rsidRPr="00FB06AC">
        <w:rPr>
          <w:rFonts w:ascii="Times New Roman" w:hAnsi="Times New Roman" w:cs="Times New Roman"/>
          <w:sz w:val="24"/>
        </w:rPr>
        <w:fldChar w:fldCharType="end"/>
      </w:r>
      <w:r w:rsidR="00BD3746">
        <w:rPr>
          <w:rFonts w:ascii="Times New Roman" w:hAnsi="Times New Roman" w:cs="Times New Roman" w:hint="eastAsia"/>
          <w:sz w:val="24"/>
        </w:rPr>
        <w:t xml:space="preserve">. </w:t>
      </w:r>
      <w:r w:rsidR="008A2337">
        <w:rPr>
          <w:rFonts w:ascii="Times New Roman" w:hAnsi="Times New Roman" w:cs="Times New Roman" w:hint="eastAsia"/>
          <w:sz w:val="24"/>
        </w:rPr>
        <w:t xml:space="preserve">The phenomenon can be proved by the different trends of pH changes in the SC between BMED using NaCl and SWB. When no scaling occurred, the pH of SC </w:t>
      </w:r>
      <w:r w:rsidR="008A2337">
        <w:rPr>
          <w:rFonts w:ascii="Times New Roman" w:hAnsi="Times New Roman" w:cs="Times New Roman"/>
          <w:sz w:val="24"/>
        </w:rPr>
        <w:t>decreased</w:t>
      </w:r>
      <w:r w:rsidR="008A2337">
        <w:rPr>
          <w:rFonts w:ascii="Times New Roman" w:hAnsi="Times New Roman" w:cs="Times New Roman" w:hint="eastAsia"/>
          <w:sz w:val="24"/>
        </w:rPr>
        <w:t xml:space="preserve">, while </w:t>
      </w:r>
      <w:r w:rsidR="00BD3386">
        <w:rPr>
          <w:rFonts w:ascii="Times New Roman" w:hAnsi="Times New Roman" w:cs="Times New Roman" w:hint="eastAsia"/>
          <w:sz w:val="24"/>
        </w:rPr>
        <w:t xml:space="preserve">pH of </w:t>
      </w:r>
      <w:r w:rsidR="00CC4000">
        <w:rPr>
          <w:rFonts w:ascii="Times New Roman" w:hAnsi="Times New Roman" w:cs="Times New Roman" w:hint="eastAsia"/>
          <w:sz w:val="24"/>
        </w:rPr>
        <w:t>SC</w:t>
      </w:r>
      <w:r w:rsidR="00BD3386">
        <w:rPr>
          <w:rFonts w:ascii="Times New Roman" w:hAnsi="Times New Roman" w:cs="Times New Roman" w:hint="eastAsia"/>
          <w:sz w:val="24"/>
        </w:rPr>
        <w:t xml:space="preserve"> </w:t>
      </w:r>
      <w:r w:rsidR="008A2337">
        <w:rPr>
          <w:rFonts w:ascii="Times New Roman" w:hAnsi="Times New Roman" w:cs="Times New Roman" w:hint="eastAsia"/>
          <w:sz w:val="24"/>
        </w:rPr>
        <w:t xml:space="preserve">for BMED using SWB </w:t>
      </w:r>
      <w:r w:rsidR="00BD3386">
        <w:rPr>
          <w:rFonts w:ascii="Times New Roman" w:hAnsi="Times New Roman" w:cs="Times New Roman" w:hint="eastAsia"/>
          <w:sz w:val="24"/>
        </w:rPr>
        <w:t>kept increasing</w:t>
      </w:r>
      <w:r w:rsidR="00C81A8A">
        <w:rPr>
          <w:rFonts w:ascii="Times New Roman" w:hAnsi="Times New Roman" w:cs="Times New Roman" w:hint="eastAsia"/>
          <w:sz w:val="24"/>
        </w:rPr>
        <w:t xml:space="preserve"> (</w:t>
      </w:r>
      <w:r w:rsidR="00214236" w:rsidRPr="00281CB6">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2</w:t>
      </w:r>
      <w:r w:rsidR="00333975">
        <w:rPr>
          <w:rFonts w:ascii="Times New Roman" w:hAnsi="Times New Roman" w:cs="Times New Roman" w:hint="eastAsia"/>
          <w:b/>
          <w:bCs/>
          <w:sz w:val="24"/>
        </w:rPr>
        <w:t xml:space="preserve"> </w:t>
      </w:r>
      <w:r w:rsidR="00C81A8A" w:rsidRPr="00281CB6">
        <w:rPr>
          <w:rFonts w:ascii="Times New Roman" w:hAnsi="Times New Roman" w:cs="Times New Roman" w:hint="eastAsia"/>
          <w:b/>
          <w:bCs/>
          <w:sz w:val="24"/>
        </w:rPr>
        <w:t>c</w:t>
      </w:r>
      <w:r w:rsidR="00C81A8A">
        <w:rPr>
          <w:rFonts w:ascii="Times New Roman" w:hAnsi="Times New Roman" w:cs="Times New Roman" w:hint="eastAsia"/>
          <w:sz w:val="24"/>
        </w:rPr>
        <w:t>)</w:t>
      </w:r>
      <w:r w:rsidR="00BD3386">
        <w:rPr>
          <w:rFonts w:ascii="Times New Roman" w:hAnsi="Times New Roman" w:cs="Times New Roman" w:hint="eastAsia"/>
          <w:sz w:val="24"/>
        </w:rPr>
        <w:t>.</w:t>
      </w:r>
      <w:r w:rsidR="006D583C">
        <w:rPr>
          <w:rFonts w:ascii="Times New Roman" w:hAnsi="Times New Roman" w:cs="Times New Roman" w:hint="eastAsia"/>
          <w:sz w:val="24"/>
        </w:rPr>
        <w:t xml:space="preserve"> Subsequently, the OH</w:t>
      </w:r>
      <w:r w:rsidR="006D583C">
        <w:rPr>
          <w:rFonts w:ascii="Times New Roman" w:hAnsi="Times New Roman" w:cs="Times New Roman" w:hint="eastAsia"/>
          <w:sz w:val="24"/>
          <w:vertAlign w:val="superscript"/>
        </w:rPr>
        <w:t>-</w:t>
      </w:r>
      <w:r w:rsidR="006D583C">
        <w:rPr>
          <w:rFonts w:ascii="Times New Roman" w:hAnsi="Times New Roman" w:cs="Times New Roman" w:hint="eastAsia"/>
          <w:sz w:val="24"/>
        </w:rPr>
        <w:t xml:space="preserve"> reacted with Ca</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and Mg</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at the CEM surface facing SC.</w:t>
      </w:r>
      <w:r w:rsidR="004F6F82">
        <w:rPr>
          <w:rFonts w:ascii="Times New Roman" w:hAnsi="Times New Roman" w:cs="Times New Roman" w:hint="eastAsia"/>
          <w:sz w:val="24"/>
        </w:rPr>
        <w:t xml:space="preserve"> </w:t>
      </w:r>
      <w:r w:rsidR="004F6F82">
        <w:rPr>
          <w:rFonts w:ascii="Times New Roman" w:hAnsi="Times New Roman" w:cs="Times New Roman"/>
          <w:sz w:val="24"/>
        </w:rPr>
        <w:t>W</w:t>
      </w:r>
      <w:r w:rsidR="004F6F82">
        <w:rPr>
          <w:rFonts w:ascii="Times New Roman" w:hAnsi="Times New Roman" w:cs="Times New Roman" w:hint="eastAsia"/>
          <w:sz w:val="24"/>
        </w:rPr>
        <w:t>ith the experiment proceeded, t</w:t>
      </w:r>
      <w:r w:rsidR="000B28BF">
        <w:rPr>
          <w:rFonts w:ascii="Times New Roman" w:hAnsi="Times New Roman" w:cs="Times New Roman" w:hint="eastAsia"/>
          <w:sz w:val="24"/>
        </w:rPr>
        <w:t>he scaling further decrease</w:t>
      </w:r>
      <w:r w:rsidR="004F6F82">
        <w:rPr>
          <w:rFonts w:ascii="Times New Roman" w:hAnsi="Times New Roman" w:cs="Times New Roman" w:hint="eastAsia"/>
          <w:sz w:val="24"/>
        </w:rPr>
        <w:t>d</w:t>
      </w:r>
      <w:r w:rsidR="000B28BF">
        <w:rPr>
          <w:rFonts w:ascii="Times New Roman" w:hAnsi="Times New Roman" w:cs="Times New Roman" w:hint="eastAsia"/>
          <w:sz w:val="24"/>
        </w:rPr>
        <w:t xml:space="preserve"> the effective membrane area and the ion flux</w:t>
      </w:r>
      <w:r w:rsidR="004F6F82">
        <w:rPr>
          <w:rFonts w:ascii="Times New Roman" w:hAnsi="Times New Roman" w:cs="Times New Roman" w:hint="eastAsia"/>
          <w:sz w:val="24"/>
        </w:rPr>
        <w:t>, thereby inducing</w:t>
      </w:r>
      <w:r w:rsidR="000B28BF">
        <w:rPr>
          <w:rFonts w:ascii="Times New Roman" w:hAnsi="Times New Roman" w:cs="Times New Roman" w:hint="eastAsia"/>
          <w:sz w:val="24"/>
        </w:rPr>
        <w:t xml:space="preserve"> water splitting </w:t>
      </w:r>
      <w:r w:rsidR="00984222">
        <w:rPr>
          <w:rFonts w:ascii="Times New Roman" w:hAnsi="Times New Roman" w:cs="Times New Roman" w:hint="eastAsia"/>
          <w:sz w:val="24"/>
        </w:rPr>
        <w:t xml:space="preserve">on CEM facing </w:t>
      </w:r>
      <w:r w:rsidR="00CC4000">
        <w:rPr>
          <w:rFonts w:ascii="Times New Roman" w:hAnsi="Times New Roman" w:cs="Times New Roman" w:hint="eastAsia"/>
          <w:sz w:val="24"/>
        </w:rPr>
        <w:t>SC</w:t>
      </w:r>
      <w:r w:rsidR="00333975">
        <w:rPr>
          <w:rFonts w:ascii="Times New Roman" w:hAnsi="Times New Roman" w:cs="Times New Roman" w:hint="eastAsia"/>
          <w:sz w:val="24"/>
        </w:rPr>
        <w:t xml:space="preserve"> as well</w:t>
      </w:r>
      <w:r w:rsidR="00937604" w:rsidRPr="00FB06AC">
        <w:rPr>
          <w:rFonts w:ascii="Times New Roman" w:hAnsi="Times New Roman" w:cs="Times New Roman" w:hint="eastAsia"/>
          <w:sz w:val="24"/>
        </w:rPr>
        <w:t xml:space="preserve"> </w:t>
      </w:r>
      <w:r w:rsidR="00937604" w:rsidRPr="00FB06AC">
        <w:rPr>
          <w:rFonts w:ascii="Times New Roman" w:hAnsi="Times New Roman" w:cs="Times New Roman"/>
          <w:sz w:val="24"/>
        </w:rPr>
        <w:fldChar w:fldCharType="begin"/>
      </w:r>
      <w:r w:rsidR="00066BEC">
        <w:rPr>
          <w:rFonts w:ascii="Times New Roman" w:hAnsi="Times New Roman" w:cs="Times New Roman"/>
          <w:sz w:val="24"/>
        </w:rPr>
        <w:instrText xml:space="preserve"> ADDIN EN.CITE &lt;EndNote&gt;&lt;Cite&gt;&lt;Author&gt;Belashova&lt;/Author&gt;&lt;Year&gt;2017&lt;/Year&gt;&lt;RecNum&gt;287&lt;/RecNum&gt;&lt;DisplayText&gt;&lt;style face="superscript"&gt;39, 48&lt;/style&gt;&lt;/DisplayText&gt;&lt;record&gt;&lt;rec-number&gt;287&lt;/rec-number&gt;&lt;foreign-keys&gt;&lt;key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937604" w:rsidRPr="00FB06AC">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39, 48</w:t>
      </w:r>
      <w:r w:rsidR="00937604" w:rsidRPr="00FB06AC">
        <w:rPr>
          <w:rFonts w:ascii="Times New Roman" w:hAnsi="Times New Roman" w:cs="Times New Roman"/>
          <w:sz w:val="24"/>
        </w:rPr>
        <w:fldChar w:fldCharType="end"/>
      </w:r>
      <w:r w:rsidR="00984222">
        <w:rPr>
          <w:rFonts w:ascii="Times New Roman" w:hAnsi="Times New Roman" w:cs="Times New Roman" w:hint="eastAsia"/>
          <w:sz w:val="24"/>
        </w:rPr>
        <w:t>.</w:t>
      </w:r>
      <w:r w:rsidR="00C85734">
        <w:rPr>
          <w:rFonts w:ascii="Times New Roman" w:hAnsi="Times New Roman" w:cs="Times New Roman" w:hint="eastAsia"/>
          <w:sz w:val="24"/>
        </w:rPr>
        <w:t xml:space="preserve"> </w:t>
      </w:r>
      <w:r w:rsidR="003D48EE">
        <w:rPr>
          <w:rFonts w:ascii="Times New Roman" w:hAnsi="Times New Roman" w:cs="Times New Roman"/>
          <w:sz w:val="24"/>
        </w:rPr>
        <w:t>T</w:t>
      </w:r>
      <w:r w:rsidR="003D48EE">
        <w:rPr>
          <w:rFonts w:ascii="Times New Roman" w:hAnsi="Times New Roman" w:cs="Times New Roman" w:hint="eastAsia"/>
          <w:sz w:val="24"/>
        </w:rPr>
        <w:t xml:space="preserve">hen </w:t>
      </w:r>
      <w:r w:rsidR="00C85734">
        <w:rPr>
          <w:rFonts w:ascii="Times New Roman" w:hAnsi="Times New Roman" w:cs="Times New Roman" w:hint="eastAsia"/>
          <w:sz w:val="24"/>
        </w:rPr>
        <w:t>OH</w:t>
      </w:r>
      <w:r w:rsidR="00C85734" w:rsidRPr="00E75484">
        <w:rPr>
          <w:rFonts w:ascii="Times New Roman" w:hAnsi="Times New Roman" w:cs="Times New Roman" w:hint="eastAsia"/>
          <w:sz w:val="24"/>
          <w:vertAlign w:val="superscript"/>
        </w:rPr>
        <w:t>-</w:t>
      </w:r>
      <w:r w:rsidR="00C85734">
        <w:rPr>
          <w:rFonts w:ascii="Times New Roman" w:hAnsi="Times New Roman" w:cs="Times New Roman" w:hint="eastAsia"/>
          <w:sz w:val="24"/>
        </w:rPr>
        <w:t xml:space="preserve"> generated due to water splitting further </w:t>
      </w:r>
      <w:r w:rsidR="00A321C8">
        <w:rPr>
          <w:rFonts w:ascii="Times New Roman" w:hAnsi="Times New Roman" w:cs="Times New Roman" w:hint="eastAsia"/>
          <w:sz w:val="24"/>
        </w:rPr>
        <w:t xml:space="preserve">reacted with divalent </w:t>
      </w:r>
      <w:r w:rsidR="003D48EE">
        <w:rPr>
          <w:rFonts w:ascii="Times New Roman" w:hAnsi="Times New Roman" w:cs="Times New Roman" w:hint="eastAsia"/>
          <w:sz w:val="24"/>
        </w:rPr>
        <w:t>cat</w:t>
      </w:r>
      <w:r w:rsidR="00A321C8">
        <w:rPr>
          <w:rFonts w:ascii="Times New Roman" w:hAnsi="Times New Roman" w:cs="Times New Roman" w:hint="eastAsia"/>
          <w:sz w:val="24"/>
        </w:rPr>
        <w:t>ions</w:t>
      </w:r>
      <w:r w:rsidR="003D48EE">
        <w:rPr>
          <w:rFonts w:ascii="Times New Roman" w:hAnsi="Times New Roman" w:cs="Times New Roman" w:hint="eastAsia"/>
          <w:sz w:val="24"/>
        </w:rPr>
        <w:t xml:space="preserve"> and formed scaling</w:t>
      </w:r>
      <w:r w:rsidR="00A321C8">
        <w:rPr>
          <w:rFonts w:ascii="Times New Roman" w:hAnsi="Times New Roman" w:cs="Times New Roman" w:hint="eastAsia"/>
          <w:sz w:val="24"/>
        </w:rPr>
        <w:t>. Eventually</w:t>
      </w:r>
      <w:r w:rsidR="00FE2DEE">
        <w:rPr>
          <w:rFonts w:ascii="Times New Roman" w:hAnsi="Times New Roman" w:cs="Times New Roman" w:hint="eastAsia"/>
          <w:sz w:val="24"/>
        </w:rPr>
        <w:t xml:space="preserve">, a large </w:t>
      </w:r>
      <w:r w:rsidR="00FE2DEE">
        <w:rPr>
          <w:rFonts w:ascii="Times New Roman" w:hAnsi="Times New Roman" w:cs="Times New Roman"/>
          <w:sz w:val="24"/>
        </w:rPr>
        <w:t>amount</w:t>
      </w:r>
      <w:r w:rsidR="00FE2DEE">
        <w:rPr>
          <w:rFonts w:ascii="Times New Roman" w:hAnsi="Times New Roman" w:cs="Times New Roman" w:hint="eastAsia"/>
          <w:sz w:val="24"/>
        </w:rPr>
        <w:t xml:space="preserve"> of scaling was formed on CEM surface </w:t>
      </w:r>
      <w:r w:rsidR="003D48EE">
        <w:rPr>
          <w:rFonts w:ascii="Times New Roman" w:hAnsi="Times New Roman" w:cs="Times New Roman" w:hint="eastAsia"/>
          <w:sz w:val="24"/>
        </w:rPr>
        <w:t>facing</w:t>
      </w:r>
      <w:r w:rsidR="00FE2DEE">
        <w:rPr>
          <w:rFonts w:ascii="Times New Roman" w:hAnsi="Times New Roman" w:cs="Times New Roman" w:hint="eastAsia"/>
          <w:sz w:val="24"/>
        </w:rPr>
        <w:t xml:space="preserve"> </w:t>
      </w:r>
      <w:r w:rsidR="00CC4000">
        <w:rPr>
          <w:rFonts w:ascii="Times New Roman" w:hAnsi="Times New Roman" w:cs="Times New Roman" w:hint="eastAsia"/>
          <w:sz w:val="24"/>
        </w:rPr>
        <w:t>SC</w:t>
      </w:r>
      <w:r w:rsidR="003632DE">
        <w:rPr>
          <w:rFonts w:ascii="Times New Roman" w:hAnsi="Times New Roman" w:cs="Times New Roman" w:hint="eastAsia"/>
          <w:sz w:val="24"/>
        </w:rPr>
        <w:t xml:space="preserve"> (</w:t>
      </w:r>
      <w:r w:rsidR="00727927">
        <w:rPr>
          <w:rFonts w:ascii="Times New Roman" w:hAnsi="Times New Roman" w:cs="Times New Roman" w:hint="eastAsia"/>
          <w:b/>
          <w:bCs/>
          <w:sz w:val="24"/>
        </w:rPr>
        <w:t>Figure 1</w:t>
      </w:r>
      <w:r w:rsidR="00C07A8B" w:rsidRPr="00C07A8B">
        <w:rPr>
          <w:rFonts w:ascii="Times New Roman" w:hAnsi="Times New Roman" w:cs="Times New Roman" w:hint="eastAsia"/>
          <w:b/>
          <w:bCs/>
          <w:sz w:val="24"/>
        </w:rPr>
        <w:t xml:space="preserve"> </w:t>
      </w:r>
      <w:r w:rsidR="003632DE" w:rsidRPr="00C07A8B">
        <w:rPr>
          <w:rFonts w:ascii="Times New Roman" w:hAnsi="Times New Roman" w:cs="Times New Roman" w:hint="eastAsia"/>
          <w:b/>
          <w:bCs/>
          <w:sz w:val="24"/>
        </w:rPr>
        <w:t>b2</w:t>
      </w:r>
      <w:r w:rsidR="003632DE">
        <w:rPr>
          <w:rFonts w:ascii="Times New Roman" w:hAnsi="Times New Roman" w:cs="Times New Roman" w:hint="eastAsia"/>
          <w:sz w:val="24"/>
        </w:rPr>
        <w:t>)</w:t>
      </w:r>
      <w:r w:rsidR="00FE2DEE">
        <w:rPr>
          <w:rFonts w:ascii="Times New Roman" w:hAnsi="Times New Roman" w:cs="Times New Roman" w:hint="eastAsia"/>
          <w:sz w:val="24"/>
        </w:rPr>
        <w:t>.</w:t>
      </w:r>
    </w:p>
    <w:p w14:paraId="05A042A6" w14:textId="26940917" w:rsidR="00630C54" w:rsidRDefault="00150622" w:rsidP="00630C54">
      <w:pPr>
        <w:spacing w:line="480" w:lineRule="auto"/>
        <w:rPr>
          <w:rFonts w:ascii="Times New Roman" w:hAnsi="Times New Roman" w:cs="Times New Roman"/>
          <w:sz w:val="24"/>
        </w:rPr>
      </w:pPr>
      <w:r>
        <w:rPr>
          <w:rFonts w:ascii="Times New Roman" w:hAnsi="Times New Roman" w:cs="Times New Roman" w:hint="eastAsia"/>
          <w:sz w:val="24"/>
        </w:rPr>
        <w:t xml:space="preserve">Besides water splitting, </w:t>
      </w:r>
      <w:r>
        <w:rPr>
          <w:rFonts w:ascii="Times New Roman" w:hAnsi="Times New Roman" w:cs="Times New Roman"/>
          <w:sz w:val="24"/>
        </w:rPr>
        <w:t>the</w:t>
      </w:r>
      <w:r>
        <w:rPr>
          <w:rFonts w:ascii="Times New Roman" w:hAnsi="Times New Roman" w:cs="Times New Roman" w:hint="eastAsia"/>
          <w:sz w:val="24"/>
        </w:rPr>
        <w:t xml:space="preserve"> leakage of OH</w:t>
      </w:r>
      <w:r w:rsidRPr="001D3934">
        <w:rPr>
          <w:rFonts w:ascii="Times New Roman" w:hAnsi="Times New Roman" w:cs="Times New Roman" w:hint="eastAsia"/>
          <w:sz w:val="24"/>
          <w:vertAlign w:val="superscript"/>
        </w:rPr>
        <w:t>-</w:t>
      </w:r>
      <w:r>
        <w:rPr>
          <w:rFonts w:ascii="Times New Roman" w:hAnsi="Times New Roman" w:cs="Times New Roman" w:hint="eastAsia"/>
          <w:sz w:val="24"/>
        </w:rPr>
        <w:t xml:space="preserve"> </w:t>
      </w:r>
      <w:r w:rsidR="006604D5">
        <w:rPr>
          <w:rFonts w:ascii="Times New Roman" w:hAnsi="Times New Roman" w:cs="Times New Roman" w:hint="eastAsia"/>
          <w:sz w:val="24"/>
        </w:rPr>
        <w:t xml:space="preserve">across the CEM </w:t>
      </w:r>
      <w:r>
        <w:rPr>
          <w:rFonts w:ascii="Times New Roman" w:hAnsi="Times New Roman" w:cs="Times New Roman" w:hint="eastAsia"/>
          <w:sz w:val="24"/>
        </w:rPr>
        <w:t xml:space="preserve">from BC to </w:t>
      </w:r>
      <w:r w:rsidR="00CC4000">
        <w:rPr>
          <w:rFonts w:ascii="Times New Roman" w:hAnsi="Times New Roman" w:cs="Times New Roman" w:hint="eastAsia"/>
          <w:sz w:val="24"/>
        </w:rPr>
        <w:t>SC</w:t>
      </w:r>
      <w:r>
        <w:rPr>
          <w:rFonts w:ascii="Times New Roman" w:hAnsi="Times New Roman" w:cs="Times New Roman" w:hint="eastAsia"/>
          <w:sz w:val="24"/>
        </w:rPr>
        <w:t xml:space="preserve"> was also </w:t>
      </w:r>
      <w:r w:rsidR="001D3934">
        <w:rPr>
          <w:rFonts w:ascii="Times New Roman" w:hAnsi="Times New Roman" w:cs="Times New Roman" w:hint="eastAsia"/>
          <w:sz w:val="24"/>
        </w:rPr>
        <w:t>a potential reason.</w:t>
      </w:r>
      <w:r w:rsidR="00F21509">
        <w:rPr>
          <w:rFonts w:ascii="Times New Roman" w:hAnsi="Times New Roman" w:cs="Times New Roman" w:hint="eastAsia"/>
          <w:sz w:val="24"/>
        </w:rPr>
        <w:t xml:space="preserve"> The counterion</w:t>
      </w:r>
      <w:r w:rsidR="00AC132D">
        <w:rPr>
          <w:rFonts w:ascii="Times New Roman" w:hAnsi="Times New Roman" w:cs="Times New Roman" w:hint="eastAsia"/>
          <w:sz w:val="24"/>
        </w:rPr>
        <w:t xml:space="preserve"> </w:t>
      </w:r>
      <w:r w:rsidR="00BB17EF">
        <w:rPr>
          <w:rFonts w:ascii="Times New Roman" w:hAnsi="Times New Roman" w:cs="Times New Roman" w:hint="eastAsia"/>
          <w:sz w:val="24"/>
        </w:rPr>
        <w:t>transport number</w:t>
      </w:r>
      <w:r w:rsidR="00AC132D">
        <w:rPr>
          <w:rFonts w:ascii="Times New Roman" w:hAnsi="Times New Roman" w:cs="Times New Roman" w:hint="eastAsia"/>
          <w:sz w:val="24"/>
        </w:rPr>
        <w:t xml:space="preserve"> of the pristine CEM was 0.95</w:t>
      </w:r>
      <w:r w:rsidR="002C5329">
        <w:rPr>
          <w:rFonts w:ascii="Times New Roman" w:hAnsi="Times New Roman" w:cs="Times New Roman" w:hint="eastAsia"/>
          <w:sz w:val="24"/>
        </w:rPr>
        <w:t xml:space="preserve"> (</w:t>
      </w:r>
      <w:r w:rsidR="00214236" w:rsidRPr="004827C5">
        <w:rPr>
          <w:rFonts w:ascii="Times New Roman" w:hAnsi="Times New Roman" w:cs="Times New Roman" w:hint="eastAsia"/>
          <w:b/>
          <w:bCs/>
          <w:sz w:val="24"/>
        </w:rPr>
        <w:t xml:space="preserve">Figure </w:t>
      </w:r>
      <w:r w:rsidR="002C5329" w:rsidRPr="004827C5">
        <w:rPr>
          <w:rFonts w:ascii="Times New Roman" w:hAnsi="Times New Roman" w:cs="Times New Roman" w:hint="eastAsia"/>
          <w:b/>
          <w:bCs/>
          <w:sz w:val="24"/>
        </w:rPr>
        <w:t>S</w:t>
      </w:r>
      <w:r w:rsidR="004827C5">
        <w:rPr>
          <w:rFonts w:ascii="Times New Roman" w:hAnsi="Times New Roman" w:cs="Times New Roman" w:hint="eastAsia"/>
          <w:b/>
          <w:bCs/>
          <w:sz w:val="24"/>
        </w:rPr>
        <w:t>1</w:t>
      </w:r>
      <w:r w:rsidR="00BB17EF">
        <w:rPr>
          <w:rFonts w:ascii="Times New Roman" w:hAnsi="Times New Roman" w:cs="Times New Roman" w:hint="eastAsia"/>
          <w:b/>
          <w:bCs/>
          <w:sz w:val="24"/>
        </w:rPr>
        <w:t>3</w:t>
      </w:r>
      <w:r w:rsidR="002C5329">
        <w:rPr>
          <w:rFonts w:ascii="Times New Roman" w:hAnsi="Times New Roman" w:cs="Times New Roman" w:hint="eastAsia"/>
          <w:sz w:val="24"/>
        </w:rPr>
        <w:t>)</w:t>
      </w:r>
      <w:r w:rsidR="00AC132D">
        <w:rPr>
          <w:rFonts w:ascii="Times New Roman" w:hAnsi="Times New Roman" w:cs="Times New Roman" w:hint="eastAsia"/>
          <w:sz w:val="24"/>
        </w:rPr>
        <w:t>, indicating the leakage of OH</w:t>
      </w:r>
      <w:r w:rsidR="00AC132D">
        <w:rPr>
          <w:rFonts w:ascii="Times New Roman" w:hAnsi="Times New Roman" w:cs="Times New Roman" w:hint="eastAsia"/>
          <w:sz w:val="24"/>
          <w:vertAlign w:val="superscript"/>
        </w:rPr>
        <w:t>-</w:t>
      </w:r>
      <w:r w:rsidR="00AC132D">
        <w:rPr>
          <w:rFonts w:ascii="Times New Roman" w:hAnsi="Times New Roman" w:cs="Times New Roman" w:hint="eastAsia"/>
          <w:sz w:val="24"/>
        </w:rPr>
        <w:t xml:space="preserve"> </w:t>
      </w:r>
      <w:r w:rsidR="002C5329">
        <w:rPr>
          <w:rFonts w:ascii="Times New Roman" w:hAnsi="Times New Roman" w:cs="Times New Roman" w:hint="eastAsia"/>
          <w:sz w:val="24"/>
        </w:rPr>
        <w:t xml:space="preserve">existed throughout the </w:t>
      </w:r>
      <w:r w:rsidR="002C5329">
        <w:rPr>
          <w:rFonts w:ascii="Times New Roman" w:hAnsi="Times New Roman" w:cs="Times New Roman"/>
          <w:sz w:val="24"/>
        </w:rPr>
        <w:t>experiment</w:t>
      </w:r>
      <w:r w:rsidR="002C5329">
        <w:rPr>
          <w:rFonts w:ascii="Times New Roman" w:hAnsi="Times New Roman" w:cs="Times New Roman" w:hint="eastAsia"/>
          <w:sz w:val="24"/>
        </w:rPr>
        <w:t xml:space="preserve">. </w:t>
      </w:r>
      <w:r w:rsidR="007C4615">
        <w:rPr>
          <w:rFonts w:ascii="Times New Roman" w:hAnsi="Times New Roman" w:cs="Times New Roman"/>
          <w:sz w:val="24"/>
        </w:rPr>
        <w:t>Additionally</w:t>
      </w:r>
      <w:r w:rsidR="007C4615">
        <w:rPr>
          <w:rFonts w:ascii="Times New Roman" w:hAnsi="Times New Roman" w:cs="Times New Roman" w:hint="eastAsia"/>
          <w:sz w:val="24"/>
        </w:rPr>
        <w:t>, the transport number of counter-ions of scaled CEM</w:t>
      </w:r>
      <w:r w:rsidR="007C4615">
        <w:rPr>
          <w:rFonts w:ascii="Times New Roman" w:hAnsi="Times New Roman" w:cs="Times New Roman"/>
          <w:sz w:val="24"/>
        </w:rPr>
        <w:t xml:space="preserve"> </w:t>
      </w:r>
      <w:r w:rsidR="007C4615">
        <w:rPr>
          <w:rFonts w:ascii="Times New Roman" w:hAnsi="Times New Roman" w:cs="Times New Roman" w:hint="eastAsia"/>
          <w:sz w:val="24"/>
        </w:rPr>
        <w:t xml:space="preserve">decreased to 0.91, indicating scaling also enhanced </w:t>
      </w:r>
      <w:r w:rsidR="00A74535">
        <w:rPr>
          <w:rFonts w:ascii="Times New Roman" w:hAnsi="Times New Roman" w:cs="Times New Roman" w:hint="eastAsia"/>
          <w:sz w:val="24"/>
        </w:rPr>
        <w:t>OH</w:t>
      </w:r>
      <w:r w:rsidR="00A74535" w:rsidRPr="00A74535">
        <w:rPr>
          <w:rFonts w:ascii="Times New Roman" w:hAnsi="Times New Roman" w:cs="Times New Roman" w:hint="eastAsia"/>
          <w:sz w:val="24"/>
          <w:vertAlign w:val="superscript"/>
        </w:rPr>
        <w:t>-</w:t>
      </w:r>
      <w:r w:rsidR="007C4615">
        <w:rPr>
          <w:rFonts w:ascii="Times New Roman" w:hAnsi="Times New Roman" w:cs="Times New Roman" w:hint="eastAsia"/>
          <w:sz w:val="24"/>
        </w:rPr>
        <w:t xml:space="preserve"> leakage. </w:t>
      </w:r>
      <w:r w:rsidR="00D45D51">
        <w:rPr>
          <w:rFonts w:ascii="Times New Roman" w:hAnsi="Times New Roman" w:cs="Times New Roman" w:hint="eastAsia"/>
          <w:sz w:val="24"/>
        </w:rPr>
        <w:t>The increase of leakage might result from the deformation of CEM</w:t>
      </w:r>
      <w:r w:rsidR="00CB772C">
        <w:rPr>
          <w:rFonts w:ascii="Times New Roman" w:hAnsi="Times New Roman" w:cs="Times New Roman" w:hint="eastAsia"/>
          <w:sz w:val="24"/>
        </w:rPr>
        <w:t>, s</w:t>
      </w:r>
      <w:r w:rsidR="00CB772C" w:rsidRPr="00A734AB">
        <w:rPr>
          <w:rFonts w:ascii="Times New Roman" w:hAnsi="Times New Roman" w:cs="Times New Roman" w:hint="eastAsia"/>
          <w:sz w:val="24"/>
        </w:rPr>
        <w:t xml:space="preserve">ince </w:t>
      </w:r>
      <w:r w:rsidR="00A734AB" w:rsidRPr="00A734AB">
        <w:rPr>
          <w:rFonts w:ascii="Times New Roman" w:hAnsi="Times New Roman" w:cs="Times New Roman" w:hint="eastAsia"/>
          <w:sz w:val="24"/>
        </w:rPr>
        <w:t xml:space="preserve">there </w:t>
      </w:r>
      <w:r w:rsidR="00A734AB">
        <w:rPr>
          <w:rFonts w:ascii="Times New Roman" w:hAnsi="Times New Roman" w:cs="Times New Roman" w:hint="eastAsia"/>
          <w:sz w:val="24"/>
        </w:rPr>
        <w:t>was</w:t>
      </w:r>
      <w:r w:rsidR="00A734AB" w:rsidRPr="00A734AB">
        <w:rPr>
          <w:rFonts w:ascii="Times New Roman" w:hAnsi="Times New Roman" w:cs="Times New Roman" w:hint="eastAsia"/>
          <w:sz w:val="24"/>
        </w:rPr>
        <w:t xml:space="preserve"> no gasket </w:t>
      </w:r>
      <w:r w:rsidR="00A734AB" w:rsidRPr="00A734AB">
        <w:rPr>
          <w:rFonts w:ascii="Times New Roman" w:hAnsi="Times New Roman" w:cs="Times New Roman" w:hint="eastAsia"/>
          <w:sz w:val="24"/>
        </w:rPr>
        <w:lastRenderedPageBreak/>
        <w:t>covering the entire membrane.</w:t>
      </w:r>
      <w:r w:rsidR="00A734AB">
        <w:rPr>
          <w:rFonts w:ascii="Times New Roman" w:hAnsi="Times New Roman" w:cs="Times New Roman" w:hint="eastAsia"/>
          <w:sz w:val="24"/>
        </w:rPr>
        <w:t xml:space="preserve"> </w:t>
      </w:r>
      <w:r w:rsidR="00130E8C">
        <w:rPr>
          <w:rFonts w:ascii="Times New Roman" w:hAnsi="Times New Roman" w:cs="Times New Roman" w:hint="eastAsia"/>
          <w:sz w:val="24"/>
        </w:rPr>
        <w:t xml:space="preserve">Moreover, the decreased Donan exclusion might also increase the leakage. </w:t>
      </w:r>
      <w:r w:rsidR="001629F0">
        <w:rPr>
          <w:rFonts w:ascii="Times New Roman" w:hAnsi="Times New Roman" w:cs="Times New Roman"/>
          <w:sz w:val="24"/>
        </w:rPr>
        <w:fldChar w:fldCharType="begin"/>
      </w:r>
      <w:r w:rsidR="00066BEC">
        <w:rPr>
          <w:rFonts w:ascii="Times New Roman" w:hAnsi="Times New Roman" w:cs="Times New Roman"/>
          <w:sz w:val="24"/>
        </w:rPr>
        <w:instrText xml:space="preserve"> ADDIN EN.CITE &lt;EndNote&gt;&lt;Cite AuthorYear="1"&gt;&lt;Author&gt;Gou&lt;/Author&gt;&lt;Year&gt;2025&lt;/Year&gt;&lt;RecNum&gt;299&lt;/RecNum&gt;&lt;DisplayText&gt;Gou, et al. &lt;style face="superscript"&gt;51&lt;/style&gt;&lt;/DisplayText&gt;&lt;record&gt;&lt;rec-number&gt;299&lt;/rec-number&gt;&lt;foreign-keys&gt;&lt;key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sidR="001629F0">
        <w:rPr>
          <w:rFonts w:ascii="Times New Roman" w:hAnsi="Times New Roman" w:cs="Times New Roman"/>
          <w:sz w:val="24"/>
        </w:rPr>
        <w:fldChar w:fldCharType="separate"/>
      </w:r>
      <w:r w:rsidR="00066BEC">
        <w:rPr>
          <w:rFonts w:ascii="Times New Roman" w:hAnsi="Times New Roman" w:cs="Times New Roman"/>
          <w:noProof/>
          <w:sz w:val="24"/>
        </w:rPr>
        <w:t xml:space="preserve">Gou, et al. </w:t>
      </w:r>
      <w:r w:rsidR="00066BEC" w:rsidRPr="00066BEC">
        <w:rPr>
          <w:rFonts w:ascii="Times New Roman" w:hAnsi="Times New Roman" w:cs="Times New Roman"/>
          <w:noProof/>
          <w:sz w:val="24"/>
          <w:vertAlign w:val="superscript"/>
        </w:rPr>
        <w:t>51</w:t>
      </w:r>
      <w:r w:rsidR="001629F0">
        <w:rPr>
          <w:rFonts w:ascii="Times New Roman" w:hAnsi="Times New Roman" w:cs="Times New Roman"/>
          <w:sz w:val="24"/>
        </w:rPr>
        <w:fldChar w:fldCharType="end"/>
      </w:r>
      <w:r w:rsidR="00FB06D7">
        <w:rPr>
          <w:rFonts w:ascii="Times New Roman" w:hAnsi="Times New Roman" w:cs="Times New Roman" w:hint="eastAsia"/>
          <w:sz w:val="24"/>
        </w:rPr>
        <w:t xml:space="preserve"> </w:t>
      </w:r>
      <w:r w:rsidR="006F1285">
        <w:rPr>
          <w:rFonts w:ascii="Times New Roman" w:hAnsi="Times New Roman" w:cs="Times New Roman" w:hint="eastAsia"/>
          <w:sz w:val="24"/>
        </w:rPr>
        <w:t>found that the high binding energy between Ca</w:t>
      </w:r>
      <w:r w:rsidR="006F1285" w:rsidRPr="001629F0">
        <w:rPr>
          <w:rFonts w:ascii="Times New Roman" w:hAnsi="Times New Roman" w:cs="Times New Roman" w:hint="eastAsia"/>
          <w:sz w:val="24"/>
          <w:vertAlign w:val="superscript"/>
        </w:rPr>
        <w:t>2+</w:t>
      </w:r>
      <w:r w:rsidR="006F1285">
        <w:rPr>
          <w:rFonts w:ascii="Times New Roman" w:hAnsi="Times New Roman" w:cs="Times New Roman" w:hint="eastAsia"/>
          <w:sz w:val="24"/>
        </w:rPr>
        <w:t xml:space="preserve"> and fixed charge group of CEM (RSO</w:t>
      </w:r>
      <w:r w:rsidR="006F1285" w:rsidRPr="001629F0">
        <w:rPr>
          <w:rFonts w:ascii="Times New Roman" w:hAnsi="Times New Roman" w:cs="Times New Roman" w:hint="eastAsia"/>
          <w:sz w:val="24"/>
          <w:vertAlign w:val="subscript"/>
        </w:rPr>
        <w:t>3</w:t>
      </w:r>
      <w:r w:rsidR="006F1285" w:rsidRPr="00014242">
        <w:rPr>
          <w:rFonts w:ascii="Times New Roman" w:hAnsi="Times New Roman" w:cs="Times New Roman" w:hint="eastAsia"/>
          <w:sz w:val="24"/>
          <w:vertAlign w:val="superscript"/>
        </w:rPr>
        <w:t>-</w:t>
      </w:r>
      <w:r w:rsidR="006F1285">
        <w:rPr>
          <w:rFonts w:ascii="Times New Roman" w:hAnsi="Times New Roman" w:cs="Times New Roman" w:hint="eastAsia"/>
          <w:sz w:val="24"/>
        </w:rPr>
        <w:t xml:space="preserve">) </w:t>
      </w:r>
      <w:r w:rsidR="00CD1FDB">
        <w:rPr>
          <w:rFonts w:ascii="Times New Roman" w:hAnsi="Times New Roman" w:cs="Times New Roman" w:hint="eastAsia"/>
          <w:sz w:val="24"/>
        </w:rPr>
        <w:t>enabled part of Ca</w:t>
      </w:r>
      <w:r w:rsidR="00CD1FDB" w:rsidRPr="001629F0">
        <w:rPr>
          <w:rFonts w:ascii="Times New Roman" w:hAnsi="Times New Roman" w:cs="Times New Roman" w:hint="eastAsia"/>
          <w:sz w:val="24"/>
          <w:vertAlign w:val="superscript"/>
        </w:rPr>
        <w:t>2+</w:t>
      </w:r>
      <w:r w:rsidR="00CD1FDB">
        <w:rPr>
          <w:rFonts w:ascii="Times New Roman" w:hAnsi="Times New Roman" w:cs="Times New Roman" w:hint="eastAsia"/>
          <w:sz w:val="24"/>
        </w:rPr>
        <w:t xml:space="preserve"> retained in the membrane channel</w:t>
      </w:r>
      <w:r w:rsidR="001629F0">
        <w:rPr>
          <w:rFonts w:ascii="Times New Roman" w:hAnsi="Times New Roman" w:cs="Times New Roman" w:hint="eastAsia"/>
          <w:sz w:val="24"/>
        </w:rPr>
        <w:t xml:space="preserve">. It was consistent with the result </w:t>
      </w:r>
      <w:r w:rsidR="00014242">
        <w:rPr>
          <w:rFonts w:ascii="Times New Roman" w:hAnsi="Times New Roman" w:cs="Times New Roman" w:hint="eastAsia"/>
          <w:sz w:val="24"/>
        </w:rPr>
        <w:t xml:space="preserve">in </w:t>
      </w:r>
      <w:r w:rsidR="00214236">
        <w:rPr>
          <w:rFonts w:ascii="Times New Roman" w:hAnsi="Times New Roman" w:cs="Times New Roman" w:hint="eastAsia"/>
          <w:b/>
          <w:bCs/>
          <w:sz w:val="24"/>
        </w:rPr>
        <w:t xml:space="preserve">Figure </w:t>
      </w:r>
      <w:r w:rsidR="00FB5C01">
        <w:rPr>
          <w:rFonts w:ascii="Times New Roman" w:hAnsi="Times New Roman" w:cs="Times New Roman" w:hint="eastAsia"/>
          <w:b/>
          <w:bCs/>
          <w:sz w:val="24"/>
        </w:rPr>
        <w:t>S</w:t>
      </w:r>
      <w:r w:rsidR="00A43E3B">
        <w:rPr>
          <w:rFonts w:ascii="Times New Roman" w:hAnsi="Times New Roman" w:cs="Times New Roman" w:hint="eastAsia"/>
          <w:b/>
          <w:bCs/>
          <w:sz w:val="24"/>
        </w:rPr>
        <w:t>1</w:t>
      </w:r>
      <w:r w:rsidR="00BB17EF">
        <w:rPr>
          <w:rFonts w:ascii="Times New Roman" w:hAnsi="Times New Roman" w:cs="Times New Roman" w:hint="eastAsia"/>
          <w:b/>
          <w:bCs/>
          <w:sz w:val="24"/>
        </w:rPr>
        <w:t>3</w:t>
      </w:r>
      <w:r w:rsidR="00014242">
        <w:rPr>
          <w:rFonts w:ascii="Times New Roman" w:hAnsi="Times New Roman" w:cs="Times New Roman" w:hint="eastAsia"/>
          <w:sz w:val="24"/>
        </w:rPr>
        <w:t xml:space="preserve"> that the</w:t>
      </w:r>
      <w:r w:rsidR="001629F0">
        <w:rPr>
          <w:rFonts w:ascii="Times New Roman" w:hAnsi="Times New Roman" w:cs="Times New Roman" w:hint="eastAsia"/>
          <w:sz w:val="24"/>
        </w:rPr>
        <w:t xml:space="preserve"> transport number of CEM</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w:t>
      </w:r>
      <w:r w:rsidR="004326AB">
        <w:rPr>
          <w:rFonts w:ascii="Times New Roman" w:hAnsi="Times New Roman" w:cs="Times New Roman" w:hint="eastAsia"/>
          <w:sz w:val="24"/>
        </w:rPr>
        <w:t>Ca</w:t>
      </w:r>
      <w:r w:rsidR="003C6919">
        <w:rPr>
          <w:rFonts w:ascii="Times New Roman" w:hAnsi="Times New Roman" w:cs="Times New Roman" w:hint="eastAsia"/>
          <w:sz w:val="24"/>
          <w:vertAlign w:val="superscript"/>
        </w:rPr>
        <w:t>2+</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type)</w:t>
      </w:r>
      <w:r w:rsidR="004326AB">
        <w:rPr>
          <w:rFonts w:ascii="Times New Roman" w:hAnsi="Times New Roman" w:cs="Times New Roman" w:hint="eastAsia"/>
          <w:sz w:val="24"/>
        </w:rPr>
        <w:t xml:space="preserve"> and CEM </w:t>
      </w:r>
      <w:r w:rsidR="00014242">
        <w:rPr>
          <w:rFonts w:ascii="Times New Roman" w:hAnsi="Times New Roman" w:cs="Times New Roman" w:hint="eastAsia"/>
          <w:sz w:val="24"/>
        </w:rPr>
        <w:t>(Mg</w:t>
      </w:r>
      <w:r w:rsidR="003C6919">
        <w:rPr>
          <w:rFonts w:ascii="Times New Roman" w:hAnsi="Times New Roman" w:cs="Times New Roman" w:hint="eastAsia"/>
          <w:sz w:val="24"/>
          <w:vertAlign w:val="superscript"/>
        </w:rPr>
        <w:t>2+</w:t>
      </w:r>
      <w:r w:rsidR="00014242">
        <w:rPr>
          <w:rFonts w:ascii="Times New Roman" w:hAnsi="Times New Roman" w:cs="Times New Roman" w:hint="eastAsia"/>
          <w:sz w:val="24"/>
        </w:rPr>
        <w:t xml:space="preserve"> type) were a little lower than that of pristine CEM</w:t>
      </w:r>
      <w:r w:rsidR="003C6919">
        <w:rPr>
          <w:rFonts w:ascii="Times New Roman" w:hAnsi="Times New Roman" w:cs="Times New Roman" w:hint="eastAsia"/>
          <w:sz w:val="24"/>
        </w:rPr>
        <w:t xml:space="preserve"> (Na</w:t>
      </w:r>
      <w:r w:rsidR="003C6919">
        <w:rPr>
          <w:rFonts w:ascii="Times New Roman" w:hAnsi="Times New Roman" w:cs="Times New Roman" w:hint="eastAsia"/>
          <w:sz w:val="24"/>
          <w:vertAlign w:val="superscript"/>
        </w:rPr>
        <w:t>+</w:t>
      </w:r>
      <w:r w:rsidR="003C6919">
        <w:rPr>
          <w:rFonts w:ascii="Times New Roman" w:hAnsi="Times New Roman" w:cs="Times New Roman" w:hint="eastAsia"/>
          <w:sz w:val="24"/>
        </w:rPr>
        <w:t xml:space="preserve"> type)</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 xml:space="preserve">When divalent ions </w:t>
      </w:r>
      <w:r w:rsidR="001C179B">
        <w:rPr>
          <w:rFonts w:ascii="Times New Roman" w:hAnsi="Times New Roman" w:cs="Times New Roman" w:hint="eastAsia"/>
          <w:sz w:val="24"/>
        </w:rPr>
        <w:t xml:space="preserve">retained in </w:t>
      </w:r>
      <w:r w:rsidR="001C179B">
        <w:rPr>
          <w:rFonts w:ascii="Times New Roman" w:hAnsi="Times New Roman" w:cs="Times New Roman"/>
          <w:sz w:val="24"/>
        </w:rPr>
        <w:t>membrane</w:t>
      </w:r>
      <w:r w:rsidR="001C179B">
        <w:rPr>
          <w:rFonts w:ascii="Times New Roman" w:hAnsi="Times New Roman" w:cs="Times New Roman" w:hint="eastAsia"/>
          <w:sz w:val="24"/>
        </w:rPr>
        <w:t xml:space="preserve"> channel. The fixed charges were occupied and the Donnan exclusion was </w:t>
      </w:r>
      <w:r w:rsidR="004A31F9">
        <w:rPr>
          <w:rFonts w:ascii="Times New Roman" w:hAnsi="Times New Roman" w:cs="Times New Roman" w:hint="eastAsia"/>
          <w:sz w:val="24"/>
        </w:rPr>
        <w:t xml:space="preserve">weakened and </w:t>
      </w:r>
      <w:r w:rsidR="00B61C40">
        <w:rPr>
          <w:rFonts w:ascii="Times New Roman" w:hAnsi="Times New Roman" w:cs="Times New Roman" w:hint="eastAsia"/>
          <w:sz w:val="24"/>
        </w:rPr>
        <w:t>allowed the transport</w:t>
      </w:r>
      <w:r w:rsidR="004A31F9">
        <w:rPr>
          <w:rFonts w:ascii="Times New Roman" w:hAnsi="Times New Roman" w:cs="Times New Roman" w:hint="eastAsia"/>
          <w:sz w:val="24"/>
        </w:rPr>
        <w:t xml:space="preserve"> of co-ion (OH</w:t>
      </w:r>
      <w:r w:rsidR="004A31F9" w:rsidRPr="004A31F9">
        <w:rPr>
          <w:rFonts w:ascii="Times New Roman" w:hAnsi="Times New Roman" w:cs="Times New Roman" w:hint="eastAsia"/>
          <w:sz w:val="24"/>
          <w:vertAlign w:val="superscript"/>
        </w:rPr>
        <w:t>-</w:t>
      </w:r>
      <w:r w:rsidR="004A31F9">
        <w:rPr>
          <w:rFonts w:ascii="Times New Roman" w:hAnsi="Times New Roman" w:cs="Times New Roman" w:hint="eastAsia"/>
          <w:sz w:val="24"/>
        </w:rPr>
        <w:t>) more easily.</w:t>
      </w:r>
      <w:r w:rsidR="00F02767">
        <w:rPr>
          <w:rFonts w:ascii="Times New Roman" w:hAnsi="Times New Roman" w:cs="Times New Roman" w:hint="eastAsia"/>
          <w:sz w:val="24"/>
        </w:rPr>
        <w:t xml:space="preserve"> </w:t>
      </w:r>
      <w:r w:rsidR="00B5493C">
        <w:rPr>
          <w:rFonts w:ascii="Times New Roman" w:hAnsi="Times New Roman" w:cs="Times New Roman" w:hint="eastAsia"/>
          <w:sz w:val="24"/>
        </w:rPr>
        <w:t xml:space="preserve">Although scaling </w:t>
      </w:r>
      <w:r w:rsidR="00B5493C">
        <w:rPr>
          <w:rFonts w:ascii="Times New Roman" w:hAnsi="Times New Roman" w:cs="Times New Roman"/>
          <w:sz w:val="24"/>
        </w:rPr>
        <w:t>usually</w:t>
      </w:r>
      <w:r w:rsidR="00B5493C">
        <w:rPr>
          <w:rFonts w:ascii="Times New Roman" w:hAnsi="Times New Roman" w:cs="Times New Roman" w:hint="eastAsia"/>
          <w:sz w:val="24"/>
        </w:rPr>
        <w:t xml:space="preserve"> grew on the </w:t>
      </w:r>
      <w:r w:rsidR="00B5493C">
        <w:rPr>
          <w:rFonts w:ascii="Times New Roman" w:hAnsi="Times New Roman" w:cs="Times New Roman"/>
          <w:sz w:val="24"/>
        </w:rPr>
        <w:t>surface</w:t>
      </w:r>
      <w:r w:rsidR="00B5493C">
        <w:rPr>
          <w:rFonts w:ascii="Times New Roman" w:hAnsi="Times New Roman" w:cs="Times New Roman" w:hint="eastAsia"/>
          <w:sz w:val="24"/>
        </w:rPr>
        <w:t xml:space="preserve"> of homogeneous CEMs, </w:t>
      </w:r>
      <w:r w:rsidR="00296B5B">
        <w:rPr>
          <w:rFonts w:ascii="Times New Roman" w:hAnsi="Times New Roman" w:cs="Times New Roman" w:hint="eastAsia"/>
          <w:sz w:val="24"/>
        </w:rPr>
        <w:t>whether scaling grew in the membrane channel should be considered. The cross</w:t>
      </w:r>
      <w:r w:rsidR="006C6B69">
        <w:rPr>
          <w:rFonts w:ascii="Times New Roman" w:hAnsi="Times New Roman" w:cs="Times New Roman" w:hint="eastAsia"/>
          <w:sz w:val="24"/>
        </w:rPr>
        <w:t>-section</w:t>
      </w:r>
      <w:r w:rsidR="00EA4765">
        <w:rPr>
          <w:rFonts w:ascii="Times New Roman" w:hAnsi="Times New Roman" w:cs="Times New Roman" w:hint="eastAsia"/>
          <w:sz w:val="24"/>
        </w:rPr>
        <w:t xml:space="preserve"> </w:t>
      </w:r>
      <w:r w:rsidR="006C6B69">
        <w:rPr>
          <w:rFonts w:ascii="Times New Roman" w:hAnsi="Times New Roman" w:cs="Times New Roman" w:hint="eastAsia"/>
          <w:sz w:val="24"/>
        </w:rPr>
        <w:t>of scaled CEM and BPM</w:t>
      </w:r>
      <w:r w:rsidR="004C48BF">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4C48BF" w:rsidRPr="004C48BF">
        <w:rPr>
          <w:rFonts w:ascii="Times New Roman" w:hAnsi="Times New Roman" w:cs="Times New Roman" w:hint="eastAsia"/>
          <w:b/>
          <w:bCs/>
          <w:sz w:val="24"/>
        </w:rPr>
        <w:t>S1</w:t>
      </w:r>
      <w:r w:rsidR="003C381C">
        <w:rPr>
          <w:rFonts w:ascii="Times New Roman" w:hAnsi="Times New Roman" w:cs="Times New Roman" w:hint="eastAsia"/>
          <w:b/>
          <w:bCs/>
          <w:sz w:val="24"/>
        </w:rPr>
        <w:t>4</w:t>
      </w:r>
      <w:r w:rsidR="004C48BF">
        <w:rPr>
          <w:rFonts w:ascii="Times New Roman" w:hAnsi="Times New Roman" w:cs="Times New Roman" w:hint="eastAsia"/>
          <w:sz w:val="24"/>
        </w:rPr>
        <w:t>)</w:t>
      </w:r>
      <w:r w:rsidR="006C6B69">
        <w:rPr>
          <w:rFonts w:ascii="Times New Roman" w:hAnsi="Times New Roman" w:cs="Times New Roman" w:hint="eastAsia"/>
          <w:sz w:val="24"/>
        </w:rPr>
        <w:t xml:space="preserve"> was </w:t>
      </w:r>
      <w:r w:rsidR="00A667E0">
        <w:rPr>
          <w:rFonts w:ascii="Times New Roman" w:hAnsi="Times New Roman" w:cs="Times New Roman"/>
          <w:sz w:val="24"/>
        </w:rPr>
        <w:t>measured,</w:t>
      </w:r>
      <w:r w:rsidR="006C6B69">
        <w:rPr>
          <w:rFonts w:ascii="Times New Roman" w:hAnsi="Times New Roman" w:cs="Times New Roman" w:hint="eastAsia"/>
          <w:sz w:val="24"/>
        </w:rPr>
        <w:t xml:space="preserve"> and </w:t>
      </w:r>
      <w:r w:rsidR="007D5583">
        <w:rPr>
          <w:rFonts w:ascii="Times New Roman" w:hAnsi="Times New Roman" w:cs="Times New Roman" w:hint="eastAsia"/>
          <w:sz w:val="24"/>
        </w:rPr>
        <w:t xml:space="preserve">no </w:t>
      </w:r>
      <w:r w:rsidR="00E11B5F">
        <w:rPr>
          <w:rFonts w:ascii="Times New Roman" w:hAnsi="Times New Roman" w:cs="Times New Roman" w:hint="eastAsia"/>
          <w:sz w:val="24"/>
        </w:rPr>
        <w:t xml:space="preserve">obvious </w:t>
      </w:r>
      <w:r w:rsidR="007D5583">
        <w:rPr>
          <w:rFonts w:ascii="Times New Roman" w:hAnsi="Times New Roman" w:cs="Times New Roman" w:hint="eastAsia"/>
          <w:sz w:val="24"/>
        </w:rPr>
        <w:t xml:space="preserve">nanocrystal signal was detected under </w:t>
      </w:r>
      <w:r w:rsidR="00CE7F05">
        <w:rPr>
          <w:rFonts w:ascii="Times New Roman" w:hAnsi="Times New Roman" w:cs="Times New Roman" w:hint="eastAsia"/>
          <w:sz w:val="24"/>
        </w:rPr>
        <w:t xml:space="preserve">the scale of 1 </w:t>
      </w:r>
      <w:r w:rsidR="00CE7F05" w:rsidRPr="00CE7F05">
        <w:rPr>
          <w:rFonts w:ascii="Times New Roman" w:hAnsi="Times New Roman" w:cs="Times New Roman"/>
          <w:sz w:val="24"/>
        </w:rPr>
        <w:t>μ</w:t>
      </w:r>
      <w:r w:rsidR="00CE7F05">
        <w:rPr>
          <w:rFonts w:ascii="Times New Roman" w:hAnsi="Times New Roman" w:cs="Times New Roman" w:hint="eastAsia"/>
          <w:sz w:val="24"/>
        </w:rPr>
        <w:t>m</w:t>
      </w:r>
      <w:r w:rsidR="00E11B5F">
        <w:rPr>
          <w:rFonts w:ascii="Times New Roman" w:hAnsi="Times New Roman" w:cs="Times New Roman" w:hint="eastAsia"/>
          <w:sz w:val="24"/>
        </w:rPr>
        <w:t xml:space="preserve">. </w:t>
      </w:r>
      <w:r w:rsidR="00A667E0" w:rsidRPr="00A667E0">
        <w:rPr>
          <w:rFonts w:ascii="Times New Roman" w:hAnsi="Times New Roman" w:cs="Times New Roman" w:hint="eastAsia"/>
          <w:sz w:val="24"/>
        </w:rPr>
        <w:t>It may be necessary to use more sophisticated detection methods to observe whether this possibility exists, leading to deformation of the membrane channel.</w:t>
      </w:r>
    </w:p>
    <w:p w14:paraId="4E1F0E0E" w14:textId="3D1899A9" w:rsidR="00941B25" w:rsidRPr="00093AC9" w:rsidRDefault="00630C54"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Scaling formation on BPMs</w:t>
      </w:r>
    </w:p>
    <w:p w14:paraId="2C0C4231" w14:textId="2A9BFFB2" w:rsidR="00594C18" w:rsidRDefault="00B42099" w:rsidP="00594C18">
      <w:pPr>
        <w:keepNext/>
        <w:spacing w:line="480" w:lineRule="auto"/>
        <w:jc w:val="center"/>
        <w:rPr>
          <w:rFonts w:hint="eastAsia"/>
        </w:rPr>
      </w:pPr>
      <w:r>
        <w:rPr>
          <w:rFonts w:hint="eastAsia"/>
          <w:noProof/>
        </w:rPr>
        <w:drawing>
          <wp:inline distT="0" distB="0" distL="0" distR="0" wp14:anchorId="7FA2DE25" wp14:editId="0B7FF0B1">
            <wp:extent cx="3675612" cy="2567858"/>
            <wp:effectExtent l="0" t="0" r="1270" b="0"/>
            <wp:docPr id="1646214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9384" cy="2577479"/>
                    </a:xfrm>
                    <a:prstGeom prst="rect">
                      <a:avLst/>
                    </a:prstGeom>
                    <a:noFill/>
                  </pic:spPr>
                </pic:pic>
              </a:graphicData>
            </a:graphic>
          </wp:inline>
        </w:drawing>
      </w:r>
    </w:p>
    <w:p w14:paraId="0899C66F" w14:textId="094F491A" w:rsidR="00CF1DB0" w:rsidRDefault="00594C18" w:rsidP="004F573F">
      <w:pPr>
        <w:pStyle w:val="aa"/>
        <w:spacing w:after="240"/>
        <w:rPr>
          <w:rFonts w:ascii="Times New Roman" w:hAnsi="Times New Roman" w:cs="Times New Roman"/>
          <w:sz w:val="24"/>
          <w:szCs w:val="24"/>
        </w:rPr>
      </w:pPr>
      <w:r w:rsidRPr="00594C18">
        <w:rPr>
          <w:rFonts w:ascii="Times New Roman" w:hAnsi="Times New Roman" w:cs="Times New Roman"/>
          <w:sz w:val="24"/>
          <w:szCs w:val="24"/>
        </w:rPr>
        <w:t xml:space="preserve">Figure </w:t>
      </w:r>
      <w:r w:rsidRPr="00594C18">
        <w:rPr>
          <w:rFonts w:ascii="Times New Roman" w:hAnsi="Times New Roman" w:cs="Times New Roman"/>
          <w:sz w:val="24"/>
          <w:szCs w:val="24"/>
        </w:rPr>
        <w:fldChar w:fldCharType="begin"/>
      </w:r>
      <w:r w:rsidRPr="00594C18">
        <w:rPr>
          <w:rFonts w:ascii="Times New Roman" w:hAnsi="Times New Roman" w:cs="Times New Roman"/>
          <w:sz w:val="24"/>
          <w:szCs w:val="24"/>
        </w:rPr>
        <w:instrText xml:space="preserve"> SEQ Figure \* ARABIC </w:instrText>
      </w:r>
      <w:r w:rsidRPr="00594C18">
        <w:rPr>
          <w:rFonts w:ascii="Times New Roman" w:hAnsi="Times New Roman" w:cs="Times New Roman"/>
          <w:sz w:val="24"/>
          <w:szCs w:val="24"/>
        </w:rPr>
        <w:fldChar w:fldCharType="separate"/>
      </w:r>
      <w:r w:rsidR="00600522">
        <w:rPr>
          <w:rFonts w:ascii="Times New Roman" w:hAnsi="Times New Roman" w:cs="Times New Roman"/>
          <w:noProof/>
          <w:sz w:val="24"/>
          <w:szCs w:val="24"/>
        </w:rPr>
        <w:t>5</w:t>
      </w:r>
      <w:r w:rsidRPr="00594C18">
        <w:rPr>
          <w:rFonts w:ascii="Times New Roman" w:hAnsi="Times New Roman" w:cs="Times New Roman"/>
          <w:sz w:val="24"/>
          <w:szCs w:val="24"/>
        </w:rPr>
        <w:fldChar w:fldCharType="end"/>
      </w:r>
      <w:r w:rsidRPr="00594C18">
        <w:rPr>
          <w:rFonts w:ascii="Times New Roman" w:hAnsi="Times New Roman" w:cs="Times New Roman"/>
          <w:sz w:val="24"/>
          <w:szCs w:val="24"/>
        </w:rPr>
        <w:t xml:space="preserve"> schematic diagram of scaling formation on BPM</w:t>
      </w:r>
      <w:r w:rsidR="00B742D8">
        <w:rPr>
          <w:rFonts w:ascii="Times New Roman" w:hAnsi="Times New Roman" w:cs="Times New Roman" w:hint="eastAsia"/>
          <w:sz w:val="24"/>
          <w:szCs w:val="24"/>
        </w:rPr>
        <w:t xml:space="preserve"> (SC, salt chamber; BC, base chamber; AC, acid chamber; EC, electrode chamber; CEM, cation exchange membrane; BPM, bipolar membrane)</w:t>
      </w:r>
      <w:r w:rsidRPr="00594C18">
        <w:rPr>
          <w:rFonts w:ascii="Times New Roman" w:hAnsi="Times New Roman" w:cs="Times New Roman"/>
          <w:sz w:val="24"/>
          <w:szCs w:val="24"/>
        </w:rPr>
        <w:t>.</w:t>
      </w:r>
    </w:p>
    <w:p w14:paraId="0F712011" w14:textId="73AE2044" w:rsidR="00967DE0" w:rsidRDefault="00967DE0" w:rsidP="00A30DDE">
      <w:pPr>
        <w:spacing w:line="480" w:lineRule="auto"/>
        <w:rPr>
          <w:rFonts w:ascii="Times New Roman" w:hAnsi="Times New Roman" w:cs="Times New Roman"/>
          <w:sz w:val="24"/>
        </w:rPr>
      </w:pPr>
      <w:r>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5</w:t>
      </w:r>
      <w:r>
        <w:rPr>
          <w:rFonts w:ascii="Times New Roman" w:hAnsi="Times New Roman" w:cs="Times New Roman" w:hint="eastAsia"/>
          <w:sz w:val="24"/>
        </w:rPr>
        <w:t xml:space="preserve"> shows the </w:t>
      </w:r>
      <w:r>
        <w:rPr>
          <w:rFonts w:ascii="Times New Roman" w:hAnsi="Times New Roman" w:cs="Times New Roman"/>
          <w:sz w:val="24"/>
        </w:rPr>
        <w:t>scaling</w:t>
      </w:r>
      <w:r>
        <w:rPr>
          <w:rFonts w:ascii="Times New Roman" w:hAnsi="Times New Roman" w:cs="Times New Roman" w:hint="eastAsia"/>
          <w:sz w:val="24"/>
        </w:rPr>
        <w:t xml:space="preserve"> mechanism on BPM. Cations can </w:t>
      </w:r>
      <w:r>
        <w:rPr>
          <w:rFonts w:ascii="Times New Roman" w:hAnsi="Times New Roman" w:cs="Times New Roman"/>
          <w:sz w:val="24"/>
        </w:rPr>
        <w:t>transport</w:t>
      </w:r>
      <w:r>
        <w:rPr>
          <w:rFonts w:ascii="Times New Roman" w:hAnsi="Times New Roman" w:cs="Times New Roman" w:hint="eastAsia"/>
          <w:sz w:val="24"/>
        </w:rPr>
        <w:t xml:space="preserve"> through the BC to the </w:t>
      </w:r>
      <w:r>
        <w:rPr>
          <w:rFonts w:ascii="Times New Roman" w:hAnsi="Times New Roman" w:cs="Times New Roman" w:hint="eastAsia"/>
          <w:sz w:val="24"/>
        </w:rPr>
        <w:lastRenderedPageBreak/>
        <w:t xml:space="preserve">BPM surface facing the BC. Once the divalent cations reached the </w:t>
      </w:r>
      <w:r>
        <w:rPr>
          <w:rFonts w:ascii="Times New Roman" w:hAnsi="Times New Roman" w:cs="Times New Roman"/>
          <w:sz w:val="24"/>
        </w:rPr>
        <w:t>interface</w:t>
      </w:r>
      <w:r>
        <w:rPr>
          <w:rFonts w:ascii="Times New Roman" w:hAnsi="Times New Roman" w:cs="Times New Roman" w:hint="eastAsia"/>
          <w:sz w:val="24"/>
        </w:rPr>
        <w:t xml:space="preserve"> of BPM/BC</w:t>
      </w:r>
      <w:r w:rsidRPr="00194A7D">
        <w:rPr>
          <w:rFonts w:ascii="Times New Roman" w:hAnsi="Times New Roman" w:cs="Times New Roman"/>
          <w:sz w:val="24"/>
        </w:rPr>
        <w:t xml:space="preserve">, </w:t>
      </w:r>
      <w:r>
        <w:rPr>
          <w:rFonts w:ascii="Times New Roman" w:hAnsi="Times New Roman" w:cs="Times New Roman" w:hint="eastAsia"/>
          <w:sz w:val="24"/>
        </w:rPr>
        <w:t>scaling was generated due to the</w:t>
      </w:r>
      <w:r w:rsidRPr="00194A7D">
        <w:rPr>
          <w:rFonts w:ascii="Times New Roman" w:hAnsi="Times New Roman" w:cs="Times New Roman"/>
          <w:sz w:val="24"/>
        </w:rPr>
        <w:t xml:space="preserve"> high OH</w:t>
      </w:r>
      <w:r w:rsidRPr="004D1620">
        <w:rPr>
          <w:rFonts w:ascii="Times New Roman" w:hAnsi="Times New Roman" w:cs="Times New Roman" w:hint="eastAsia"/>
          <w:sz w:val="24"/>
          <w:vertAlign w:val="superscript"/>
        </w:rPr>
        <w:t>-</w:t>
      </w:r>
      <w:r w:rsidRPr="00194A7D">
        <w:rPr>
          <w:rFonts w:ascii="Times New Roman" w:hAnsi="Times New Roman" w:cs="Times New Roman"/>
          <w:sz w:val="24"/>
        </w:rPr>
        <w:t xml:space="preserve"> concentration </w:t>
      </w:r>
      <w:r>
        <w:rPr>
          <w:rFonts w:ascii="Times New Roman" w:hAnsi="Times New Roman" w:cs="Times New Roman" w:hint="eastAsia"/>
          <w:sz w:val="24"/>
        </w:rPr>
        <w:t>at the</w:t>
      </w:r>
      <w:r w:rsidRPr="00194A7D">
        <w:rPr>
          <w:rFonts w:ascii="Times New Roman" w:hAnsi="Times New Roman" w:cs="Times New Roman"/>
          <w:sz w:val="24"/>
        </w:rPr>
        <w:t xml:space="preserve"> surface. </w:t>
      </w:r>
      <w:r>
        <w:rPr>
          <w:rFonts w:ascii="Times New Roman" w:hAnsi="Times New Roman" w:cs="Times New Roman" w:hint="eastAsia"/>
          <w:sz w:val="24"/>
        </w:rPr>
        <w:t xml:space="preserve">As shown in </w:t>
      </w:r>
      <w:r w:rsidR="00727927">
        <w:rPr>
          <w:rFonts w:ascii="Times New Roman" w:hAnsi="Times New Roman" w:cs="Times New Roman" w:hint="eastAsia"/>
          <w:sz w:val="24"/>
        </w:rPr>
        <w:t>Figure 1</w:t>
      </w:r>
      <w:r>
        <w:rPr>
          <w:rFonts w:ascii="Times New Roman" w:hAnsi="Times New Roman" w:cs="Times New Roman" w:hint="eastAsia"/>
          <w:sz w:val="24"/>
        </w:rPr>
        <w:t xml:space="preserve"> d3-d6, scaling on BPM was mostly composed of Ca</w:t>
      </w:r>
      <w:r w:rsidRPr="0092514B">
        <w:rPr>
          <w:rFonts w:ascii="Times New Roman" w:hAnsi="Times New Roman" w:cs="Times New Roman"/>
          <w:sz w:val="24"/>
          <w:vertAlign w:val="superscript"/>
        </w:rPr>
        <w:t>2+</w:t>
      </w:r>
      <w:r>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his can be explained by the low solubility of Mg(OH)</w:t>
      </w:r>
      <w:r>
        <w:rPr>
          <w:rFonts w:ascii="Times New Roman" w:hAnsi="Times New Roman" w:cs="Times New Roman" w:hint="eastAsia"/>
          <w:sz w:val="24"/>
          <w:vertAlign w:val="subscript"/>
        </w:rPr>
        <w:t>2</w:t>
      </w:r>
      <w:r>
        <w:rPr>
          <w:rFonts w:ascii="Times New Roman" w:hAnsi="Times New Roman" w:cs="Times New Roman" w:hint="eastAsia"/>
          <w:sz w:val="24"/>
        </w:rPr>
        <w:t xml:space="preserve"> (</w:t>
      </w:r>
      <w:r w:rsidRPr="00FB06AC">
        <w:rPr>
          <w:rFonts w:ascii="Times New Roman" w:hAnsi="Times New Roman" w:cs="Times New Roman"/>
          <w:sz w:val="24"/>
        </w:rPr>
        <w:t>K</w:t>
      </w:r>
      <w:r w:rsidRPr="00FB06AC">
        <w:rPr>
          <w:rFonts w:ascii="Times New Roman" w:hAnsi="Times New Roman" w:cs="Times New Roman"/>
          <w:sz w:val="24"/>
          <w:vertAlign w:val="subscript"/>
        </w:rPr>
        <w:t>sp</w:t>
      </w:r>
      <w:r w:rsidRPr="00FB06AC">
        <w:rPr>
          <w:rFonts w:ascii="Times New Roman" w:hAnsi="Times New Roman" w:cs="Times New Roman"/>
          <w:sz w:val="24"/>
        </w:rPr>
        <w:t xml:space="preserve"> = </w:t>
      </w:r>
      <w:r>
        <w:rPr>
          <w:rFonts w:ascii="Times New Roman" w:hAnsi="Times New Roman" w:cs="Times New Roman" w:hint="eastAsia"/>
          <w:sz w:val="24"/>
        </w:rPr>
        <w:t>1.8</w:t>
      </w:r>
      <w:r w:rsidRPr="00FB06AC">
        <w:rPr>
          <w:rFonts w:ascii="Times New Roman" w:hAnsi="Times New Roman" w:cs="Times New Roman"/>
          <w:sz w:val="24"/>
        </w:rPr>
        <w:t xml:space="preserve"> × 10</w:t>
      </w:r>
      <w:r w:rsidRPr="00FB06AC">
        <w:rPr>
          <w:rFonts w:ascii="Times New Roman" w:hAnsi="Times New Roman" w:cs="Times New Roman"/>
          <w:sz w:val="24"/>
          <w:vertAlign w:val="superscript"/>
        </w:rPr>
        <w:t>-</w:t>
      </w:r>
      <w:r>
        <w:rPr>
          <w:rFonts w:ascii="Times New Roman" w:hAnsi="Times New Roman" w:cs="Times New Roman" w:hint="eastAsia"/>
          <w:sz w:val="24"/>
          <w:vertAlign w:val="superscript"/>
        </w:rPr>
        <w:t>11</w:t>
      </w:r>
      <w:r>
        <w:rPr>
          <w:rFonts w:ascii="Times New Roman" w:hAnsi="Times New Roman" w:cs="Times New Roman" w:hint="eastAsia"/>
          <w:sz w:val="24"/>
        </w:rPr>
        <w:t>)</w:t>
      </w:r>
      <w:r>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&lt;EndNote&gt;&lt;Cite&gt;&lt;Author&gt;Andreeva&lt;/Author&gt;&lt;Year&gt;2017&lt;/Year&gt;&lt;RecNum&gt;296&lt;/RecNum&gt;&lt;DisplayText&gt;&lt;style face="superscript"&gt;34&lt;/style&gt;&lt;/DisplayText&gt;&lt;record&gt;&lt;rec-number&gt;296&lt;/rec-number&gt;&lt;foreign-keys&gt;&lt;key app="EN" db-id="5rxe5dxf7vvddgev2wn5at0deare50advddr" timestamp="1739861457"&gt;296&lt;/key&gt;&lt;/foreign-keys&gt;&lt;ref-type name="Journal Article"&gt;17&lt;/ref-type&gt;&lt;contributors&gt;&lt;authors&gt;&lt;author&gt;Andreeva, M. A.&lt;/author&gt;&lt;author&gt;Gil, V. V.&lt;/author&gt;&lt;author&gt;Pismenskaya, N. D.&lt;/author&gt;&lt;author&gt;Nikonenko, V. V.&lt;/author&gt;&lt;author&gt;Dammak, L.&lt;/author&gt;&lt;author&gt;Larchet, C.&lt;/author&gt;&lt;author&gt;Grande, D.&lt;/author&gt;&lt;author&gt;Kononenko, N. A.&lt;/author&gt;&lt;/authors&gt;&lt;/contributors&gt;&lt;titles&gt;&lt;title&gt;Effect of homogenization and hydrophobization of a cation-exchange membrane surface on its scaling in the presence of calcium and magnesium chlorides during electrodialysis&lt;/title&gt;&lt;secondary-title&gt;Journal of Membrane Science&lt;/secondary-title&gt;&lt;/titles&gt;&lt;periodical&gt;&lt;full-title&gt;Journal of Membrane Science&lt;/full-title&gt;&lt;/periodical&gt;&lt;pages&gt;183-191&lt;/pages&gt;&lt;volume&gt;540&lt;/volume&gt;&lt;section&gt;183&lt;/section&gt;&lt;dates&gt;&lt;year&gt;2017&lt;/year&gt;&lt;/dates&gt;&lt;isbn&gt;03767388&lt;/isbn&gt;&lt;urls&gt;&lt;/urls&gt;&lt;electronic-resource-num&gt;10.1016/j.memsci.2017.06.030&lt;/electronic-resource-num&gt;&lt;/record&gt;&lt;/Cite&gt;&lt;/EndNote&gt;</w:instrText>
      </w:r>
      <w:r>
        <w:rPr>
          <w:rFonts w:ascii="Times New Roman" w:hAnsi="Times New Roman" w:cs="Times New Roman"/>
          <w:sz w:val="24"/>
        </w:rPr>
        <w:fldChar w:fldCharType="separate"/>
      </w:r>
      <w:r w:rsidRPr="00B56A9B">
        <w:rPr>
          <w:rFonts w:ascii="Times New Roman" w:hAnsi="Times New Roman" w:cs="Times New Roman"/>
          <w:noProof/>
          <w:sz w:val="24"/>
          <w:vertAlign w:val="superscript"/>
        </w:rPr>
        <w:t>34</w:t>
      </w:r>
      <w:r>
        <w:rPr>
          <w:rFonts w:ascii="Times New Roman" w:hAnsi="Times New Roman" w:cs="Times New Roman"/>
          <w:sz w:val="24"/>
        </w:rPr>
        <w:fldChar w:fldCharType="end"/>
      </w:r>
      <w:r>
        <w:rPr>
          <w:rFonts w:ascii="Times New Roman" w:hAnsi="Times New Roman" w:cs="Times New Roman" w:hint="eastAsia"/>
          <w:sz w:val="24"/>
        </w:rPr>
        <w:t>.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was </w:t>
      </w:r>
      <w:r w:rsidRPr="004445EA">
        <w:rPr>
          <w:rFonts w:ascii="Times New Roman" w:hAnsi="Times New Roman" w:cs="Times New Roman" w:hint="eastAsia"/>
          <w:sz w:val="24"/>
        </w:rPr>
        <w:t>preferentially deposited</w:t>
      </w:r>
      <w:r>
        <w:rPr>
          <w:rFonts w:ascii="Times New Roman" w:hAnsi="Times New Roman" w:cs="Times New Roman" w:hint="eastAsia"/>
          <w:sz w:val="24"/>
        </w:rPr>
        <w:t xml:space="preserve"> with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and nearly depleted in the BC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 xml:space="preserve">3 </w:t>
      </w:r>
      <w:r w:rsidRPr="00A43E3B">
        <w:rPr>
          <w:rFonts w:ascii="Times New Roman" w:hAnsi="Times New Roman" w:cs="Times New Roman" w:hint="eastAsia"/>
          <w:b/>
          <w:bCs/>
          <w:sz w:val="24"/>
        </w:rPr>
        <w:t>b</w:t>
      </w:r>
      <w:r>
        <w:rPr>
          <w:rFonts w:ascii="Times New Roman" w:hAnsi="Times New Roman" w:cs="Times New Roman" w:hint="eastAsia"/>
          <w:sz w:val="24"/>
        </w:rPr>
        <w:t>). Thus,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cannot reach the BPM surface. However, the initial increase of the concentration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xml:space="preserve">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 xml:space="preserve">3 </w:t>
      </w:r>
      <w:r w:rsidRPr="00A43E3B">
        <w:rPr>
          <w:rFonts w:ascii="Times New Roman" w:hAnsi="Times New Roman" w:cs="Times New Roman" w:hint="eastAsia"/>
          <w:b/>
          <w:bCs/>
          <w:sz w:val="24"/>
        </w:rPr>
        <w:t>b</w:t>
      </w:r>
      <w:r>
        <w:rPr>
          <w:rFonts w:ascii="Times New Roman" w:hAnsi="Times New Roman" w:cs="Times New Roman" w:hint="eastAsia"/>
          <w:sz w:val="24"/>
        </w:rPr>
        <w:t>) shows the accumulation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indicating that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 reach the BC/BPM interface under electric field. With the increase in the </w:t>
      </w:r>
      <w:r>
        <w:rPr>
          <w:rFonts w:ascii="Times New Roman" w:hAnsi="Times New Roman" w:cs="Times New Roman"/>
          <w:sz w:val="24"/>
        </w:rPr>
        <w:t>concentration</w:t>
      </w:r>
      <w:r>
        <w:rPr>
          <w:rFonts w:ascii="Times New Roman" w:hAnsi="Times New Roman" w:cs="Times New Roman" w:hint="eastAsia"/>
          <w:sz w:val="24"/>
        </w:rPr>
        <w:t xml:space="preserve"> of Ca</w:t>
      </w:r>
      <w:r w:rsidRPr="00E0329C">
        <w:rPr>
          <w:rFonts w:ascii="Times New Roman" w:hAnsi="Times New Roman" w:cs="Times New Roman" w:hint="eastAsia"/>
          <w:sz w:val="24"/>
          <w:vertAlign w:val="superscript"/>
        </w:rPr>
        <w:t>2+</w:t>
      </w:r>
      <w:r>
        <w:rPr>
          <w:rFonts w:ascii="Times New Roman" w:hAnsi="Times New Roman" w:cs="Times New Roman" w:hint="eastAsia"/>
          <w:sz w:val="24"/>
        </w:rPr>
        <w:t xml:space="preserve"> and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at the interface, more severe scaling occurred on BPM surface as indicated by the decrease in the concentration of Ca</w:t>
      </w:r>
      <w:r w:rsidRPr="000C5737">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 xml:space="preserve">3 </w:t>
      </w:r>
      <w:r w:rsidRPr="00A43E3B">
        <w:rPr>
          <w:rFonts w:ascii="Times New Roman" w:hAnsi="Times New Roman" w:cs="Times New Roman" w:hint="eastAsia"/>
          <w:b/>
          <w:bCs/>
          <w:sz w:val="24"/>
        </w:rPr>
        <w:t>b</w:t>
      </w:r>
      <w:r>
        <w:rPr>
          <w:rFonts w:ascii="Times New Roman" w:hAnsi="Times New Roman" w:cs="Times New Roman" w:hint="eastAsia"/>
          <w:sz w:val="24"/>
        </w:rPr>
        <w:t>).</w:t>
      </w:r>
    </w:p>
    <w:p w14:paraId="7B3B5FB3" w14:textId="3A98D230" w:rsidR="00C41FE2" w:rsidRPr="00080715" w:rsidRDefault="00080715" w:rsidP="00080715">
      <w:pPr>
        <w:pStyle w:val="report2"/>
        <w:rPr>
          <w:rFonts w:eastAsiaTheme="minorEastAsia"/>
        </w:rPr>
      </w:pPr>
      <w:r>
        <w:rPr>
          <w:rFonts w:eastAsiaTheme="minorEastAsia" w:hint="eastAsia"/>
        </w:rPr>
        <w:lastRenderedPageBreak/>
        <w:t xml:space="preserve">3.4 </w:t>
      </w:r>
      <w:r w:rsidRPr="00080715">
        <w:rPr>
          <w:rFonts w:hint="eastAsia"/>
        </w:rPr>
        <w:t>Reversibility of BMED</w:t>
      </w:r>
    </w:p>
    <w:p w14:paraId="304E7D91" w14:textId="5AE40AD2" w:rsidR="004F5DB5" w:rsidRDefault="004F5DB5" w:rsidP="004F5DB5">
      <w:pPr>
        <w:spacing w:line="480" w:lineRule="auto"/>
        <w:jc w:val="center"/>
        <w:rPr>
          <w:rFonts w:ascii="Times New Roman" w:hAnsi="Times New Roman" w:cs="Times New Roman"/>
          <w:sz w:val="24"/>
        </w:rPr>
      </w:pPr>
      <w:r>
        <w:rPr>
          <w:rFonts w:hint="eastAsia"/>
          <w:noProof/>
        </w:rPr>
        <w:drawing>
          <wp:inline distT="0" distB="0" distL="0" distR="0" wp14:anchorId="797FF4CD" wp14:editId="3CDF51F6">
            <wp:extent cx="2842104" cy="5989845"/>
            <wp:effectExtent l="0" t="0" r="0" b="0"/>
            <wp:docPr id="360856669" name="图片 2" descr="图片包含 户外, 灯光, 线, 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6669" name="图片 2" descr="图片包含 户外, 灯光, 线, 路&#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9639" cy="6047875"/>
                    </a:xfrm>
                    <a:prstGeom prst="rect">
                      <a:avLst/>
                    </a:prstGeom>
                    <a:noFill/>
                  </pic:spPr>
                </pic:pic>
              </a:graphicData>
            </a:graphic>
          </wp:inline>
        </w:drawing>
      </w:r>
    </w:p>
    <w:p w14:paraId="5FB3E12A" w14:textId="77777777" w:rsidR="004F5DB5" w:rsidRPr="004F5DB5" w:rsidRDefault="004F5DB5" w:rsidP="004F5DB5">
      <w:pPr>
        <w:pStyle w:val="aa"/>
        <w:spacing w:after="240"/>
        <w:rPr>
          <w:rFonts w:ascii="Times New Roman" w:hAnsi="Times New Roman" w:cs="Times New Roman"/>
          <w:sz w:val="24"/>
          <w:szCs w:val="24"/>
        </w:rPr>
      </w:pPr>
      <w:r w:rsidRPr="00600522">
        <w:rPr>
          <w:rFonts w:ascii="Times New Roman" w:hAnsi="Times New Roman" w:cs="Times New Roman"/>
          <w:sz w:val="24"/>
          <w:szCs w:val="24"/>
        </w:rPr>
        <w:t xml:space="preserve">Figure </w:t>
      </w:r>
      <w:r w:rsidRPr="00600522">
        <w:rPr>
          <w:rFonts w:ascii="Times New Roman" w:hAnsi="Times New Roman" w:cs="Times New Roman"/>
          <w:sz w:val="24"/>
          <w:szCs w:val="24"/>
        </w:rPr>
        <w:fldChar w:fldCharType="begin"/>
      </w:r>
      <w:r w:rsidRPr="00600522">
        <w:rPr>
          <w:rFonts w:ascii="Times New Roman" w:hAnsi="Times New Roman" w:cs="Times New Roman"/>
          <w:sz w:val="24"/>
          <w:szCs w:val="24"/>
        </w:rPr>
        <w:instrText xml:space="preserve"> SEQ Figure \* ARABIC </w:instrText>
      </w:r>
      <w:r w:rsidRPr="00600522">
        <w:rPr>
          <w:rFonts w:ascii="Times New Roman" w:hAnsi="Times New Roman" w:cs="Times New Roman"/>
          <w:sz w:val="24"/>
          <w:szCs w:val="24"/>
        </w:rPr>
        <w:fldChar w:fldCharType="separate"/>
      </w:r>
      <w:r w:rsidRPr="00600522">
        <w:rPr>
          <w:rFonts w:ascii="Times New Roman" w:hAnsi="Times New Roman" w:cs="Times New Roman"/>
          <w:noProof/>
          <w:sz w:val="24"/>
          <w:szCs w:val="24"/>
        </w:rPr>
        <w:t>6</w:t>
      </w:r>
      <w:r w:rsidRPr="00600522">
        <w:rPr>
          <w:rFonts w:ascii="Times New Roman" w:hAnsi="Times New Roman" w:cs="Times New Roman"/>
          <w:sz w:val="24"/>
          <w:szCs w:val="24"/>
        </w:rPr>
        <w:fldChar w:fldCharType="end"/>
      </w:r>
      <w:r>
        <w:rPr>
          <w:rFonts w:ascii="Times New Roman" w:hAnsi="Times New Roman" w:cs="Times New Roman" w:hint="eastAsia"/>
          <w:sz w:val="24"/>
          <w:szCs w:val="24"/>
        </w:rPr>
        <w:t xml:space="preserve"> BMED p</w:t>
      </w:r>
      <w:r w:rsidRPr="00222FD6">
        <w:rPr>
          <w:rFonts w:ascii="Times New Roman" w:hAnsi="Times New Roman" w:cs="Times New Roman"/>
          <w:sz w:val="24"/>
          <w:szCs w:val="24"/>
        </w:rPr>
        <w:t>erformance change</w:t>
      </w:r>
      <w:r>
        <w:rPr>
          <w:rFonts w:ascii="Times New Roman" w:hAnsi="Times New Roman" w:cs="Times New Roman" w:hint="eastAsia"/>
          <w:sz w:val="24"/>
          <w:szCs w:val="24"/>
        </w:rPr>
        <w:t>s</w:t>
      </w:r>
      <w:r w:rsidRPr="00222FD6">
        <w:rPr>
          <w:rFonts w:ascii="Times New Roman" w:hAnsi="Times New Roman" w:cs="Times New Roman"/>
          <w:sz w:val="24"/>
          <w:szCs w:val="24"/>
        </w:rPr>
        <w:t xml:space="preserve"> </w:t>
      </w:r>
      <w:r>
        <w:rPr>
          <w:rFonts w:ascii="Times New Roman" w:hAnsi="Times New Roman" w:cs="Times New Roman" w:hint="eastAsia"/>
          <w:sz w:val="24"/>
          <w:szCs w:val="24"/>
        </w:rPr>
        <w:t>with pristine CEM, unscaled CEM and scaled CEM</w:t>
      </w:r>
      <w:r w:rsidRPr="00222FD6">
        <w:rPr>
          <w:rFonts w:ascii="Times New Roman" w:hAnsi="Times New Roman" w:cs="Times New Roman"/>
          <w:sz w:val="24"/>
          <w:szCs w:val="24"/>
        </w:rPr>
        <w:t>.</w:t>
      </w:r>
      <w:r>
        <w:rPr>
          <w:rFonts w:ascii="Times New Roman" w:hAnsi="Times New Roman" w:cs="Times New Roman" w:hint="eastAsia"/>
          <w:sz w:val="24"/>
          <w:szCs w:val="24"/>
        </w:rPr>
        <w:t xml:space="preserve"> (a) pH change in the SC; (b) concentration of generated acid; (c) concentration of </w:t>
      </w:r>
      <w:r>
        <w:rPr>
          <w:rFonts w:ascii="Times New Roman" w:hAnsi="Times New Roman" w:cs="Times New Roman"/>
          <w:sz w:val="24"/>
          <w:szCs w:val="24"/>
        </w:rPr>
        <w:t>generated</w:t>
      </w:r>
      <w:r>
        <w:rPr>
          <w:rFonts w:ascii="Times New Roman" w:hAnsi="Times New Roman" w:cs="Times New Roman" w:hint="eastAsia"/>
          <w:sz w:val="24"/>
          <w:szCs w:val="24"/>
        </w:rPr>
        <w:t xml:space="preserve"> base.</w:t>
      </w:r>
    </w:p>
    <w:p w14:paraId="4E8218E1" w14:textId="5FAF0954" w:rsidR="00600522" w:rsidRPr="004F5DB5" w:rsidRDefault="00080715" w:rsidP="004F5DB5">
      <w:pPr>
        <w:spacing w:line="480" w:lineRule="auto"/>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 xml:space="preserve">caling can </w:t>
      </w:r>
      <w:r>
        <w:rPr>
          <w:rFonts w:ascii="Times New Roman" w:hAnsi="Times New Roman" w:cs="Times New Roman"/>
          <w:sz w:val="24"/>
        </w:rPr>
        <w:t>decrease</w:t>
      </w:r>
      <w:r>
        <w:rPr>
          <w:rFonts w:ascii="Times New Roman" w:hAnsi="Times New Roman" w:cs="Times New Roman" w:hint="eastAsia"/>
          <w:sz w:val="24"/>
        </w:rPr>
        <w:t xml:space="preserve"> the efficiency and lifespan of scaling elements and </w:t>
      </w:r>
      <w:r>
        <w:rPr>
          <w:rFonts w:ascii="Times New Roman" w:hAnsi="Times New Roman" w:cs="Times New Roman"/>
          <w:sz w:val="24"/>
        </w:rPr>
        <w:t>increase</w:t>
      </w:r>
      <w:r>
        <w:rPr>
          <w:rFonts w:ascii="Times New Roman" w:hAnsi="Times New Roman" w:cs="Times New Roman" w:hint="eastAsia"/>
          <w:sz w:val="24"/>
        </w:rPr>
        <w:t xml:space="preserve"> the requirement of regular cleaning and </w:t>
      </w:r>
      <w:r>
        <w:rPr>
          <w:rFonts w:ascii="Times New Roman" w:hAnsi="Times New Roman" w:cs="Times New Roman"/>
          <w:sz w:val="24"/>
        </w:rPr>
        <w:t>maintenance</w:t>
      </w:r>
      <w:r>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Pr>
          <w:rFonts w:ascii="Times New Roman" w:hAnsi="Times New Roman" w:cs="Times New Roman"/>
          <w:sz w:val="24"/>
        </w:rPr>
        <w:instrText xml:space="preserve"> ADDIN EN.CITE </w:instrText>
      </w:r>
      <w:r>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Pr>
          <w:rFonts w:ascii="Times New Roman" w:hAnsi="Times New Roman" w:cs="Times New Roman"/>
          <w:sz w:val="24"/>
        </w:rPr>
        <w:instrText xml:space="preserve"> ADDIN EN.CITE.DATA </w:instrText>
      </w:r>
      <w:r>
        <w:rPr>
          <w:rFonts w:ascii="Times New Roman" w:hAnsi="Times New Roman" w:cs="Times New Roman"/>
          <w:sz w:val="24"/>
        </w:rPr>
      </w:r>
      <w:r>
        <w:rPr>
          <w:rFonts w:ascii="Times New Roman" w:hAnsi="Times New Roman" w:cs="Times New Roman"/>
          <w:sz w:val="24"/>
        </w:rPr>
        <w:fldChar w:fldCharType="end"/>
      </w:r>
      <w:r>
        <w:rPr>
          <w:rFonts w:ascii="Times New Roman" w:hAnsi="Times New Roman" w:cs="Times New Roman"/>
          <w:sz w:val="24"/>
        </w:rPr>
      </w:r>
      <w:r>
        <w:rPr>
          <w:rFonts w:ascii="Times New Roman" w:hAnsi="Times New Roman" w:cs="Times New Roman"/>
          <w:sz w:val="24"/>
        </w:rPr>
        <w:fldChar w:fldCharType="separate"/>
      </w:r>
      <w:r w:rsidRPr="00870243">
        <w:rPr>
          <w:rFonts w:ascii="Times New Roman" w:hAnsi="Times New Roman" w:cs="Times New Roman"/>
          <w:noProof/>
          <w:sz w:val="24"/>
          <w:vertAlign w:val="superscript"/>
        </w:rPr>
        <w:t>52-54</w:t>
      </w:r>
      <w:r>
        <w:rPr>
          <w:rFonts w:ascii="Times New Roman" w:hAnsi="Times New Roman" w:cs="Times New Roman"/>
          <w:sz w:val="24"/>
        </w:rPr>
        <w:fldChar w:fldCharType="end"/>
      </w:r>
      <w:r>
        <w:rPr>
          <w:rFonts w:ascii="Times New Roman" w:hAnsi="Times New Roman" w:cs="Times New Roman" w:hint="eastAsia"/>
          <w:sz w:val="18"/>
          <w:szCs w:val="18"/>
        </w:rPr>
        <w:t>.</w:t>
      </w:r>
      <w:r>
        <w:rPr>
          <w:rFonts w:ascii="Times New Roman" w:hAnsi="Times New Roman" w:cs="Times New Roman" w:hint="eastAsia"/>
          <w:sz w:val="24"/>
        </w:rPr>
        <w:t xml:space="preserve"> This work also performed tests and </w:t>
      </w:r>
      <w:r>
        <w:rPr>
          <w:rFonts w:ascii="Times New Roman" w:hAnsi="Times New Roman" w:cs="Times New Roman"/>
          <w:sz w:val="24"/>
        </w:rPr>
        <w:t>found</w:t>
      </w:r>
      <w:r>
        <w:rPr>
          <w:rFonts w:ascii="Times New Roman" w:hAnsi="Times New Roman" w:cs="Times New Roman" w:hint="eastAsia"/>
          <w:sz w:val="24"/>
        </w:rPr>
        <w:t xml:space="preserve"> that the membrane</w:t>
      </w:r>
      <w:r w:rsidRPr="006E24DA">
        <w:rPr>
          <w:rFonts w:ascii="Times New Roman" w:hAnsi="Times New Roman" w:cs="Times New Roman"/>
          <w:sz w:val="24"/>
        </w:rPr>
        <w:t xml:space="preserve"> performance decline</w:t>
      </w:r>
      <w:r>
        <w:rPr>
          <w:rFonts w:ascii="Times New Roman" w:hAnsi="Times New Roman" w:cs="Times New Roman" w:hint="eastAsia"/>
          <w:sz w:val="24"/>
        </w:rPr>
        <w:t>d after</w:t>
      </w:r>
      <w:r w:rsidRPr="006E24DA">
        <w:rPr>
          <w:rFonts w:ascii="Times New Roman" w:hAnsi="Times New Roman" w:cs="Times New Roman"/>
          <w:sz w:val="24"/>
        </w:rPr>
        <w:t xml:space="preserve"> the severe scaling in BMED treating SWB.</w:t>
      </w:r>
      <w:r w:rsidRPr="00717DF2">
        <w:rPr>
          <w:rFonts w:ascii="Times New Roman" w:hAnsi="Times New Roman" w:cs="Times New Roman"/>
          <w:sz w:val="24"/>
        </w:rPr>
        <w:t xml:space="preserve"> </w:t>
      </w:r>
      <w:r>
        <w:rPr>
          <w:rFonts w:ascii="Times New Roman" w:hAnsi="Times New Roman" w:cs="Times New Roman" w:hint="eastAsia"/>
          <w:sz w:val="24"/>
        </w:rPr>
        <w:t xml:space="preserve">As shown in </w:t>
      </w:r>
      <w:r w:rsidRPr="000041EE">
        <w:rPr>
          <w:rFonts w:ascii="Times New Roman" w:hAnsi="Times New Roman" w:cs="Times New Roman" w:hint="eastAsia"/>
          <w:b/>
          <w:bCs/>
          <w:sz w:val="24"/>
        </w:rPr>
        <w:t xml:space="preserve">Figure </w:t>
      </w:r>
      <w:r w:rsidR="004F5DB5">
        <w:rPr>
          <w:rFonts w:ascii="Times New Roman" w:hAnsi="Times New Roman" w:cs="Times New Roman" w:hint="eastAsia"/>
          <w:b/>
          <w:bCs/>
          <w:sz w:val="24"/>
        </w:rPr>
        <w:t>6</w:t>
      </w:r>
      <w:r>
        <w:rPr>
          <w:rFonts w:ascii="Times New Roman" w:hAnsi="Times New Roman" w:cs="Times New Roman" w:hint="eastAsia"/>
          <w:sz w:val="24"/>
        </w:rPr>
        <w:t xml:space="preserve">, </w:t>
      </w:r>
      <w:r w:rsidRPr="006E24DA">
        <w:rPr>
          <w:rFonts w:ascii="Times New Roman" w:hAnsi="Times New Roman" w:cs="Times New Roman"/>
          <w:sz w:val="24"/>
        </w:rPr>
        <w:t xml:space="preserve">the </w:t>
      </w:r>
      <w:r>
        <w:rPr>
          <w:rFonts w:ascii="Times New Roman" w:hAnsi="Times New Roman" w:cs="Times New Roman" w:hint="eastAsia"/>
          <w:sz w:val="24"/>
        </w:rPr>
        <w:t xml:space="preserve">pH in SC </w:t>
      </w:r>
      <w:r>
        <w:rPr>
          <w:rFonts w:ascii="Times New Roman" w:hAnsi="Times New Roman" w:cs="Times New Roman"/>
          <w:sz w:val="24"/>
        </w:rPr>
        <w:t>increased,</w:t>
      </w:r>
      <w:r>
        <w:rPr>
          <w:rFonts w:ascii="Times New Roman" w:hAnsi="Times New Roman" w:cs="Times New Roman" w:hint="eastAsia"/>
          <w:sz w:val="24"/>
        </w:rPr>
        <w:t xml:space="preserve"> and the acid and base production decreased</w:t>
      </w:r>
      <w:r w:rsidRPr="006E24DA">
        <w:rPr>
          <w:rFonts w:ascii="Times New Roman" w:hAnsi="Times New Roman" w:cs="Times New Roman"/>
          <w:sz w:val="24"/>
        </w:rPr>
        <w:t xml:space="preserve"> with </w:t>
      </w:r>
      <w:r w:rsidRPr="006E24DA">
        <w:rPr>
          <w:rFonts w:ascii="Times New Roman" w:hAnsi="Times New Roman" w:cs="Times New Roman"/>
          <w:sz w:val="24"/>
        </w:rPr>
        <w:lastRenderedPageBreak/>
        <w:t xml:space="preserve">scaled membrane. The change of pH of </w:t>
      </w:r>
      <w:r>
        <w:rPr>
          <w:rFonts w:ascii="Times New Roman" w:hAnsi="Times New Roman" w:cs="Times New Roman"/>
          <w:sz w:val="24"/>
        </w:rPr>
        <w:t>SC</w:t>
      </w:r>
      <w:r w:rsidRPr="006E24DA">
        <w:rPr>
          <w:rFonts w:ascii="Times New Roman" w:hAnsi="Times New Roman" w:cs="Times New Roman"/>
          <w:sz w:val="24"/>
        </w:rPr>
        <w:t xml:space="preserve"> (</w:t>
      </w:r>
      <w:r>
        <w:rPr>
          <w:rFonts w:ascii="Times New Roman" w:hAnsi="Times New Roman" w:cs="Times New Roman" w:hint="eastAsia"/>
          <w:sz w:val="24"/>
        </w:rPr>
        <w:t>decreased to 2.14 for pristine IEM, 2.25 for unscaled IEM, and 2.62 for scaled IEM at the end</w:t>
      </w:r>
      <w:r w:rsidRPr="006E24DA">
        <w:rPr>
          <w:rFonts w:ascii="Times New Roman" w:hAnsi="Times New Roman" w:cs="Times New Roman"/>
          <w:sz w:val="24"/>
        </w:rPr>
        <w:t>) indicated that the OH</w:t>
      </w:r>
      <w:r w:rsidRPr="006E24DA">
        <w:rPr>
          <w:rFonts w:ascii="Times New Roman" w:hAnsi="Times New Roman" w:cs="Times New Roman"/>
          <w:sz w:val="24"/>
          <w:vertAlign w:val="superscript"/>
        </w:rPr>
        <w:t>-</w:t>
      </w:r>
      <w:r w:rsidRPr="006E24DA">
        <w:rPr>
          <w:rFonts w:ascii="Times New Roman" w:hAnsi="Times New Roman" w:cs="Times New Roman"/>
          <w:sz w:val="24"/>
        </w:rPr>
        <w:t xml:space="preserve"> leakage of scaled membrane increase</w:t>
      </w:r>
      <w:r>
        <w:rPr>
          <w:rFonts w:ascii="Times New Roman" w:hAnsi="Times New Roman" w:cs="Times New Roman" w:hint="eastAsia"/>
          <w:sz w:val="24"/>
        </w:rPr>
        <w:t>d (</w:t>
      </w:r>
      <w:r w:rsidRPr="000041EE">
        <w:rPr>
          <w:rFonts w:ascii="Times New Roman" w:hAnsi="Times New Roman" w:cs="Times New Roman" w:hint="eastAsia"/>
          <w:b/>
          <w:bCs/>
          <w:sz w:val="24"/>
        </w:rPr>
        <w:t xml:space="preserve">Figure </w:t>
      </w:r>
      <w:r w:rsidR="004F5DB5">
        <w:rPr>
          <w:rFonts w:ascii="Times New Roman" w:hAnsi="Times New Roman" w:cs="Times New Roman" w:hint="eastAsia"/>
          <w:b/>
          <w:bCs/>
          <w:sz w:val="24"/>
        </w:rPr>
        <w:t>6</w:t>
      </w:r>
      <w:r w:rsidRPr="000041EE">
        <w:rPr>
          <w:rFonts w:ascii="Times New Roman" w:hAnsi="Times New Roman" w:cs="Times New Roman" w:hint="eastAsia"/>
          <w:b/>
          <w:bCs/>
          <w:sz w:val="24"/>
        </w:rPr>
        <w:t xml:space="preserve"> a</w:t>
      </w:r>
      <w:r>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sz w:val="24"/>
        </w:rPr>
        <w:t>M</w:t>
      </w:r>
      <w:r>
        <w:rPr>
          <w:rFonts w:ascii="Times New Roman" w:hAnsi="Times New Roman" w:cs="Times New Roman" w:hint="eastAsia"/>
          <w:sz w:val="24"/>
        </w:rPr>
        <w:t>oreover, t</w:t>
      </w:r>
      <w:r w:rsidRPr="006E24DA">
        <w:rPr>
          <w:rFonts w:ascii="Times New Roman" w:hAnsi="Times New Roman" w:cs="Times New Roman"/>
          <w:sz w:val="24"/>
        </w:rPr>
        <w:t xml:space="preserve">he </w:t>
      </w:r>
      <w:r>
        <w:rPr>
          <w:rFonts w:ascii="Times New Roman" w:hAnsi="Times New Roman" w:cs="Times New Roman" w:hint="eastAsia"/>
          <w:sz w:val="24"/>
        </w:rPr>
        <w:t xml:space="preserve">final </w:t>
      </w:r>
      <w:r w:rsidRPr="006E24DA">
        <w:rPr>
          <w:rFonts w:ascii="Times New Roman" w:hAnsi="Times New Roman" w:cs="Times New Roman"/>
          <w:sz w:val="24"/>
        </w:rPr>
        <w:t xml:space="preserve">acid </w:t>
      </w:r>
      <w:r>
        <w:rPr>
          <w:rFonts w:ascii="Times New Roman" w:hAnsi="Times New Roman" w:cs="Times New Roman" w:hint="eastAsia"/>
          <w:sz w:val="24"/>
        </w:rPr>
        <w:t xml:space="preserve">concentration of scaled IEM was 167.59 mM (180.99 mM and 173.06 mM for </w:t>
      </w:r>
      <w:r>
        <w:rPr>
          <w:rFonts w:ascii="Times New Roman" w:hAnsi="Times New Roman" w:cs="Times New Roman"/>
          <w:sz w:val="24"/>
        </w:rPr>
        <w:t>pristine</w:t>
      </w:r>
      <w:r>
        <w:rPr>
          <w:rFonts w:ascii="Times New Roman" w:hAnsi="Times New Roman" w:cs="Times New Roman" w:hint="eastAsia"/>
          <w:sz w:val="24"/>
        </w:rPr>
        <w:t xml:space="preserve"> IEM and unscaled IEM, respectively), </w:t>
      </w:r>
      <w:r w:rsidRPr="006E24DA">
        <w:rPr>
          <w:rFonts w:ascii="Times New Roman" w:hAnsi="Times New Roman" w:cs="Times New Roman"/>
          <w:sz w:val="24"/>
        </w:rPr>
        <w:t>and</w:t>
      </w:r>
      <w:r>
        <w:rPr>
          <w:rFonts w:ascii="Times New Roman" w:hAnsi="Times New Roman" w:cs="Times New Roman" w:hint="eastAsia"/>
          <w:sz w:val="24"/>
        </w:rPr>
        <w:t xml:space="preserve"> the final base concentration of scaled IEM decreased to 208.02 mM (i.e., </w:t>
      </w:r>
      <w:r w:rsidRPr="0003686D">
        <w:rPr>
          <w:rFonts w:ascii="Times New Roman" w:hAnsi="Times New Roman" w:cs="Times New Roman" w:hint="eastAsia"/>
          <w:sz w:val="24"/>
        </w:rPr>
        <w:t xml:space="preserve">25.15 </w:t>
      </w:r>
      <w:r w:rsidRPr="0003686D">
        <w:rPr>
          <w:rFonts w:ascii="Times New Roman" w:hAnsi="Times New Roman" w:cs="Times New Roman"/>
          <w:sz w:val="24"/>
        </w:rPr>
        <w:t>%</w:t>
      </w:r>
      <w:r>
        <w:rPr>
          <w:rFonts w:ascii="Times New Roman" w:hAnsi="Times New Roman" w:cs="Times New Roman" w:hint="eastAsia"/>
          <w:sz w:val="24"/>
        </w:rPr>
        <w:t xml:space="preserve"> compared to pristine IEM) at the end, suggesting</w:t>
      </w:r>
      <w:r w:rsidRPr="006E24DA">
        <w:rPr>
          <w:rFonts w:ascii="Times New Roman" w:hAnsi="Times New Roman" w:cs="Times New Roman"/>
          <w:sz w:val="24"/>
        </w:rPr>
        <w:t xml:space="preserve"> the irreversible decline of membrane properties in BMED</w:t>
      </w:r>
      <w:r>
        <w:rPr>
          <w:rFonts w:ascii="Times New Roman" w:hAnsi="Times New Roman" w:cs="Times New Roman" w:hint="eastAsia"/>
          <w:sz w:val="24"/>
        </w:rPr>
        <w:t xml:space="preserve"> (</w:t>
      </w:r>
      <w:r w:rsidRPr="000041EE">
        <w:rPr>
          <w:rFonts w:ascii="Times New Roman" w:hAnsi="Times New Roman" w:cs="Times New Roman" w:hint="eastAsia"/>
          <w:b/>
          <w:bCs/>
          <w:sz w:val="24"/>
        </w:rPr>
        <w:t xml:space="preserve">Figure </w:t>
      </w:r>
      <w:r w:rsidR="004F5DB5">
        <w:rPr>
          <w:rFonts w:ascii="Times New Roman" w:hAnsi="Times New Roman" w:cs="Times New Roman" w:hint="eastAsia"/>
          <w:b/>
          <w:bCs/>
          <w:sz w:val="24"/>
        </w:rPr>
        <w:t>6</w:t>
      </w:r>
      <w:r w:rsidRPr="000041EE">
        <w:rPr>
          <w:rFonts w:ascii="Times New Roman" w:hAnsi="Times New Roman" w:cs="Times New Roman" w:hint="eastAsia"/>
          <w:b/>
          <w:bCs/>
          <w:sz w:val="24"/>
        </w:rPr>
        <w:t xml:space="preserve"> b, c)</w:t>
      </w:r>
      <w:r w:rsidRPr="006E24DA">
        <w:rPr>
          <w:rFonts w:ascii="Times New Roman" w:hAnsi="Times New Roman" w:cs="Times New Roman"/>
          <w:sz w:val="24"/>
        </w:rPr>
        <w:t>. Therefore, scaling should be avoided in BMED stack.</w:t>
      </w:r>
    </w:p>
    <w:p w14:paraId="6A73ABF6" w14:textId="3C928A78" w:rsidR="007A2B57" w:rsidRPr="00093AC9" w:rsidRDefault="00D0251E" w:rsidP="00D0251E">
      <w:pPr>
        <w:pStyle w:val="report1"/>
        <w:spacing w:before="156" w:after="156"/>
        <w:rPr>
          <w:rFonts w:eastAsiaTheme="minorEastAsia"/>
          <w:color w:val="000000" w:themeColor="text1"/>
        </w:rPr>
      </w:pPr>
      <w:r>
        <w:rPr>
          <w:rFonts w:eastAsiaTheme="minorEastAsia" w:hint="eastAsia"/>
          <w:color w:val="000000" w:themeColor="text1"/>
        </w:rPr>
        <w:t>Implic</w:t>
      </w:r>
      <w:r w:rsidR="00C51B6D" w:rsidRPr="00093AC9">
        <w:rPr>
          <w:rFonts w:eastAsiaTheme="minorEastAsia" w:hint="eastAsia"/>
          <w:color w:val="000000" w:themeColor="text1"/>
        </w:rPr>
        <w:t>ation</w:t>
      </w:r>
    </w:p>
    <w:p w14:paraId="4093AAB8" w14:textId="1F14C05C"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hint="eastAsia"/>
          <w:sz w:val="24"/>
        </w:rPr>
        <w:t xml:space="preserve">This study provides critical insights into the mechanisms of scaling formation in </w:t>
      </w:r>
      <w:r>
        <w:rPr>
          <w:rFonts w:ascii="Times New Roman" w:hAnsi="Times New Roman" w:cs="Times New Roman" w:hint="eastAsia"/>
          <w:sz w:val="24"/>
        </w:rPr>
        <w:t>BMED</w:t>
      </w:r>
      <w:r w:rsidRPr="00AB32A9">
        <w:rPr>
          <w:rFonts w:ascii="Times New Roman" w:hAnsi="Times New Roman" w:cs="Times New Roman" w:hint="eastAsia"/>
          <w:sz w:val="24"/>
        </w:rPr>
        <w:t xml:space="preserve">, </w:t>
      </w:r>
      <w:r w:rsidR="00D256C7">
        <w:rPr>
          <w:rFonts w:ascii="Times New Roman" w:hAnsi="Times New Roman" w:cs="Times New Roman" w:hint="eastAsia"/>
          <w:sz w:val="24"/>
        </w:rPr>
        <w:t>including in</w:t>
      </w:r>
      <w:r w:rsidRPr="00AB32A9">
        <w:rPr>
          <w:rFonts w:ascii="Times New Roman" w:hAnsi="Times New Roman" w:cs="Times New Roman" w:hint="eastAsia"/>
          <w:sz w:val="24"/>
        </w:rPr>
        <w:t xml:space="preserve"> the bulk solution and on </w:t>
      </w:r>
      <w:r w:rsidR="00D256C7">
        <w:rPr>
          <w:rFonts w:ascii="Times New Roman" w:hAnsi="Times New Roman" w:cs="Times New Roman" w:hint="eastAsia"/>
          <w:sz w:val="24"/>
        </w:rPr>
        <w:t>IEMs surface (</w:t>
      </w:r>
      <w:r w:rsidRPr="00AB32A9">
        <w:rPr>
          <w:rFonts w:ascii="Times New Roman" w:hAnsi="Times New Roman" w:cs="Times New Roman" w:hint="eastAsia"/>
          <w:sz w:val="24"/>
        </w:rPr>
        <w:t>particularly both sides of the CEM and BPM</w:t>
      </w:r>
      <w:r w:rsidR="0020001D">
        <w:rPr>
          <w:rFonts w:ascii="Times New Roman" w:hAnsi="Times New Roman" w:cs="Times New Roman" w:hint="eastAsia"/>
          <w:sz w:val="24"/>
        </w:rPr>
        <w:t>)</w:t>
      </w:r>
      <w:r w:rsidRPr="00AB32A9">
        <w:rPr>
          <w:rFonts w:ascii="Times New Roman" w:hAnsi="Times New Roman" w:cs="Times New Roman" w:hint="eastAsia"/>
          <w:sz w:val="24"/>
        </w:rPr>
        <w:t>. The identification of localized high-pH zones near membrane surfaces</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driven by divalent ion transport and water splitting</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highlights the need for more targeted strategies to mitigate scaling during acid and base production from</w:t>
      </w:r>
      <w:r w:rsidR="0020001D">
        <w:rPr>
          <w:rFonts w:ascii="Times New Roman" w:hAnsi="Times New Roman" w:cs="Times New Roman" w:hint="eastAsia"/>
          <w:sz w:val="24"/>
        </w:rPr>
        <w:t xml:space="preserve"> SWB</w:t>
      </w:r>
      <w:r w:rsidRPr="00AB32A9">
        <w:rPr>
          <w:rFonts w:ascii="Times New Roman" w:hAnsi="Times New Roman" w:cs="Times New Roman" w:hint="eastAsia"/>
          <w:sz w:val="24"/>
        </w:rPr>
        <w:t>.</w:t>
      </w:r>
    </w:p>
    <w:p w14:paraId="073122AC" w14:textId="30EA7676"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sz w:val="24"/>
        </w:rPr>
        <w:t>The findings suggest several actionable directions. First, since the transport of divalent ions through CEMs initiates scaling processes, implementing membranes with enhanced selectivity or incorporating upstream pretreatment to limit Ca</w:t>
      </w:r>
      <w:r w:rsidR="00147A71" w:rsidRPr="004556C3">
        <w:rPr>
          <w:rFonts w:ascii="Times New Roman" w:hAnsi="Times New Roman" w:cs="Times New Roman"/>
          <w:sz w:val="24"/>
          <w:vertAlign w:val="superscript"/>
        </w:rPr>
        <w:t>2+</w:t>
      </w:r>
      <w:r w:rsidRPr="00AB32A9">
        <w:rPr>
          <w:rFonts w:ascii="Times New Roman" w:hAnsi="Times New Roman" w:cs="Times New Roman"/>
          <w:sz w:val="24"/>
        </w:rPr>
        <w:t xml:space="preserve"> and Mg</w:t>
      </w:r>
      <w:r w:rsidR="00147A71" w:rsidRPr="004556C3">
        <w:rPr>
          <w:rFonts w:ascii="Times New Roman" w:hAnsi="Times New Roman" w:cs="Times New Roman"/>
          <w:sz w:val="24"/>
          <w:vertAlign w:val="superscript"/>
        </w:rPr>
        <w:t>2+</w:t>
      </w:r>
      <w:r w:rsidR="00147A71">
        <w:rPr>
          <w:rFonts w:ascii="Times New Roman" w:hAnsi="Times New Roman" w:cs="Times New Roman" w:hint="eastAsia"/>
          <w:sz w:val="24"/>
        </w:rPr>
        <w:t xml:space="preserve"> </w:t>
      </w:r>
      <w:r w:rsidRPr="00AB32A9">
        <w:rPr>
          <w:rFonts w:ascii="Times New Roman" w:hAnsi="Times New Roman" w:cs="Times New Roman"/>
          <w:sz w:val="24"/>
        </w:rPr>
        <w:t>concentrations is crucial. Second, managing operational parameters such as current density is essential to reduce the occurrence of water splitting and subsequent scaling. Additionally, the accumulation of OH</w:t>
      </w:r>
      <w:r w:rsidR="00012375" w:rsidRPr="004556C3">
        <w:rPr>
          <w:rFonts w:ascii="Times New Roman" w:hAnsi="Times New Roman" w:cs="Times New Roman"/>
          <w:sz w:val="24"/>
          <w:vertAlign w:val="superscript"/>
        </w:rPr>
        <w:t>-</w:t>
      </w:r>
      <w:r w:rsidRPr="00AB32A9">
        <w:rPr>
          <w:rFonts w:ascii="Times New Roman" w:hAnsi="Times New Roman" w:cs="Times New Roman"/>
          <w:sz w:val="24"/>
        </w:rPr>
        <w:t xml:space="preserve"> near membrane surfaces underscores the need for perio</w:t>
      </w:r>
      <w:r w:rsidRPr="00AB32A9">
        <w:rPr>
          <w:rFonts w:ascii="Times New Roman" w:hAnsi="Times New Roman" w:cs="Times New Roman" w:hint="eastAsia"/>
          <w:sz w:val="24"/>
        </w:rPr>
        <w:t>dic removal of precipitates to preserve membrane integrity and prevent further performance decline.</w:t>
      </w:r>
    </w:p>
    <w:p w14:paraId="4D87E24B" w14:textId="77777777" w:rsidR="00093AC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hint="eastAsia"/>
          <w:sz w:val="24"/>
        </w:rPr>
        <w:t xml:space="preserve">From a design and operational perspective, the integration of selective IEMs, routine cleaning protocols, and potentially the use of antiscalants offer practical solutions to reduce scaling </w:t>
      </w:r>
      <w:r w:rsidRPr="00AB32A9">
        <w:rPr>
          <w:rFonts w:ascii="Times New Roman" w:hAnsi="Times New Roman" w:cs="Times New Roman" w:hint="eastAsia"/>
          <w:sz w:val="24"/>
        </w:rPr>
        <w:lastRenderedPageBreak/>
        <w:t>intensity. Moreover, this study emphasizes the importance of membrane surface conditions, ion migration pathways, and local electrochemical environments in scaling behavior</w:t>
      </w:r>
      <w:r w:rsidRPr="00AB32A9">
        <w:rPr>
          <w:rFonts w:ascii="Times New Roman" w:hAnsi="Times New Roman" w:cs="Times New Roman" w:hint="eastAsia"/>
          <w:sz w:val="24"/>
        </w:rPr>
        <w:t>—</w:t>
      </w:r>
      <w:r w:rsidRPr="00AB32A9">
        <w:rPr>
          <w:rFonts w:ascii="Times New Roman" w:hAnsi="Times New Roman" w:cs="Times New Roman" w:hint="eastAsia"/>
          <w:sz w:val="24"/>
        </w:rPr>
        <w:t>factors that should guide future membrane material development and process optimization.</w:t>
      </w:r>
      <w:r w:rsidR="00C963B8">
        <w:rPr>
          <w:rFonts w:ascii="Times New Roman" w:hAnsi="Times New Roman" w:cs="Times New Roman" w:hint="eastAsia"/>
          <w:sz w:val="24"/>
        </w:rPr>
        <w:t xml:space="preserve"> </w:t>
      </w:r>
      <w:r w:rsidRPr="00AB32A9">
        <w:rPr>
          <w:rFonts w:ascii="Times New Roman" w:hAnsi="Times New Roman" w:cs="Times New Roman" w:hint="eastAsia"/>
          <w:sz w:val="24"/>
        </w:rPr>
        <w:t>Continued research is necessary to develop comprehensive anti-scaling strategies, especially for BMED systems treating high-divalent-ion waters, where long-term stability and energy efficiency are critical for scaling mitigation and sustainable operation.</w:t>
      </w:r>
    </w:p>
    <w:p w14:paraId="57FE110E" w14:textId="77777777" w:rsidR="00093AC9" w:rsidRDefault="00093AC9">
      <w:pPr>
        <w:widowControl/>
        <w:jc w:val="left"/>
        <w:rPr>
          <w:rFonts w:ascii="Times New Roman" w:hAnsi="Times New Roman" w:cs="Times New Roman"/>
          <w:sz w:val="24"/>
        </w:rPr>
      </w:pPr>
      <w:r>
        <w:rPr>
          <w:rFonts w:ascii="Times New Roman" w:hAnsi="Times New Roman" w:cs="Times New Roman"/>
          <w:sz w:val="24"/>
        </w:rPr>
        <w:br w:type="page"/>
      </w:r>
    </w:p>
    <w:p w14:paraId="737B7920"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lastRenderedPageBreak/>
        <w:t>Associated Content</w:t>
      </w:r>
    </w:p>
    <w:p w14:paraId="62E2B5BC" w14:textId="77777777" w:rsidR="00093AC9"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Supporting Information</w:t>
      </w:r>
    </w:p>
    <w:p w14:paraId="771E1943" w14:textId="28EB6FBC" w:rsidR="00093AC9" w:rsidRPr="00F35FB7" w:rsidRDefault="00767681" w:rsidP="00A30DDE">
      <w:pPr>
        <w:spacing w:line="480" w:lineRule="auto"/>
        <w:rPr>
          <w:rFonts w:ascii="Times New Roman" w:hAnsi="Times New Roman" w:cs="Times New Roman"/>
          <w:sz w:val="24"/>
        </w:rPr>
      </w:pPr>
      <w:r w:rsidRPr="00767681">
        <w:rPr>
          <w:rFonts w:ascii="Times New Roman" w:hAnsi="Times New Roman" w:hint="eastAsia"/>
          <w:color w:val="000000" w:themeColor="text1"/>
          <w:sz w:val="24"/>
          <w:szCs w:val="22"/>
        </w:rPr>
        <w:t xml:space="preserve">Bipolar membrane electrodialysis (BMED) setup </w:t>
      </w:r>
      <w:r>
        <w:rPr>
          <w:rFonts w:ascii="Times New Roman" w:hAnsi="Times New Roman" w:hint="eastAsia"/>
          <w:color w:val="000000" w:themeColor="text1"/>
          <w:sz w:val="24"/>
          <w:szCs w:val="22"/>
        </w:rPr>
        <w:t xml:space="preserve">(Section S1); </w:t>
      </w:r>
      <w:r w:rsidR="00093AC9" w:rsidRPr="00093AC9">
        <w:rPr>
          <w:rFonts w:ascii="Times New Roman" w:hAnsi="Times New Roman" w:hint="eastAsia"/>
          <w:color w:val="000000" w:themeColor="text1"/>
          <w:sz w:val="24"/>
          <w:szCs w:val="22"/>
        </w:rPr>
        <w:t>The composition of model seawater brine</w:t>
      </w:r>
      <w:r w:rsidR="00093AC9" w:rsidRPr="00093AC9">
        <w:rPr>
          <w:rFonts w:ascii="Times New Roman" w:hAnsi="Times New Roman"/>
          <w:color w:val="000000" w:themeColor="text1"/>
          <w:sz w:val="24"/>
          <w:szCs w:val="22"/>
        </w:rPr>
        <w:t xml:space="preserve"> (Section S</w:t>
      </w:r>
      <w:r>
        <w:rPr>
          <w:rFonts w:ascii="Times New Roman" w:hAnsi="Times New Roman" w:hint="eastAsia"/>
          <w:color w:val="000000" w:themeColor="text1"/>
          <w:sz w:val="24"/>
          <w:szCs w:val="22"/>
        </w:rPr>
        <w:t>2</w:t>
      </w:r>
      <w:r w:rsidR="00093AC9" w:rsidRPr="00093AC9">
        <w:rPr>
          <w:rFonts w:ascii="Times New Roman" w:hAnsi="Times New Roman"/>
          <w:color w:val="000000" w:themeColor="text1"/>
          <w:sz w:val="24"/>
          <w:szCs w:val="22"/>
        </w:rPr>
        <w:t>)</w:t>
      </w:r>
      <w:r w:rsidR="00093AC9" w:rsidRPr="00093AC9">
        <w:rPr>
          <w:rFonts w:ascii="Times New Roman" w:hAnsi="Times New Roman" w:hint="eastAsia"/>
          <w:color w:val="000000" w:themeColor="text1"/>
          <w:sz w:val="24"/>
          <w:szCs w:val="22"/>
        </w:rPr>
        <w:t>;</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Stack resistance calculation</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3</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The quantification of scaling in BMED</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4</w:t>
      </w:r>
      <w:r w:rsidR="00093AC9">
        <w:rPr>
          <w:rFonts w:ascii="Times New Roman" w:hAnsi="Times New Roman" w:hint="eastAsia"/>
          <w:color w:val="000000" w:themeColor="text1"/>
          <w:sz w:val="24"/>
          <w:szCs w:val="22"/>
        </w:rPr>
        <w:t xml:space="preserve">); </w:t>
      </w:r>
      <w:r w:rsidR="00093AC9" w:rsidRPr="00EF650D">
        <w:rPr>
          <w:rFonts w:ascii="Times New Roman" w:eastAsia="黑体" w:hAnsi="Times New Roman" w:cs="Times New Roman"/>
          <w:sz w:val="24"/>
        </w:rPr>
        <w:t>Scaling formation in chambers</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5</w:t>
      </w:r>
      <w:r w:rsidR="00093AC9">
        <w:rPr>
          <w:rFonts w:ascii="Times New Roman" w:eastAsia="黑体" w:hAnsi="Times New Roman" w:cs="Times New Roman" w:hint="eastAsia"/>
          <w:sz w:val="24"/>
        </w:rPr>
        <w:t xml:space="preserve">); </w:t>
      </w:r>
      <w:r w:rsidR="00093AC9" w:rsidRPr="00841DE9">
        <w:rPr>
          <w:rFonts w:ascii="Times New Roman" w:eastAsia="黑体" w:hAnsi="Times New Roman" w:cs="Times New Roman" w:hint="eastAsia"/>
          <w:sz w:val="24"/>
        </w:rPr>
        <w:t xml:space="preserve">Characterization of pristine </w:t>
      </w:r>
      <w:r w:rsidR="00093AC9">
        <w:rPr>
          <w:rFonts w:ascii="Times New Roman" w:eastAsia="黑体" w:hAnsi="Times New Roman" w:cs="Times New Roman" w:hint="eastAsia"/>
          <w:sz w:val="24"/>
        </w:rPr>
        <w:t>IEMs and IEMs after NaCl tests (Section S</w:t>
      </w:r>
      <w:r>
        <w:rPr>
          <w:rFonts w:ascii="Times New Roman" w:eastAsia="黑体" w:hAnsi="Times New Roman" w:cs="Times New Roman" w:hint="eastAsia"/>
          <w:sz w:val="24"/>
        </w:rPr>
        <w:t>6</w:t>
      </w:r>
      <w:r w:rsidR="00093AC9">
        <w:rPr>
          <w:rFonts w:ascii="Times New Roman" w:eastAsia="黑体" w:hAnsi="Times New Roman" w:cs="Times New Roman" w:hint="eastAsia"/>
          <w:sz w:val="24"/>
        </w:rPr>
        <w:t xml:space="preserve">); </w:t>
      </w:r>
      <w:r w:rsidR="00093AC9" w:rsidRPr="00867237">
        <w:rPr>
          <w:rFonts w:ascii="Times New Roman" w:eastAsia="黑体" w:hAnsi="Times New Roman" w:cs="Times New Roman" w:hint="eastAsia"/>
          <w:sz w:val="24"/>
        </w:rPr>
        <w:t>The composition of scaling</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7</w:t>
      </w:r>
      <w:r w:rsidR="00093AC9">
        <w:rPr>
          <w:rFonts w:ascii="Times New Roman" w:eastAsia="黑体" w:hAnsi="Times New Roman" w:cs="Times New Roman" w:hint="eastAsia"/>
          <w:sz w:val="24"/>
        </w:rPr>
        <w:t xml:space="preserve">); </w:t>
      </w:r>
      <w:r w:rsidR="00A51A1F" w:rsidRPr="00A51A1F">
        <w:rPr>
          <w:rFonts w:ascii="Times New Roman" w:eastAsia="黑体" w:hAnsi="Times New Roman" w:cs="Times New Roman" w:hint="eastAsia"/>
          <w:sz w:val="24"/>
        </w:rPr>
        <w:t>Specific energy consumption during BMED tests</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8</w:t>
      </w:r>
      <w:r w:rsidR="00093AC9">
        <w:rPr>
          <w:rFonts w:ascii="Times New Roman" w:eastAsia="黑体" w:hAnsi="Times New Roman" w:cs="Times New Roman" w:hint="eastAsia"/>
          <w:sz w:val="24"/>
        </w:rPr>
        <w:t xml:space="preserve">); </w:t>
      </w:r>
      <w:r w:rsidR="00FD2FE5" w:rsidRPr="00FD2FE5">
        <w:rPr>
          <w:rFonts w:ascii="Times New Roman" w:hAnsi="Times New Roman" w:cs="Times New Roman" w:hint="eastAsia"/>
          <w:sz w:val="24"/>
        </w:rPr>
        <w:t>BMED performance changes</w:t>
      </w:r>
      <w:r w:rsidR="00093AC9">
        <w:rPr>
          <w:rFonts w:ascii="Times New Roman" w:hAnsi="Times New Roman" w:cs="Times New Roman" w:hint="eastAsia"/>
          <w:sz w:val="24"/>
        </w:rPr>
        <w:t xml:space="preserve"> (Section S</w:t>
      </w:r>
      <w:r>
        <w:rPr>
          <w:rFonts w:ascii="Times New Roman" w:hAnsi="Times New Roman" w:cs="Times New Roman" w:hint="eastAsia"/>
          <w:sz w:val="24"/>
        </w:rPr>
        <w:t>9</w:t>
      </w:r>
      <w:r w:rsidR="00093AC9">
        <w:rPr>
          <w:rFonts w:ascii="Times New Roman" w:hAnsi="Times New Roman" w:cs="Times New Roman" w:hint="eastAsia"/>
          <w:sz w:val="24"/>
        </w:rPr>
        <w:t xml:space="preserve">); </w:t>
      </w:r>
      <w:r w:rsidR="00E376A7" w:rsidRPr="00E376A7">
        <w:rPr>
          <w:rFonts w:ascii="Times New Roman" w:hAnsi="Times New Roman" w:cs="Times New Roman" w:hint="eastAsia"/>
          <w:sz w:val="24"/>
        </w:rPr>
        <w:t>pH changes in the acid chamber and base chamber</w:t>
      </w:r>
      <w:r w:rsidR="00E376A7">
        <w:rPr>
          <w:rFonts w:ascii="Times New Roman" w:hAnsi="Times New Roman" w:cs="Times New Roman" w:hint="eastAsia"/>
          <w:sz w:val="24"/>
        </w:rPr>
        <w:t xml:space="preserve"> (Section S10); </w:t>
      </w:r>
      <w:r w:rsidR="00CE273D" w:rsidRPr="00CE273D">
        <w:rPr>
          <w:rFonts w:ascii="Times New Roman" w:hAnsi="Times New Roman" w:cs="Times New Roman" w:hint="eastAsia"/>
          <w:sz w:val="24"/>
        </w:rPr>
        <w:t>The calculation of transport number</w:t>
      </w:r>
      <w:r w:rsidR="00F35FB7">
        <w:rPr>
          <w:rFonts w:ascii="Times New Roman" w:hAnsi="Times New Roman" w:cs="Times New Roman" w:hint="eastAsia"/>
          <w:sz w:val="24"/>
        </w:rPr>
        <w:t xml:space="preserve"> (Section S1</w:t>
      </w:r>
      <w:r>
        <w:rPr>
          <w:rFonts w:ascii="Times New Roman" w:hAnsi="Times New Roman" w:cs="Times New Roman" w:hint="eastAsia"/>
          <w:sz w:val="24"/>
        </w:rPr>
        <w:t>1</w:t>
      </w:r>
      <w:r w:rsidR="00F35FB7">
        <w:rPr>
          <w:rFonts w:ascii="Times New Roman" w:hAnsi="Times New Roman" w:cs="Times New Roman" w:hint="eastAsia"/>
          <w:sz w:val="24"/>
        </w:rPr>
        <w:t>);</w:t>
      </w:r>
      <w:r w:rsidR="00F35FB7" w:rsidRPr="00F35FB7">
        <w:rPr>
          <w:rFonts w:ascii="Times New Roman" w:hAnsi="Times New Roman" w:cs="Times New Roman" w:hint="eastAsia"/>
          <w:sz w:val="24"/>
        </w:rPr>
        <w:t xml:space="preserve"> </w:t>
      </w:r>
      <w:r w:rsidR="00220E1A">
        <w:rPr>
          <w:rFonts w:ascii="Times New Roman" w:hAnsi="Times New Roman" w:cs="Times New Roman" w:hint="eastAsia"/>
          <w:sz w:val="24"/>
        </w:rPr>
        <w:t>The cross-section of scaled CEM and BPM(AEL side) (Section S12).</w:t>
      </w:r>
    </w:p>
    <w:p w14:paraId="0BDC351D" w14:textId="77777777" w:rsidR="00093AC9" w:rsidRDefault="00093AC9" w:rsidP="00093AC9">
      <w:pPr>
        <w:spacing w:line="480" w:lineRule="auto"/>
        <w:rPr>
          <w:rFonts w:ascii="Times New Roman" w:hAnsi="Times New Roman"/>
          <w:color w:val="000000" w:themeColor="text1"/>
          <w:sz w:val="24"/>
          <w:szCs w:val="22"/>
        </w:rPr>
      </w:pPr>
    </w:p>
    <w:p w14:paraId="04800513" w14:textId="77777777" w:rsid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 xml:space="preserve">Author </w:t>
      </w:r>
      <w:r w:rsidRPr="00093AC9">
        <w:rPr>
          <w:rFonts w:ascii="Times New Roman" w:hAnsi="Times New Roman"/>
          <w:b/>
          <w:bCs/>
          <w:color w:val="000000" w:themeColor="text1"/>
          <w:sz w:val="24"/>
          <w:szCs w:val="22"/>
        </w:rPr>
        <w:t>Contributions</w:t>
      </w:r>
    </w:p>
    <w:p w14:paraId="35A64417" w14:textId="7F462318" w:rsidR="00093AC9" w:rsidRPr="00093AC9" w:rsidRDefault="00093AC9" w:rsidP="00093AC9">
      <w:pPr>
        <w:spacing w:line="480" w:lineRule="auto"/>
        <w:rPr>
          <w:rFonts w:ascii="Times New Roman" w:hAnsi="Times New Roman"/>
          <w:color w:val="000000" w:themeColor="text1"/>
          <w:sz w:val="24"/>
          <w:szCs w:val="22"/>
        </w:rPr>
      </w:pPr>
      <w:r>
        <w:rPr>
          <w:rFonts w:ascii="Times New Roman" w:hAnsi="Times New Roman" w:hint="eastAsia"/>
          <w:b/>
          <w:bCs/>
          <w:color w:val="000000" w:themeColor="text1"/>
          <w:sz w:val="24"/>
          <w:szCs w:val="22"/>
        </w:rPr>
        <w:t>Yuqin Ni</w:t>
      </w:r>
      <w:r w:rsidRPr="00093AC9">
        <w:rPr>
          <w:rFonts w:ascii="Times New Roman" w:hAnsi="Times New Roman"/>
          <w:b/>
          <w:bCs/>
          <w:color w:val="000000" w:themeColor="text1"/>
          <w:sz w:val="24"/>
          <w:szCs w:val="22"/>
        </w:rPr>
        <w:t>:</w:t>
      </w:r>
      <w:r w:rsidRPr="00093AC9">
        <w:rPr>
          <w:rFonts w:ascii="Times New Roman" w:hAnsi="Times New Roman"/>
          <w:color w:val="000000" w:themeColor="text1"/>
          <w:sz w:val="24"/>
          <w:szCs w:val="22"/>
        </w:rPr>
        <w:t xml:space="preserve"> Conceptualization, Methodology, Validation, Formal Analysis, Visualization, Writing – Original </w:t>
      </w:r>
      <w:r w:rsidRPr="00093AC9">
        <w:rPr>
          <w:rFonts w:ascii="Times New Roman" w:hAnsi="Times New Roman" w:hint="eastAsia"/>
          <w:color w:val="000000" w:themeColor="text1"/>
          <w:sz w:val="24"/>
          <w:szCs w:val="22"/>
        </w:rPr>
        <w:t>D</w:t>
      </w:r>
      <w:r w:rsidRPr="00093AC9">
        <w:rPr>
          <w:rFonts w:ascii="Times New Roman" w:hAnsi="Times New Roman"/>
          <w:color w:val="000000" w:themeColor="text1"/>
          <w:sz w:val="24"/>
          <w:szCs w:val="22"/>
        </w:rPr>
        <w:t>raft</w:t>
      </w:r>
      <w:r w:rsidRPr="00093AC9">
        <w:rPr>
          <w:rFonts w:ascii="Times New Roman" w:hAnsi="Times New Roman" w:hint="eastAsia"/>
          <w:color w:val="000000" w:themeColor="text1"/>
          <w:sz w:val="24"/>
          <w:szCs w:val="22"/>
        </w:rPr>
        <w:t>,</w:t>
      </w:r>
      <w:r w:rsidRPr="00093AC9">
        <w:rPr>
          <w:rFonts w:ascii="Times New Roman" w:hAnsi="Times New Roman"/>
          <w:color w:val="000000" w:themeColor="text1"/>
          <w:sz w:val="24"/>
          <w:szCs w:val="22"/>
        </w:rPr>
        <w:t xml:space="preserve"> Review </w:t>
      </w:r>
      <w:r w:rsidRPr="00093AC9">
        <w:rPr>
          <w:rFonts w:ascii="Times New Roman" w:hAnsi="Times New Roman" w:hint="eastAsia"/>
          <w:color w:val="000000" w:themeColor="text1"/>
          <w:sz w:val="24"/>
          <w:szCs w:val="22"/>
        </w:rPr>
        <w:t>and</w:t>
      </w:r>
      <w:r w:rsidRPr="00093AC9">
        <w:rPr>
          <w:rFonts w:ascii="Times New Roman" w:hAnsi="Times New Roman"/>
          <w:color w:val="000000" w:themeColor="text1"/>
          <w:sz w:val="24"/>
          <w:szCs w:val="22"/>
        </w:rPr>
        <w:t xml:space="preserve"> Editing. </w:t>
      </w:r>
      <w:proofErr w:type="spellStart"/>
      <w:r w:rsidRPr="00093AC9">
        <w:rPr>
          <w:rFonts w:ascii="Times New Roman" w:hAnsi="Times New Roman"/>
          <w:b/>
          <w:bCs/>
          <w:color w:val="000000" w:themeColor="text1"/>
          <w:sz w:val="24"/>
          <w:szCs w:val="22"/>
        </w:rPr>
        <w:t>Qianhong</w:t>
      </w:r>
      <w:proofErr w:type="spellEnd"/>
      <w:r w:rsidRPr="00093AC9">
        <w:rPr>
          <w:rFonts w:ascii="Times New Roman" w:hAnsi="Times New Roman"/>
          <w:b/>
          <w:bCs/>
          <w:color w:val="000000" w:themeColor="text1"/>
          <w:sz w:val="24"/>
          <w:szCs w:val="22"/>
        </w:rPr>
        <w:t xml:space="preserve"> She:</w:t>
      </w:r>
      <w:r w:rsidRPr="00093AC9">
        <w:rPr>
          <w:rFonts w:ascii="Times New Roman" w:hAnsi="Times New Roman"/>
          <w:color w:val="000000" w:themeColor="text1"/>
          <w:sz w:val="24"/>
          <w:szCs w:val="22"/>
        </w:rPr>
        <w:t xml:space="preserve"> Conceptualization, Methodology, Formal Analysis, Visualization, Supervision, Project Administration, Writing – Review &amp; Editing.</w:t>
      </w:r>
    </w:p>
    <w:p w14:paraId="1FF30DA1" w14:textId="77777777" w:rsidR="00093AC9" w:rsidRP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Notes</w:t>
      </w:r>
    </w:p>
    <w:p w14:paraId="0D326AD7" w14:textId="4B3CE679" w:rsidR="00093AC9" w:rsidRPr="00093AC9" w:rsidRDefault="00093AC9" w:rsidP="00093AC9">
      <w:pPr>
        <w:spacing w:line="480" w:lineRule="auto"/>
        <w:rPr>
          <w:rFonts w:ascii="Times New Roman" w:hAnsi="Times New Roman"/>
          <w:color w:val="000000" w:themeColor="text1"/>
          <w:sz w:val="24"/>
          <w:szCs w:val="22"/>
        </w:rPr>
      </w:pPr>
      <w:r w:rsidRPr="00F35FB7">
        <w:rPr>
          <w:rFonts w:ascii="Times New Roman" w:hAnsi="Times New Roman"/>
          <w:color w:val="000000" w:themeColor="text1"/>
          <w:sz w:val="24"/>
          <w:szCs w:val="22"/>
          <w:highlight w:val="yellow"/>
        </w:rPr>
        <w:t>Competing interests:</w:t>
      </w:r>
    </w:p>
    <w:p w14:paraId="3E691264" w14:textId="77777777" w:rsidR="00093AC9" w:rsidRDefault="00093AC9" w:rsidP="00093AC9">
      <w:pPr>
        <w:spacing w:line="480" w:lineRule="auto"/>
        <w:rPr>
          <w:rFonts w:ascii="Times New Roman" w:hAnsi="Times New Roman"/>
          <w:color w:val="000000" w:themeColor="text1"/>
          <w:sz w:val="24"/>
          <w:szCs w:val="22"/>
        </w:rPr>
      </w:pPr>
    </w:p>
    <w:p w14:paraId="0204439E"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Acknowledgements</w:t>
      </w:r>
    </w:p>
    <w:p w14:paraId="75BADAA6" w14:textId="0DF95E42" w:rsidR="00093AC9" w:rsidRPr="004E58CA" w:rsidRDefault="00093AC9" w:rsidP="00093AC9">
      <w:pPr>
        <w:spacing w:line="480" w:lineRule="auto"/>
        <w:rPr>
          <w:rFonts w:ascii="Times New Roman" w:hAnsi="Times New Roman" w:cs="Times New Roman"/>
          <w:color w:val="000000" w:themeColor="text1"/>
          <w:sz w:val="24"/>
        </w:rPr>
      </w:pPr>
      <w:r w:rsidRPr="00F35FB7">
        <w:rPr>
          <w:rFonts w:ascii="Times New Roman" w:eastAsia="Times New Roman" w:hAnsi="Times New Roman" w:cs="Times New Roman"/>
          <w:color w:val="000000" w:themeColor="text1"/>
          <w:sz w:val="24"/>
          <w:highlight w:val="yellow"/>
        </w:rPr>
        <w:t>This research was supported by</w:t>
      </w:r>
      <w:r w:rsidRPr="00093AC9">
        <w:rPr>
          <w:rFonts w:ascii="Times New Roman" w:eastAsia="Times New Roman" w:hAnsi="Times New Roman" w:cs="Times New Roman"/>
          <w:color w:val="000000" w:themeColor="text1"/>
          <w:sz w:val="24"/>
        </w:rPr>
        <w:t xml:space="preserve"> </w:t>
      </w:r>
    </w:p>
    <w:p w14:paraId="1C98A99D" w14:textId="5D990A54" w:rsidR="001A2794" w:rsidRPr="00093AC9" w:rsidRDefault="004E58CA" w:rsidP="004E58CA">
      <w:pPr>
        <w:pStyle w:val="report1"/>
        <w:spacing w:before="156" w:after="156"/>
        <w:rPr>
          <w:rFonts w:eastAsiaTheme="minorEastAsia"/>
          <w:color w:val="000000" w:themeColor="text1"/>
        </w:rPr>
      </w:pPr>
      <w:r w:rsidRPr="00093AC9">
        <w:rPr>
          <w:rFonts w:eastAsiaTheme="minorEastAsia" w:hint="eastAsia"/>
          <w:color w:val="000000" w:themeColor="text1"/>
        </w:rPr>
        <w:lastRenderedPageBreak/>
        <w:t>Reference</w:t>
      </w:r>
      <w:r w:rsidRPr="006F7621">
        <w:rPr>
          <w:rFonts w:cs="Times New Roman"/>
          <w:sz w:val="24"/>
        </w:rPr>
        <w:t xml:space="preserve"> </w:t>
      </w:r>
    </w:p>
    <w:p w14:paraId="269FC78D" w14:textId="77777777" w:rsidR="00066BEC" w:rsidRPr="00066BEC" w:rsidRDefault="00304ABF" w:rsidP="00066BEC">
      <w:pPr>
        <w:pStyle w:val="EndNoteBibliography"/>
        <w:rPr>
          <w:rFonts w:hint="eastAsia"/>
        </w:rPr>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066BEC" w:rsidRPr="00066BEC">
        <w:t>1.</w:t>
      </w:r>
      <w:r w:rsidR="00066BEC" w:rsidRPr="00066BEC">
        <w:tab/>
        <w:t xml:space="preserve">Guo, L.; Xie, Y.; Sun, W.; Xu, Y.; Sun, Y., Research progress of high-salinity wastewater treatment technology. </w:t>
      </w:r>
      <w:r w:rsidR="00066BEC" w:rsidRPr="00066BEC">
        <w:rPr>
          <w:i/>
        </w:rPr>
        <w:t xml:space="preserve">Water </w:t>
      </w:r>
      <w:r w:rsidR="00066BEC" w:rsidRPr="00066BEC">
        <w:rPr>
          <w:b/>
        </w:rPr>
        <w:t>2023,</w:t>
      </w:r>
      <w:r w:rsidR="00066BEC" w:rsidRPr="00066BEC">
        <w:t xml:space="preserve"> </w:t>
      </w:r>
      <w:r w:rsidR="00066BEC" w:rsidRPr="00066BEC">
        <w:rPr>
          <w:i/>
        </w:rPr>
        <w:t>15</w:t>
      </w:r>
      <w:r w:rsidR="00066BEC" w:rsidRPr="00066BEC">
        <w:t>, (4), 684.</w:t>
      </w:r>
    </w:p>
    <w:p w14:paraId="318A0957" w14:textId="77777777" w:rsidR="00066BEC" w:rsidRPr="00066BEC" w:rsidRDefault="00066BEC" w:rsidP="00066BEC">
      <w:pPr>
        <w:pStyle w:val="EndNoteBibliography"/>
        <w:rPr>
          <w:rFonts w:hint="eastAsia"/>
        </w:rPr>
      </w:pPr>
      <w:r w:rsidRPr="00066BEC">
        <w:t>2.</w:t>
      </w:r>
      <w:r w:rsidRPr="00066BEC">
        <w:tab/>
        <w:t xml:space="preserve">Rehman, Z.; Mushtaq, A., Advancements in Treatment of High-Salinity Wastewater: A Critical. </w:t>
      </w:r>
      <w:r w:rsidRPr="00066BEC">
        <w:rPr>
          <w:i/>
        </w:rPr>
        <w:t xml:space="preserve">Int. J. Chem. Biochem. Sci </w:t>
      </w:r>
      <w:r w:rsidRPr="00066BEC">
        <w:rPr>
          <w:b/>
        </w:rPr>
        <w:t>2023,</w:t>
      </w:r>
      <w:r w:rsidRPr="00066BEC">
        <w:t xml:space="preserve"> </w:t>
      </w:r>
      <w:r w:rsidRPr="00066BEC">
        <w:rPr>
          <w:i/>
        </w:rPr>
        <w:t>23</w:t>
      </w:r>
      <w:r w:rsidRPr="00066BEC">
        <w:t>, 1-10.</w:t>
      </w:r>
    </w:p>
    <w:p w14:paraId="513783D5" w14:textId="77777777" w:rsidR="00066BEC" w:rsidRPr="00066BEC" w:rsidRDefault="00066BEC" w:rsidP="00066BEC">
      <w:pPr>
        <w:pStyle w:val="EndNoteBibliography"/>
        <w:rPr>
          <w:rFonts w:hint="eastAsia"/>
        </w:rPr>
      </w:pPr>
      <w:r w:rsidRPr="00066BEC">
        <w:t>3.</w:t>
      </w:r>
      <w:r w:rsidRPr="00066BEC">
        <w:tab/>
        <w:t xml:space="preserve">Mohammed, A. S.; Kapri, A.; Goel, R., Heavy metal pollution: source, impact, and remedies. </w:t>
      </w:r>
      <w:r w:rsidRPr="00066BEC">
        <w:rPr>
          <w:i/>
        </w:rPr>
        <w:t xml:space="preserve">Biomanagement of metal-contaminated soils </w:t>
      </w:r>
      <w:r w:rsidRPr="00066BEC">
        <w:rPr>
          <w:b/>
        </w:rPr>
        <w:t>2011</w:t>
      </w:r>
      <w:r w:rsidRPr="00066BEC">
        <w:t>, 1-28.</w:t>
      </w:r>
    </w:p>
    <w:p w14:paraId="1C4962E0" w14:textId="77777777" w:rsidR="00066BEC" w:rsidRPr="00066BEC" w:rsidRDefault="00066BEC" w:rsidP="00066BEC">
      <w:pPr>
        <w:pStyle w:val="EndNoteBibliography"/>
        <w:rPr>
          <w:rFonts w:hint="eastAsia"/>
        </w:rPr>
      </w:pPr>
      <w:r w:rsidRPr="00066BEC">
        <w:t>4.</w:t>
      </w:r>
      <w:r w:rsidRPr="00066BEC">
        <w:tab/>
        <w:t xml:space="preserve">Capodici, M.; Cosenza, A.; Di Bella, G.; Di Trapani, D.; Viviani, G.; Mannina, G., High salinity wastewater treatment by membrane bioreactors. </w:t>
      </w:r>
      <w:r w:rsidRPr="00066BEC">
        <w:rPr>
          <w:i/>
        </w:rPr>
        <w:t xml:space="preserve">Current developments in biotechnology and bioengineering </w:t>
      </w:r>
      <w:r w:rsidRPr="00066BEC">
        <w:rPr>
          <w:b/>
        </w:rPr>
        <w:t>2020</w:t>
      </w:r>
      <w:r w:rsidRPr="00066BEC">
        <w:t>, 177-204.</w:t>
      </w:r>
    </w:p>
    <w:p w14:paraId="4DFB7111" w14:textId="77777777" w:rsidR="00066BEC" w:rsidRPr="00066BEC" w:rsidRDefault="00066BEC" w:rsidP="00066BEC">
      <w:pPr>
        <w:pStyle w:val="EndNoteBibliography"/>
        <w:rPr>
          <w:rFonts w:hint="eastAsia"/>
        </w:rPr>
      </w:pPr>
      <w:r w:rsidRPr="00066BEC">
        <w:t>5.</w:t>
      </w:r>
      <w:r w:rsidRPr="00066BEC">
        <w:tab/>
        <w:t xml:space="preserve">Kabir, M. M.; Sabur, G. M.; Akter, M. M.; Nam, S. Y.; Im, K. S.; Tijing, L.; Shon, H. K., Electrodialysis desalination, resource and energy recovery from water industries for a circular economy. </w:t>
      </w:r>
      <w:r w:rsidRPr="00066BEC">
        <w:rPr>
          <w:i/>
        </w:rPr>
        <w:t xml:space="preserve">Desalination </w:t>
      </w:r>
      <w:r w:rsidRPr="00066BEC">
        <w:rPr>
          <w:b/>
        </w:rPr>
        <w:t>2024,</w:t>
      </w:r>
      <w:r w:rsidRPr="00066BEC">
        <w:t xml:space="preserve"> </w:t>
      </w:r>
      <w:r w:rsidRPr="00066BEC">
        <w:rPr>
          <w:i/>
        </w:rPr>
        <w:t>569</w:t>
      </w:r>
      <w:r w:rsidRPr="00066BEC">
        <w:t>.</w:t>
      </w:r>
    </w:p>
    <w:p w14:paraId="72585720" w14:textId="77777777" w:rsidR="00066BEC" w:rsidRPr="00066BEC" w:rsidRDefault="00066BEC" w:rsidP="00066BEC">
      <w:pPr>
        <w:pStyle w:val="EndNoteBibliography"/>
        <w:rPr>
          <w:rFonts w:hint="eastAsia"/>
        </w:rPr>
      </w:pPr>
      <w:r w:rsidRPr="00066BEC">
        <w:t>6.</w:t>
      </w:r>
      <w:r w:rsidRPr="00066BEC">
        <w:tab/>
        <w:t xml:space="preserve">Dolnicar, S.; Schafer, A. I., Desalinated versus recycled water: public perceptions and profiles of the accepters. </w:t>
      </w:r>
      <w:r w:rsidRPr="00066BEC">
        <w:rPr>
          <w:i/>
        </w:rPr>
        <w:t xml:space="preserve">J Environ Manage </w:t>
      </w:r>
      <w:r w:rsidRPr="00066BEC">
        <w:rPr>
          <w:b/>
        </w:rPr>
        <w:t>2009,</w:t>
      </w:r>
      <w:r w:rsidRPr="00066BEC">
        <w:t xml:space="preserve"> </w:t>
      </w:r>
      <w:r w:rsidRPr="00066BEC">
        <w:rPr>
          <w:i/>
        </w:rPr>
        <w:t>90</w:t>
      </w:r>
      <w:r w:rsidRPr="00066BEC">
        <w:t>, (2), 888-900.</w:t>
      </w:r>
    </w:p>
    <w:p w14:paraId="7D00A8E6" w14:textId="77777777" w:rsidR="00066BEC" w:rsidRPr="00066BEC" w:rsidRDefault="00066BEC" w:rsidP="00066BEC">
      <w:pPr>
        <w:pStyle w:val="EndNoteBibliography"/>
        <w:rPr>
          <w:rFonts w:hint="eastAsia"/>
        </w:rPr>
      </w:pPr>
      <w:r w:rsidRPr="00066BEC">
        <w:t>7.</w:t>
      </w:r>
      <w:r w:rsidRPr="00066BEC">
        <w:tab/>
        <w:t xml:space="preserve">Valero, F.; Barceló, A.; Arbós, R., Electrodialysis technology: theory and applications. </w:t>
      </w:r>
      <w:r w:rsidRPr="00066BEC">
        <w:rPr>
          <w:i/>
        </w:rPr>
        <w:t xml:space="preserve">Desalination, trends and technologies </w:t>
      </w:r>
      <w:r w:rsidRPr="00066BEC">
        <w:rPr>
          <w:b/>
        </w:rPr>
        <w:t>2011,</w:t>
      </w:r>
      <w:r w:rsidRPr="00066BEC">
        <w:t xml:space="preserve"> </w:t>
      </w:r>
      <w:r w:rsidRPr="00066BEC">
        <w:rPr>
          <w:i/>
        </w:rPr>
        <w:t>28</w:t>
      </w:r>
      <w:r w:rsidRPr="00066BEC">
        <w:t>, 3-20.</w:t>
      </w:r>
    </w:p>
    <w:p w14:paraId="3441B1EA" w14:textId="77777777" w:rsidR="00066BEC" w:rsidRPr="00066BEC" w:rsidRDefault="00066BEC" w:rsidP="00066BEC">
      <w:pPr>
        <w:pStyle w:val="EndNoteBibliography"/>
        <w:rPr>
          <w:rFonts w:hint="eastAsia"/>
        </w:rPr>
      </w:pPr>
      <w:r w:rsidRPr="00066BEC">
        <w:t>8.</w:t>
      </w:r>
      <w:r w:rsidRPr="00066BEC">
        <w:tab/>
        <w:t xml:space="preserve">Strathmann, H., Electrodialysis, a mature technology with a multitude of new applications. </w:t>
      </w:r>
      <w:r w:rsidRPr="00066BEC">
        <w:rPr>
          <w:i/>
        </w:rPr>
        <w:t xml:space="preserve">Desalination </w:t>
      </w:r>
      <w:r w:rsidRPr="00066BEC">
        <w:rPr>
          <w:b/>
        </w:rPr>
        <w:t>2010,</w:t>
      </w:r>
      <w:r w:rsidRPr="00066BEC">
        <w:t xml:space="preserve"> </w:t>
      </w:r>
      <w:r w:rsidRPr="00066BEC">
        <w:rPr>
          <w:i/>
        </w:rPr>
        <w:t>264</w:t>
      </w:r>
      <w:r w:rsidRPr="00066BEC">
        <w:t>, (3), 268-288.</w:t>
      </w:r>
    </w:p>
    <w:p w14:paraId="2BD4F110" w14:textId="77777777" w:rsidR="00066BEC" w:rsidRPr="00066BEC" w:rsidRDefault="00066BEC" w:rsidP="00066BEC">
      <w:pPr>
        <w:pStyle w:val="EndNoteBibliography"/>
        <w:rPr>
          <w:rFonts w:hint="eastAsia"/>
        </w:rPr>
      </w:pPr>
      <w:r w:rsidRPr="00066BEC">
        <w:rPr>
          <w:rFonts w:hint="eastAsia"/>
        </w:rPr>
        <w:t>9.</w:t>
      </w:r>
      <w:r w:rsidRPr="00066BEC">
        <w:rPr>
          <w:rFonts w:hint="eastAsia"/>
        </w:rPr>
        <w:tab/>
        <w:t xml:space="preserve">Xu, T.; Huang, C., Electrodialysis‐based separation technologies: a critical review. </w:t>
      </w:r>
      <w:r w:rsidRPr="00066BEC">
        <w:rPr>
          <w:rFonts w:hint="eastAsia"/>
          <w:i/>
        </w:rPr>
        <w:t xml:space="preserve">AIChE journal </w:t>
      </w:r>
      <w:r w:rsidRPr="00066BEC">
        <w:rPr>
          <w:rFonts w:hint="eastAsia"/>
          <w:b/>
        </w:rPr>
        <w:t>2008,</w:t>
      </w:r>
      <w:r w:rsidRPr="00066BEC">
        <w:rPr>
          <w:rFonts w:hint="eastAsia"/>
        </w:rPr>
        <w:t xml:space="preserve"> </w:t>
      </w:r>
      <w:r w:rsidRPr="00066BEC">
        <w:rPr>
          <w:rFonts w:hint="eastAsia"/>
          <w:i/>
        </w:rPr>
        <w:t>54</w:t>
      </w:r>
      <w:r w:rsidRPr="00066BEC">
        <w:rPr>
          <w:rFonts w:hint="eastAsia"/>
        </w:rPr>
        <w:t>, (12), 3147-3159.</w:t>
      </w:r>
    </w:p>
    <w:p w14:paraId="550FEFD2" w14:textId="77777777" w:rsidR="00066BEC" w:rsidRPr="00066BEC" w:rsidRDefault="00066BEC" w:rsidP="00066BEC">
      <w:pPr>
        <w:pStyle w:val="EndNoteBibliography"/>
        <w:rPr>
          <w:rFonts w:hint="eastAsia"/>
        </w:rPr>
      </w:pPr>
      <w:r w:rsidRPr="00066BEC">
        <w:t>10.</w:t>
      </w:r>
      <w:r w:rsidRPr="00066BEC">
        <w:tab/>
        <w:t xml:space="preserve">Huang, C.; Xu, T., Electrodialysis with bipolar membranes for sustainable development. </w:t>
      </w:r>
      <w:r w:rsidRPr="00066BEC">
        <w:rPr>
          <w:i/>
        </w:rPr>
        <w:t xml:space="preserve">Environmental science &amp; technology </w:t>
      </w:r>
      <w:r w:rsidRPr="00066BEC">
        <w:rPr>
          <w:b/>
        </w:rPr>
        <w:t>2006,</w:t>
      </w:r>
      <w:r w:rsidRPr="00066BEC">
        <w:t xml:space="preserve"> </w:t>
      </w:r>
      <w:r w:rsidRPr="00066BEC">
        <w:rPr>
          <w:i/>
        </w:rPr>
        <w:t>40</w:t>
      </w:r>
      <w:r w:rsidRPr="00066BEC">
        <w:t>, (17), 5233-5243.</w:t>
      </w:r>
    </w:p>
    <w:p w14:paraId="548EE7F8" w14:textId="77777777" w:rsidR="00066BEC" w:rsidRPr="00066BEC" w:rsidRDefault="00066BEC" w:rsidP="00066BEC">
      <w:pPr>
        <w:pStyle w:val="EndNoteBibliography"/>
        <w:rPr>
          <w:rFonts w:hint="eastAsia"/>
        </w:rPr>
      </w:pPr>
      <w:r w:rsidRPr="00066BEC">
        <w:t>11.</w:t>
      </w:r>
      <w:r w:rsidRPr="00066BEC">
        <w:tab/>
        <w:t xml:space="preserve">Zhang, X.; Lu, W.; Ren, H.; Cong, W., Sulfuric acid and ammonia generation by bipolar membranes electrodialysis: Transport rate model for ion and water through anion exchange membrane. </w:t>
      </w:r>
      <w:r w:rsidRPr="00066BEC">
        <w:rPr>
          <w:i/>
        </w:rPr>
        <w:t xml:space="preserve">Chemical and Biochemical Engineering Quarterly </w:t>
      </w:r>
      <w:r w:rsidRPr="00066BEC">
        <w:rPr>
          <w:b/>
        </w:rPr>
        <w:t>2008,</w:t>
      </w:r>
      <w:r w:rsidRPr="00066BEC">
        <w:t xml:space="preserve"> </w:t>
      </w:r>
      <w:r w:rsidRPr="00066BEC">
        <w:rPr>
          <w:i/>
        </w:rPr>
        <w:t>22</w:t>
      </w:r>
      <w:r w:rsidRPr="00066BEC">
        <w:t>, (1), 1-8.</w:t>
      </w:r>
    </w:p>
    <w:p w14:paraId="277D8DA2" w14:textId="77777777" w:rsidR="00066BEC" w:rsidRPr="00066BEC" w:rsidRDefault="00066BEC" w:rsidP="00066BEC">
      <w:pPr>
        <w:pStyle w:val="EndNoteBibliography"/>
        <w:rPr>
          <w:rFonts w:hint="eastAsia"/>
        </w:rPr>
      </w:pPr>
      <w:r w:rsidRPr="00066BEC">
        <w:t>12.</w:t>
      </w:r>
      <w:r w:rsidRPr="00066BEC">
        <w:tab/>
        <w:t xml:space="preserve">Luo, Y.; Liu, Y.; Shen, J.; Van der Bruggen, B., Application of bipolar membrane electrodialysis in environmental protection and resource recovery: a review. </w:t>
      </w:r>
      <w:r w:rsidRPr="00066BEC">
        <w:rPr>
          <w:i/>
        </w:rPr>
        <w:t xml:space="preserve">Membranes </w:t>
      </w:r>
      <w:r w:rsidRPr="00066BEC">
        <w:rPr>
          <w:b/>
        </w:rPr>
        <w:t>2022,</w:t>
      </w:r>
      <w:r w:rsidRPr="00066BEC">
        <w:t xml:space="preserve"> </w:t>
      </w:r>
      <w:r w:rsidRPr="00066BEC">
        <w:rPr>
          <w:i/>
        </w:rPr>
        <w:t>12</w:t>
      </w:r>
      <w:r w:rsidRPr="00066BEC">
        <w:t>, (9), 829.</w:t>
      </w:r>
    </w:p>
    <w:p w14:paraId="39D533D1" w14:textId="77777777" w:rsidR="00066BEC" w:rsidRPr="00066BEC" w:rsidRDefault="00066BEC" w:rsidP="00066BEC">
      <w:pPr>
        <w:pStyle w:val="EndNoteBibliography"/>
        <w:rPr>
          <w:rFonts w:hint="eastAsia"/>
        </w:rPr>
      </w:pPr>
      <w:r w:rsidRPr="00066BEC">
        <w:t>13.</w:t>
      </w:r>
      <w:r w:rsidRPr="00066BEC">
        <w:tab/>
        <w:t xml:space="preserve">Ghyselbrecht, K.; Huygebaert, M.; Van der Bruggen, B.; Ballet, R.; Meesschaert, B.; Pinoy, L., Desalination of an industrial saline water with conventional and bipolar membrane electrodialysis. </w:t>
      </w:r>
      <w:r w:rsidRPr="00066BEC">
        <w:rPr>
          <w:i/>
        </w:rPr>
        <w:t xml:space="preserve">Desalination </w:t>
      </w:r>
      <w:r w:rsidRPr="00066BEC">
        <w:rPr>
          <w:b/>
        </w:rPr>
        <w:t>2013,</w:t>
      </w:r>
      <w:r w:rsidRPr="00066BEC">
        <w:t xml:space="preserve"> </w:t>
      </w:r>
      <w:r w:rsidRPr="00066BEC">
        <w:rPr>
          <w:i/>
        </w:rPr>
        <w:t>318</w:t>
      </w:r>
      <w:r w:rsidRPr="00066BEC">
        <w:t>, 9-18.</w:t>
      </w:r>
    </w:p>
    <w:p w14:paraId="73AD458D" w14:textId="77777777" w:rsidR="00066BEC" w:rsidRPr="00066BEC" w:rsidRDefault="00066BEC" w:rsidP="00066BEC">
      <w:pPr>
        <w:pStyle w:val="EndNoteBibliography"/>
        <w:rPr>
          <w:rFonts w:hint="eastAsia"/>
        </w:rPr>
      </w:pPr>
      <w:r w:rsidRPr="00066BEC">
        <w:t>14.</w:t>
      </w:r>
      <w:r w:rsidRPr="00066BEC">
        <w:tab/>
        <w:t xml:space="preserve">Reig, M.; Valderrama, C.; Gibert, O.; Cortina, J. L., Selectrodialysis and bipolar membrane electrodialysis combination for industrial process brines treatment: Monovalent-divalent ions separation and acid and base production. </w:t>
      </w:r>
      <w:r w:rsidRPr="00066BEC">
        <w:rPr>
          <w:i/>
        </w:rPr>
        <w:t xml:space="preserve">Desalination </w:t>
      </w:r>
      <w:r w:rsidRPr="00066BEC">
        <w:rPr>
          <w:b/>
        </w:rPr>
        <w:t>2016,</w:t>
      </w:r>
      <w:r w:rsidRPr="00066BEC">
        <w:t xml:space="preserve"> </w:t>
      </w:r>
      <w:r w:rsidRPr="00066BEC">
        <w:rPr>
          <w:i/>
        </w:rPr>
        <w:t>399</w:t>
      </w:r>
      <w:r w:rsidRPr="00066BEC">
        <w:t>, 88-95.</w:t>
      </w:r>
    </w:p>
    <w:p w14:paraId="0D033C41" w14:textId="77777777" w:rsidR="00066BEC" w:rsidRPr="00066BEC" w:rsidRDefault="00066BEC" w:rsidP="00066BEC">
      <w:pPr>
        <w:pStyle w:val="EndNoteBibliography"/>
        <w:rPr>
          <w:rFonts w:hint="eastAsia"/>
        </w:rPr>
      </w:pPr>
      <w:r w:rsidRPr="00066BEC">
        <w:t>15.</w:t>
      </w:r>
      <w:r w:rsidRPr="00066BEC">
        <w:tab/>
        <w:t xml:space="preserve">Zhao, W.-Y.; Zhou, M.; Yan, B.; Sun, X.; Liu, Y.; Wang, Y.; Xu, T.; Zhang, Y., Waste conversion and resource recovery from wastewater by ion exchange membranes: state-of-the-art and perspective. </w:t>
      </w:r>
      <w:r w:rsidRPr="00066BEC">
        <w:rPr>
          <w:i/>
        </w:rPr>
        <w:t xml:space="preserve">Industrial &amp; Engineering Chemistry Research </w:t>
      </w:r>
      <w:r w:rsidRPr="00066BEC">
        <w:rPr>
          <w:b/>
        </w:rPr>
        <w:t>2018,</w:t>
      </w:r>
      <w:r w:rsidRPr="00066BEC">
        <w:t xml:space="preserve"> </w:t>
      </w:r>
      <w:r w:rsidRPr="00066BEC">
        <w:rPr>
          <w:i/>
        </w:rPr>
        <w:t>57</w:t>
      </w:r>
      <w:r w:rsidRPr="00066BEC">
        <w:t>, (18), 6025-6039.</w:t>
      </w:r>
    </w:p>
    <w:p w14:paraId="36FE7C97" w14:textId="77777777" w:rsidR="00066BEC" w:rsidRPr="00066BEC" w:rsidRDefault="00066BEC" w:rsidP="00066BEC">
      <w:pPr>
        <w:pStyle w:val="EndNoteBibliography"/>
        <w:rPr>
          <w:rFonts w:hint="eastAsia"/>
        </w:rPr>
      </w:pPr>
      <w:r w:rsidRPr="00066BEC">
        <w:t>16.</w:t>
      </w:r>
      <w:r w:rsidRPr="00066BEC">
        <w:tab/>
        <w:t xml:space="preserve">Shi, L.; Xiao, L.; Hu, Z.; Zhan, X., Nutrient recovery from animal manure using bipolar membrane electrodialysis: Study on product purity and energy efficiency. </w:t>
      </w:r>
      <w:r w:rsidRPr="00066BEC">
        <w:rPr>
          <w:i/>
        </w:rPr>
        <w:t xml:space="preserve">Water Cycle </w:t>
      </w:r>
      <w:r w:rsidRPr="00066BEC">
        <w:rPr>
          <w:b/>
        </w:rPr>
        <w:t>2020,</w:t>
      </w:r>
      <w:r w:rsidRPr="00066BEC">
        <w:t xml:space="preserve"> </w:t>
      </w:r>
      <w:r w:rsidRPr="00066BEC">
        <w:rPr>
          <w:i/>
        </w:rPr>
        <w:t>1</w:t>
      </w:r>
      <w:r w:rsidRPr="00066BEC">
        <w:t>, 54-62.</w:t>
      </w:r>
    </w:p>
    <w:p w14:paraId="1A0D8FE0" w14:textId="77777777" w:rsidR="00066BEC" w:rsidRPr="00066BEC" w:rsidRDefault="00066BEC" w:rsidP="00066BEC">
      <w:pPr>
        <w:pStyle w:val="EndNoteBibliography"/>
        <w:rPr>
          <w:rFonts w:hint="eastAsia"/>
        </w:rPr>
      </w:pPr>
      <w:r w:rsidRPr="00066BEC">
        <w:t>17.</w:t>
      </w:r>
      <w:r w:rsidRPr="00066BEC">
        <w:tab/>
        <w:t xml:space="preserve">Lameloise, M.-L.; Lewandowski, R., Recovering l-malic acid from a beverage industry waste water: Experimental study of the conversion stage using bipolar membrane electrodialysis. </w:t>
      </w:r>
      <w:r w:rsidRPr="00066BEC">
        <w:rPr>
          <w:i/>
        </w:rPr>
        <w:t xml:space="preserve">Journal of Membrane Science </w:t>
      </w:r>
      <w:r w:rsidRPr="00066BEC">
        <w:rPr>
          <w:b/>
        </w:rPr>
        <w:t>2012,</w:t>
      </w:r>
      <w:r w:rsidRPr="00066BEC">
        <w:t xml:space="preserve"> </w:t>
      </w:r>
      <w:r w:rsidRPr="00066BEC">
        <w:rPr>
          <w:i/>
        </w:rPr>
        <w:t>403-404</w:t>
      </w:r>
      <w:r w:rsidRPr="00066BEC">
        <w:t>, 196-202.</w:t>
      </w:r>
    </w:p>
    <w:p w14:paraId="5FD2A829" w14:textId="77777777" w:rsidR="00066BEC" w:rsidRPr="00066BEC" w:rsidRDefault="00066BEC" w:rsidP="00066BEC">
      <w:pPr>
        <w:pStyle w:val="EndNoteBibliography"/>
        <w:rPr>
          <w:rFonts w:hint="eastAsia"/>
        </w:rPr>
      </w:pPr>
      <w:r w:rsidRPr="00066BEC">
        <w:t>18.</w:t>
      </w:r>
      <w:r w:rsidRPr="00066BEC">
        <w:tab/>
        <w:t>Erkmen, J.; Yapıcı, S.; Arzutu</w:t>
      </w:r>
      <w:r w:rsidRPr="00066BEC">
        <w:rPr>
          <w:rFonts w:ascii="Cambria" w:hAnsi="Cambria" w:cs="Cambria"/>
        </w:rPr>
        <w:t>ğ</w:t>
      </w:r>
      <w:r w:rsidRPr="00066BEC">
        <w:t>, M. E.; Ayd</w:t>
      </w:r>
      <w:r w:rsidRPr="00066BEC">
        <w:rPr>
          <w:rFonts w:cs="等线 Light" w:hint="eastAsia"/>
        </w:rPr>
        <w:t>ı</w:t>
      </w:r>
      <w:r w:rsidRPr="00066BEC">
        <w:t xml:space="preserve">n, </w:t>
      </w:r>
      <w:r w:rsidRPr="00066BEC">
        <w:rPr>
          <w:rFonts w:cs="等线 Light" w:hint="eastAsia"/>
        </w:rPr>
        <w:t>Ö</w:t>
      </w:r>
      <w:r w:rsidRPr="00066BEC">
        <w:t xml:space="preserve">.; Ata, O. N.; </w:t>
      </w:r>
      <w:r w:rsidRPr="00066BEC">
        <w:rPr>
          <w:rFonts w:cs="等线 Light" w:hint="eastAsia"/>
        </w:rPr>
        <w:t>Ö</w:t>
      </w:r>
      <w:r w:rsidRPr="00066BEC">
        <w:t xml:space="preserve">ner, M. R., Hydrofluoric acid and sodium </w:t>
      </w:r>
      <w:r w:rsidRPr="00066BEC">
        <w:lastRenderedPageBreak/>
        <w:t xml:space="preserve">hydroxide production by bipolar membrane electrodialysis. </w:t>
      </w:r>
      <w:r w:rsidRPr="00066BEC">
        <w:rPr>
          <w:i/>
        </w:rPr>
        <w:t xml:space="preserve">Desalination and Water Treatment </w:t>
      </w:r>
      <w:r w:rsidRPr="00066BEC">
        <w:rPr>
          <w:b/>
        </w:rPr>
        <w:t>2016,</w:t>
      </w:r>
      <w:r w:rsidRPr="00066BEC">
        <w:t xml:space="preserve"> </w:t>
      </w:r>
      <w:r w:rsidRPr="00066BEC">
        <w:rPr>
          <w:i/>
        </w:rPr>
        <w:t>57</w:t>
      </w:r>
      <w:r w:rsidRPr="00066BEC">
        <w:t>, (43), 20254-20260.</w:t>
      </w:r>
    </w:p>
    <w:p w14:paraId="475AA54A" w14:textId="77777777" w:rsidR="00066BEC" w:rsidRPr="00066BEC" w:rsidRDefault="00066BEC" w:rsidP="00066BEC">
      <w:pPr>
        <w:pStyle w:val="EndNoteBibliography"/>
        <w:rPr>
          <w:rFonts w:hint="eastAsia"/>
        </w:rPr>
      </w:pPr>
      <w:r w:rsidRPr="00066BEC">
        <w:t>19.</w:t>
      </w:r>
      <w:r w:rsidRPr="00066BEC">
        <w:tab/>
        <w:t xml:space="preserve">Qiu, Y.; Yao, L.; Tang, C.; Zhao, Y.; Zhu, J.; Shen, J., Integration of selectrodialysis and selectrodialysis with bipolar membrane to salt lake treatment for the production of lithium hydroxide. </w:t>
      </w:r>
      <w:r w:rsidRPr="00066BEC">
        <w:rPr>
          <w:i/>
        </w:rPr>
        <w:t xml:space="preserve">Desalination </w:t>
      </w:r>
      <w:r w:rsidRPr="00066BEC">
        <w:rPr>
          <w:b/>
        </w:rPr>
        <w:t>2019,</w:t>
      </w:r>
      <w:r w:rsidRPr="00066BEC">
        <w:t xml:space="preserve"> </w:t>
      </w:r>
      <w:r w:rsidRPr="00066BEC">
        <w:rPr>
          <w:i/>
        </w:rPr>
        <w:t>465</w:t>
      </w:r>
      <w:r w:rsidRPr="00066BEC">
        <w:t>, 1-12.</w:t>
      </w:r>
    </w:p>
    <w:p w14:paraId="4994BA71" w14:textId="77777777" w:rsidR="00066BEC" w:rsidRPr="00066BEC" w:rsidRDefault="00066BEC" w:rsidP="00066BEC">
      <w:pPr>
        <w:pStyle w:val="EndNoteBibliography"/>
        <w:rPr>
          <w:rFonts w:hint="eastAsia"/>
        </w:rPr>
      </w:pPr>
      <w:r w:rsidRPr="00066BEC">
        <w:t>20.</w:t>
      </w:r>
      <w:r w:rsidRPr="00066BEC">
        <w:tab/>
        <w:t xml:space="preserve">Kishida, M.; Harato, T.; Tokoro, C.; Owada, S., In situ remediation of bauxite residue by sulfuric acid leaching and bipolar-membrane electrodialysis. </w:t>
      </w:r>
      <w:r w:rsidRPr="00066BEC">
        <w:rPr>
          <w:i/>
        </w:rPr>
        <w:t xml:space="preserve">Hydrometallurgy </w:t>
      </w:r>
      <w:r w:rsidRPr="00066BEC">
        <w:rPr>
          <w:b/>
        </w:rPr>
        <w:t>2017,</w:t>
      </w:r>
      <w:r w:rsidRPr="00066BEC">
        <w:t xml:space="preserve"> </w:t>
      </w:r>
      <w:r w:rsidRPr="00066BEC">
        <w:rPr>
          <w:i/>
        </w:rPr>
        <w:t>170</w:t>
      </w:r>
      <w:r w:rsidRPr="00066BEC">
        <w:t>, 58-67.</w:t>
      </w:r>
    </w:p>
    <w:p w14:paraId="0C9EA7D6" w14:textId="77777777" w:rsidR="00066BEC" w:rsidRPr="00066BEC" w:rsidRDefault="00066BEC" w:rsidP="00066BEC">
      <w:pPr>
        <w:pStyle w:val="EndNoteBibliography"/>
        <w:rPr>
          <w:rFonts w:hint="eastAsia"/>
        </w:rPr>
      </w:pPr>
      <w:r w:rsidRPr="00066BEC">
        <w:t>21.</w:t>
      </w:r>
      <w:r w:rsidRPr="00066BEC">
        <w:tab/>
        <w:t xml:space="preserve">Trivedi, G.; Shah, B.; Adhikary, S.; Rangarajan, R., Studies on bipolar membranes: Part III: Conversion of sodium phosphate to phosphoric acid and sodium hydroxide. </w:t>
      </w:r>
      <w:r w:rsidRPr="00066BEC">
        <w:rPr>
          <w:i/>
        </w:rPr>
        <w:t xml:space="preserve">Reactive and Functional Polymers </w:t>
      </w:r>
      <w:r w:rsidRPr="00066BEC">
        <w:rPr>
          <w:b/>
        </w:rPr>
        <w:t>1999,</w:t>
      </w:r>
      <w:r w:rsidRPr="00066BEC">
        <w:t xml:space="preserve"> </w:t>
      </w:r>
      <w:r w:rsidRPr="00066BEC">
        <w:rPr>
          <w:i/>
        </w:rPr>
        <w:t>39</w:t>
      </w:r>
      <w:r w:rsidRPr="00066BEC">
        <w:t>, (1), 91-97.</w:t>
      </w:r>
    </w:p>
    <w:p w14:paraId="45A90107" w14:textId="77777777" w:rsidR="00066BEC" w:rsidRPr="00066BEC" w:rsidRDefault="00066BEC" w:rsidP="00066BEC">
      <w:pPr>
        <w:pStyle w:val="EndNoteBibliography"/>
        <w:rPr>
          <w:rFonts w:hint="eastAsia"/>
        </w:rPr>
      </w:pPr>
      <w:r w:rsidRPr="00066BEC">
        <w:t>22.</w:t>
      </w:r>
      <w:r w:rsidRPr="00066BEC">
        <w:tab/>
        <w:t xml:space="preserve">Trivedi, G.; Shah, B.; Adhikary, S.; Indusekhar, V.; Rangarajan, R., Studies on bipolar membranes. Part II—Conversion of sodium acetate to acetic acid and sodium hydroxide. </w:t>
      </w:r>
      <w:r w:rsidRPr="00066BEC">
        <w:rPr>
          <w:i/>
        </w:rPr>
        <w:t xml:space="preserve">Reactive and Functional Polymers </w:t>
      </w:r>
      <w:r w:rsidRPr="00066BEC">
        <w:rPr>
          <w:b/>
        </w:rPr>
        <w:t>1997,</w:t>
      </w:r>
      <w:r w:rsidRPr="00066BEC">
        <w:t xml:space="preserve"> </w:t>
      </w:r>
      <w:r w:rsidRPr="00066BEC">
        <w:rPr>
          <w:i/>
        </w:rPr>
        <w:t>32</w:t>
      </w:r>
      <w:r w:rsidRPr="00066BEC">
        <w:t>, (2), 209-215.</w:t>
      </w:r>
    </w:p>
    <w:p w14:paraId="71701019" w14:textId="77777777" w:rsidR="00066BEC" w:rsidRPr="00066BEC" w:rsidRDefault="00066BEC" w:rsidP="00066BEC">
      <w:pPr>
        <w:pStyle w:val="EndNoteBibliography"/>
        <w:rPr>
          <w:rFonts w:hint="eastAsia"/>
        </w:rPr>
      </w:pPr>
      <w:r w:rsidRPr="00066BEC">
        <w:t>23.</w:t>
      </w:r>
      <w:r w:rsidRPr="00066BEC">
        <w:tab/>
        <w:t xml:space="preserve">Tongwen, X.; Weihua, Y., Citric acid production by electrodialysis with bipolar membranes. </w:t>
      </w:r>
      <w:r w:rsidRPr="00066BEC">
        <w:rPr>
          <w:i/>
        </w:rPr>
        <w:t xml:space="preserve">Chemical Engineering and Processing: Process Intensification </w:t>
      </w:r>
      <w:r w:rsidRPr="00066BEC">
        <w:rPr>
          <w:b/>
        </w:rPr>
        <w:t>2002,</w:t>
      </w:r>
      <w:r w:rsidRPr="00066BEC">
        <w:t xml:space="preserve"> </w:t>
      </w:r>
      <w:r w:rsidRPr="00066BEC">
        <w:rPr>
          <w:i/>
        </w:rPr>
        <w:t>41</w:t>
      </w:r>
      <w:r w:rsidRPr="00066BEC">
        <w:t>, (6), 519-524.</w:t>
      </w:r>
    </w:p>
    <w:p w14:paraId="37493A3B" w14:textId="77777777" w:rsidR="00066BEC" w:rsidRPr="00066BEC" w:rsidRDefault="00066BEC" w:rsidP="00066BEC">
      <w:pPr>
        <w:pStyle w:val="EndNoteBibliography"/>
        <w:rPr>
          <w:rFonts w:hint="eastAsia"/>
        </w:rPr>
      </w:pPr>
      <w:r w:rsidRPr="00066BEC">
        <w:t>24.</w:t>
      </w:r>
      <w:r w:rsidRPr="00066BEC">
        <w:tab/>
        <w:t xml:space="preserve">Wei, Y.; Li, C.; Wang, Y.; Zhang, X.; Li, Q.; Xu, T., Regenerating sodium hydroxide from the spent caustic by bipolar membrane electrodialysis (BMED). </w:t>
      </w:r>
      <w:r w:rsidRPr="00066BEC">
        <w:rPr>
          <w:i/>
        </w:rPr>
        <w:t xml:space="preserve">Separation and Purification Technology </w:t>
      </w:r>
      <w:r w:rsidRPr="00066BEC">
        <w:rPr>
          <w:b/>
        </w:rPr>
        <w:t>2012,</w:t>
      </w:r>
      <w:r w:rsidRPr="00066BEC">
        <w:t xml:space="preserve"> </w:t>
      </w:r>
      <w:r w:rsidRPr="00066BEC">
        <w:rPr>
          <w:i/>
        </w:rPr>
        <w:t>86</w:t>
      </w:r>
      <w:r w:rsidRPr="00066BEC">
        <w:t>, 49-54.</w:t>
      </w:r>
    </w:p>
    <w:p w14:paraId="416C68D0" w14:textId="77777777" w:rsidR="00066BEC" w:rsidRPr="00066BEC" w:rsidRDefault="00066BEC" w:rsidP="00066BEC">
      <w:pPr>
        <w:pStyle w:val="EndNoteBibliography"/>
        <w:rPr>
          <w:rFonts w:hint="eastAsia"/>
        </w:rPr>
      </w:pPr>
      <w:r w:rsidRPr="00066BEC">
        <w:t>25.</w:t>
      </w:r>
      <w:r w:rsidRPr="00066BEC">
        <w:tab/>
        <w:t xml:space="preserve">Ren, H.; Wang, Q.; Zhang, X.; Kang, R.; Shi, S.; Cong, W., Membrane fouling caused by amino acid and calcium during bipolar membrane electrodialysis. </w:t>
      </w:r>
      <w:r w:rsidRPr="00066BEC">
        <w:rPr>
          <w:i/>
        </w:rPr>
        <w:t xml:space="preserve">Journal of Chemical Technology &amp; Biotechnology </w:t>
      </w:r>
      <w:r w:rsidRPr="00066BEC">
        <w:rPr>
          <w:b/>
        </w:rPr>
        <w:t>2008,</w:t>
      </w:r>
      <w:r w:rsidRPr="00066BEC">
        <w:t xml:space="preserve"> </w:t>
      </w:r>
      <w:r w:rsidRPr="00066BEC">
        <w:rPr>
          <w:i/>
        </w:rPr>
        <w:t>83</w:t>
      </w:r>
      <w:r w:rsidRPr="00066BEC">
        <w:t>, (11), 1551-1557.</w:t>
      </w:r>
    </w:p>
    <w:p w14:paraId="51309CC4" w14:textId="77777777" w:rsidR="00066BEC" w:rsidRPr="00066BEC" w:rsidRDefault="00066BEC" w:rsidP="00066BEC">
      <w:pPr>
        <w:pStyle w:val="EndNoteBibliography"/>
        <w:rPr>
          <w:rFonts w:hint="eastAsia"/>
        </w:rPr>
      </w:pPr>
      <w:r w:rsidRPr="00066BEC">
        <w:t>26.</w:t>
      </w:r>
      <w:r w:rsidRPr="00066BEC">
        <w:tab/>
        <w:t xml:space="preserve">Tran, A. T.; Jullok, N.; Meesschaert, B.; Pinoy, L.; Van der Bruggen, B., Pellet reactor pretreatment: a feasible method to reduce scaling in bipolar membrane electrodialysis. </w:t>
      </w:r>
      <w:r w:rsidRPr="00066BEC">
        <w:rPr>
          <w:i/>
        </w:rPr>
        <w:t xml:space="preserve">J Colloid Interface Sci </w:t>
      </w:r>
      <w:r w:rsidRPr="00066BEC">
        <w:rPr>
          <w:b/>
        </w:rPr>
        <w:t>2013,</w:t>
      </w:r>
      <w:r w:rsidRPr="00066BEC">
        <w:t xml:space="preserve"> </w:t>
      </w:r>
      <w:r w:rsidRPr="00066BEC">
        <w:rPr>
          <w:i/>
        </w:rPr>
        <w:t>401</w:t>
      </w:r>
      <w:r w:rsidRPr="00066BEC">
        <w:t>, 107-15.</w:t>
      </w:r>
    </w:p>
    <w:p w14:paraId="3E99BDA9" w14:textId="77777777" w:rsidR="00066BEC" w:rsidRPr="00066BEC" w:rsidRDefault="00066BEC" w:rsidP="00066BEC">
      <w:pPr>
        <w:pStyle w:val="EndNoteBibliography"/>
        <w:rPr>
          <w:rFonts w:hint="eastAsia"/>
        </w:rPr>
      </w:pPr>
      <w:r w:rsidRPr="00066BEC">
        <w:t>27.</w:t>
      </w:r>
      <w:r w:rsidRPr="00066BEC">
        <w:tab/>
        <w:t xml:space="preserve">Wang, Q.; Yang, P.; Cong, W., Cation-exchange membrane fouling and cleaning in bipolar membrane electrodialysis of industrial glutamate production wastewater. </w:t>
      </w:r>
      <w:r w:rsidRPr="00066BEC">
        <w:rPr>
          <w:i/>
        </w:rPr>
        <w:t xml:space="preserve">Separation and Purification Technology </w:t>
      </w:r>
      <w:r w:rsidRPr="00066BEC">
        <w:rPr>
          <w:b/>
        </w:rPr>
        <w:t>2011,</w:t>
      </w:r>
      <w:r w:rsidRPr="00066BEC">
        <w:t xml:space="preserve"> </w:t>
      </w:r>
      <w:r w:rsidRPr="00066BEC">
        <w:rPr>
          <w:i/>
        </w:rPr>
        <w:t>79</w:t>
      </w:r>
      <w:r w:rsidRPr="00066BEC">
        <w:t>, (1), 103-113.</w:t>
      </w:r>
    </w:p>
    <w:p w14:paraId="4837CCDA" w14:textId="77777777" w:rsidR="00066BEC" w:rsidRPr="00066BEC" w:rsidRDefault="00066BEC" w:rsidP="00066BEC">
      <w:pPr>
        <w:pStyle w:val="EndNoteBibliography"/>
        <w:rPr>
          <w:rFonts w:hint="eastAsia"/>
        </w:rPr>
      </w:pPr>
      <w:r w:rsidRPr="00066BEC">
        <w:t>28.</w:t>
      </w:r>
      <w:r w:rsidRPr="00066BEC">
        <w:tab/>
        <w:t xml:space="preserve">Chang, J.-H.; Ellis, A. V.; Tung, C.-H.; Huang, W.-C., Copper cation transport and scaling of ionic exchange membranes using electrodialysis under electroconvection conditions. </w:t>
      </w:r>
      <w:r w:rsidRPr="00066BEC">
        <w:rPr>
          <w:i/>
        </w:rPr>
        <w:t xml:space="preserve">Journal of Membrane Science </w:t>
      </w:r>
      <w:r w:rsidRPr="00066BEC">
        <w:rPr>
          <w:b/>
        </w:rPr>
        <w:t>2010,</w:t>
      </w:r>
      <w:r w:rsidRPr="00066BEC">
        <w:t xml:space="preserve"> </w:t>
      </w:r>
      <w:r w:rsidRPr="00066BEC">
        <w:rPr>
          <w:i/>
        </w:rPr>
        <w:t>361</w:t>
      </w:r>
      <w:r w:rsidRPr="00066BEC">
        <w:t>, (1-2), 56-62.</w:t>
      </w:r>
    </w:p>
    <w:p w14:paraId="57DFEF7F" w14:textId="77777777" w:rsidR="00066BEC" w:rsidRPr="00066BEC" w:rsidRDefault="00066BEC" w:rsidP="00066BEC">
      <w:pPr>
        <w:pStyle w:val="EndNoteBibliography"/>
        <w:rPr>
          <w:rFonts w:hint="eastAsia"/>
        </w:rPr>
      </w:pPr>
      <w:r w:rsidRPr="00066BEC">
        <w:t>29.</w:t>
      </w:r>
      <w:r w:rsidRPr="00066BEC">
        <w:tab/>
        <w:t xml:space="preserve">Al-Amoudi, A.; Lovitt, R. W., Fouling strategies and the cleaning system of NF membranes and factors affecting cleaning efficiency. </w:t>
      </w:r>
      <w:r w:rsidRPr="00066BEC">
        <w:rPr>
          <w:i/>
        </w:rPr>
        <w:t xml:space="preserve">Journal of membrane science </w:t>
      </w:r>
      <w:r w:rsidRPr="00066BEC">
        <w:rPr>
          <w:b/>
        </w:rPr>
        <w:t>2007,</w:t>
      </w:r>
      <w:r w:rsidRPr="00066BEC">
        <w:t xml:space="preserve"> </w:t>
      </w:r>
      <w:r w:rsidRPr="00066BEC">
        <w:rPr>
          <w:i/>
        </w:rPr>
        <w:t>303</w:t>
      </w:r>
      <w:r w:rsidRPr="00066BEC">
        <w:t>, (1-2), 4-28.</w:t>
      </w:r>
    </w:p>
    <w:p w14:paraId="00DB66CA" w14:textId="77777777" w:rsidR="00066BEC" w:rsidRPr="00066BEC" w:rsidRDefault="00066BEC" w:rsidP="00066BEC">
      <w:pPr>
        <w:pStyle w:val="EndNoteBibliography"/>
        <w:rPr>
          <w:rFonts w:hint="eastAsia"/>
        </w:rPr>
      </w:pPr>
      <w:r w:rsidRPr="00066BEC">
        <w:t>30.</w:t>
      </w:r>
      <w:r w:rsidRPr="00066BEC">
        <w:tab/>
        <w:t xml:space="preserve">Bazinet, L.; Montpetit, D.; Ippersiel, D.; Amiot, J.; Lamarche, F., Identification of skim milk electroacidification fouling: a microscopic approach. </w:t>
      </w:r>
      <w:r w:rsidRPr="00066BEC">
        <w:rPr>
          <w:i/>
        </w:rPr>
        <w:t xml:space="preserve">Journal of colloid and interface science </w:t>
      </w:r>
      <w:r w:rsidRPr="00066BEC">
        <w:rPr>
          <w:b/>
        </w:rPr>
        <w:t>2001,</w:t>
      </w:r>
      <w:r w:rsidRPr="00066BEC">
        <w:t xml:space="preserve"> </w:t>
      </w:r>
      <w:r w:rsidRPr="00066BEC">
        <w:rPr>
          <w:i/>
        </w:rPr>
        <w:t>237</w:t>
      </w:r>
      <w:r w:rsidRPr="00066BEC">
        <w:t>, (1), 62-69.</w:t>
      </w:r>
    </w:p>
    <w:p w14:paraId="6C03E026" w14:textId="77777777" w:rsidR="00066BEC" w:rsidRPr="00066BEC" w:rsidRDefault="00066BEC" w:rsidP="00066BEC">
      <w:pPr>
        <w:pStyle w:val="EndNoteBibliography"/>
        <w:rPr>
          <w:rFonts w:hint="eastAsia"/>
        </w:rPr>
      </w:pPr>
      <w:r w:rsidRPr="00066BEC">
        <w:t>31.</w:t>
      </w:r>
      <w:r w:rsidRPr="00066BEC">
        <w:tab/>
        <w:t xml:space="preserve">Casademont, C.; Farias, M.; Pourcelly, G.; Bazinet, L., Impact of electrodialytic parameters on cation migration kinetics and fouling nature of ion-exchange membranes during treatment of solutions with different magnesium/calcium ratios. </w:t>
      </w:r>
      <w:r w:rsidRPr="00066BEC">
        <w:rPr>
          <w:i/>
        </w:rPr>
        <w:t xml:space="preserve">Journal of Membrane Science </w:t>
      </w:r>
      <w:r w:rsidRPr="00066BEC">
        <w:rPr>
          <w:b/>
        </w:rPr>
        <w:t>2008,</w:t>
      </w:r>
      <w:r w:rsidRPr="00066BEC">
        <w:t xml:space="preserve"> </w:t>
      </w:r>
      <w:r w:rsidRPr="00066BEC">
        <w:rPr>
          <w:i/>
        </w:rPr>
        <w:t>325</w:t>
      </w:r>
      <w:r w:rsidRPr="00066BEC">
        <w:t>, (2), 570-579.</w:t>
      </w:r>
    </w:p>
    <w:p w14:paraId="003997BC" w14:textId="77777777" w:rsidR="00066BEC" w:rsidRPr="00066BEC" w:rsidRDefault="00066BEC" w:rsidP="00066BEC">
      <w:pPr>
        <w:pStyle w:val="EndNoteBibliography"/>
        <w:rPr>
          <w:rFonts w:hint="eastAsia"/>
        </w:rPr>
      </w:pPr>
      <w:r w:rsidRPr="00066BEC">
        <w:t>32.</w:t>
      </w:r>
      <w:r w:rsidRPr="00066BEC">
        <w:tab/>
        <w:t xml:space="preserve">Mehran Aliaskari, H. H., Florencia Saravia, Real Time Monitoring of Scaling Behavior in Bipolar Membrane Electrodialysis. </w:t>
      </w:r>
      <w:r w:rsidRPr="00066BEC">
        <w:rPr>
          <w:i/>
        </w:rPr>
        <w:t xml:space="preserve">Journal of Membrane Science </w:t>
      </w:r>
      <w:r w:rsidRPr="00066BEC">
        <w:rPr>
          <w:b/>
        </w:rPr>
        <w:t>2025</w:t>
      </w:r>
      <w:r w:rsidRPr="00066BEC">
        <w:t>.</w:t>
      </w:r>
    </w:p>
    <w:p w14:paraId="20C136DA" w14:textId="77777777" w:rsidR="00066BEC" w:rsidRPr="00066BEC" w:rsidRDefault="00066BEC" w:rsidP="00066BEC">
      <w:pPr>
        <w:pStyle w:val="EndNoteBibliography"/>
        <w:rPr>
          <w:rFonts w:hint="eastAsia"/>
        </w:rPr>
      </w:pPr>
      <w:r w:rsidRPr="00066BEC">
        <w:t>33.</w:t>
      </w:r>
      <w:r w:rsidRPr="00066BEC">
        <w:tab/>
        <w:t xml:space="preserve">Lin Teng Shee, F.; Arul, J.; Brunet, S.; Bazinet, L., Chitosan solubilization by bipolar membrane electroacidification: Reduction of membrane fouling. </w:t>
      </w:r>
      <w:r w:rsidRPr="00066BEC">
        <w:rPr>
          <w:i/>
        </w:rPr>
        <w:t xml:space="preserve">Journal of Membrane Science </w:t>
      </w:r>
      <w:r w:rsidRPr="00066BEC">
        <w:rPr>
          <w:b/>
        </w:rPr>
        <w:t>2007,</w:t>
      </w:r>
      <w:r w:rsidRPr="00066BEC">
        <w:t xml:space="preserve"> </w:t>
      </w:r>
      <w:r w:rsidRPr="00066BEC">
        <w:rPr>
          <w:i/>
        </w:rPr>
        <w:t>290</w:t>
      </w:r>
      <w:r w:rsidRPr="00066BEC">
        <w:t>, (1-2), 29-35.</w:t>
      </w:r>
    </w:p>
    <w:p w14:paraId="7E6B3E80" w14:textId="77777777" w:rsidR="00066BEC" w:rsidRPr="00066BEC" w:rsidRDefault="00066BEC" w:rsidP="00066BEC">
      <w:pPr>
        <w:pStyle w:val="EndNoteBibliography"/>
        <w:rPr>
          <w:rFonts w:hint="eastAsia"/>
        </w:rPr>
      </w:pPr>
      <w:r w:rsidRPr="00066BEC">
        <w:t>34.</w:t>
      </w:r>
      <w:r w:rsidRPr="00066BEC">
        <w:tab/>
        <w:t xml:space="preserve">Andreeva, M. A.; Gil, V. V.; Pismenskaya, N. D.; Nikonenko, V. V.; Dammak, L.; Larchet, C.; Grande, D.; Kononenko, N. A., Effect of homogenization and hydrophobization of a cation-exchange membrane surface on its scaling in the presence of calcium and magnesium chlorides during electrodialysis. </w:t>
      </w:r>
      <w:r w:rsidRPr="00066BEC">
        <w:rPr>
          <w:i/>
        </w:rPr>
        <w:t xml:space="preserve">Journal of Membrane </w:t>
      </w:r>
      <w:r w:rsidRPr="00066BEC">
        <w:rPr>
          <w:i/>
        </w:rPr>
        <w:lastRenderedPageBreak/>
        <w:t xml:space="preserve">Science </w:t>
      </w:r>
      <w:r w:rsidRPr="00066BEC">
        <w:rPr>
          <w:b/>
        </w:rPr>
        <w:t>2017,</w:t>
      </w:r>
      <w:r w:rsidRPr="00066BEC">
        <w:t xml:space="preserve"> </w:t>
      </w:r>
      <w:r w:rsidRPr="00066BEC">
        <w:rPr>
          <w:i/>
        </w:rPr>
        <w:t>540</w:t>
      </w:r>
      <w:r w:rsidRPr="00066BEC">
        <w:t>, 183-191.</w:t>
      </w:r>
    </w:p>
    <w:p w14:paraId="79DEE9FD" w14:textId="77777777" w:rsidR="00066BEC" w:rsidRPr="00066BEC" w:rsidRDefault="00066BEC" w:rsidP="00066BEC">
      <w:pPr>
        <w:pStyle w:val="EndNoteBibliography"/>
        <w:rPr>
          <w:rFonts w:hint="eastAsia"/>
        </w:rPr>
      </w:pPr>
      <w:r w:rsidRPr="00066BEC">
        <w:t>35.</w:t>
      </w:r>
      <w:r w:rsidRPr="00066BEC">
        <w:tab/>
        <w:t xml:space="preserve">Asraf-Snir, M.; Gilron, J.; Oren, Y., Scaling of cation exchange membranes by gypsum during Donnan exchange and electrodialysis. </w:t>
      </w:r>
      <w:r w:rsidRPr="00066BEC">
        <w:rPr>
          <w:i/>
        </w:rPr>
        <w:t xml:space="preserve">Journal of Membrane Science </w:t>
      </w:r>
      <w:r w:rsidRPr="00066BEC">
        <w:rPr>
          <w:b/>
        </w:rPr>
        <w:t>2018,</w:t>
      </w:r>
      <w:r w:rsidRPr="00066BEC">
        <w:t xml:space="preserve"> </w:t>
      </w:r>
      <w:r w:rsidRPr="00066BEC">
        <w:rPr>
          <w:i/>
        </w:rPr>
        <w:t>567</w:t>
      </w:r>
      <w:r w:rsidRPr="00066BEC">
        <w:t>, 28-38.</w:t>
      </w:r>
    </w:p>
    <w:p w14:paraId="7708CF7F" w14:textId="77777777" w:rsidR="00066BEC" w:rsidRPr="00066BEC" w:rsidRDefault="00066BEC" w:rsidP="00066BEC">
      <w:pPr>
        <w:pStyle w:val="EndNoteBibliography"/>
        <w:rPr>
          <w:rFonts w:hint="eastAsia"/>
        </w:rPr>
      </w:pPr>
      <w:r w:rsidRPr="00066BEC">
        <w:t>36.</w:t>
      </w:r>
      <w:r w:rsidRPr="00066BEC">
        <w:tab/>
        <w:t xml:space="preserve">Andreeva, M. A.; Gil, V. V.; Pismenskaya, N. D.; Dammak, L.; Kononenko, N. A.; Larchet, C.; Grande, D.; Nikonenko, V. V., Mitigation of membrane scaling in electrodialysis by electroconvection enhancement, pH adjustment and pulsed electric field application. </w:t>
      </w:r>
      <w:r w:rsidRPr="00066BEC">
        <w:rPr>
          <w:i/>
        </w:rPr>
        <w:t xml:space="preserve">Journal of Membrane Science </w:t>
      </w:r>
      <w:r w:rsidRPr="00066BEC">
        <w:rPr>
          <w:b/>
        </w:rPr>
        <w:t>2018,</w:t>
      </w:r>
      <w:r w:rsidRPr="00066BEC">
        <w:t xml:space="preserve"> </w:t>
      </w:r>
      <w:r w:rsidRPr="00066BEC">
        <w:rPr>
          <w:i/>
        </w:rPr>
        <w:t>549</w:t>
      </w:r>
      <w:r w:rsidRPr="00066BEC">
        <w:t>, 129-140.</w:t>
      </w:r>
    </w:p>
    <w:p w14:paraId="74B33D7F" w14:textId="77777777" w:rsidR="00066BEC" w:rsidRPr="00066BEC" w:rsidRDefault="00066BEC" w:rsidP="00066BEC">
      <w:pPr>
        <w:pStyle w:val="EndNoteBibliography"/>
        <w:rPr>
          <w:rFonts w:hint="eastAsia"/>
        </w:rPr>
      </w:pPr>
      <w:r w:rsidRPr="00066BEC">
        <w:t>37.</w:t>
      </w:r>
      <w:r w:rsidRPr="00066BEC">
        <w:tab/>
        <w:t xml:space="preserve">Reig, M.; Casas, S.; Gibert, O.; Valderrama, C.; Cortina, J. L., Integration of nanofiltration and bipolar electrodialysis for valorization of seawater desalination brines: Production of drinking and waste water treatment chemicals. </w:t>
      </w:r>
      <w:r w:rsidRPr="00066BEC">
        <w:rPr>
          <w:i/>
        </w:rPr>
        <w:t xml:space="preserve">Desalination </w:t>
      </w:r>
      <w:r w:rsidRPr="00066BEC">
        <w:rPr>
          <w:b/>
        </w:rPr>
        <w:t>2016,</w:t>
      </w:r>
      <w:r w:rsidRPr="00066BEC">
        <w:t xml:space="preserve"> </w:t>
      </w:r>
      <w:r w:rsidRPr="00066BEC">
        <w:rPr>
          <w:i/>
        </w:rPr>
        <w:t>382</w:t>
      </w:r>
      <w:r w:rsidRPr="00066BEC">
        <w:t>, 13-20.</w:t>
      </w:r>
    </w:p>
    <w:p w14:paraId="55DEF7A6" w14:textId="77777777" w:rsidR="00066BEC" w:rsidRPr="00066BEC" w:rsidRDefault="00066BEC" w:rsidP="00066BEC">
      <w:pPr>
        <w:pStyle w:val="EndNoteBibliography"/>
        <w:rPr>
          <w:rFonts w:hint="eastAsia"/>
        </w:rPr>
      </w:pPr>
      <w:r w:rsidRPr="00066BEC">
        <w:t>38.</w:t>
      </w:r>
      <w:r w:rsidRPr="00066BEC">
        <w:tab/>
        <w:t xml:space="preserve">Cassaro, C.; Virruso, G.; Culcasi, A.; Cipollina, A.; Tamburini, A.; Micale, G., Electrodialysis with bipolar membranes for the sustainable production of chemicals from seawater brines at pilot plant scale. </w:t>
      </w:r>
      <w:r w:rsidRPr="00066BEC">
        <w:rPr>
          <w:i/>
        </w:rPr>
        <w:t xml:space="preserve">ACS Sustainable Chemistry &amp; Engineering </w:t>
      </w:r>
      <w:r w:rsidRPr="00066BEC">
        <w:rPr>
          <w:b/>
        </w:rPr>
        <w:t>2023,</w:t>
      </w:r>
      <w:r w:rsidRPr="00066BEC">
        <w:t xml:space="preserve"> </w:t>
      </w:r>
      <w:r w:rsidRPr="00066BEC">
        <w:rPr>
          <w:i/>
        </w:rPr>
        <w:t>11</w:t>
      </w:r>
      <w:r w:rsidRPr="00066BEC">
        <w:t>, (7), 2989-3000.</w:t>
      </w:r>
    </w:p>
    <w:p w14:paraId="5351D7DF" w14:textId="77777777" w:rsidR="00066BEC" w:rsidRPr="00066BEC" w:rsidRDefault="00066BEC" w:rsidP="00066BEC">
      <w:pPr>
        <w:pStyle w:val="EndNoteBibliography"/>
        <w:rPr>
          <w:rFonts w:hint="eastAsia"/>
        </w:rPr>
      </w:pPr>
      <w:r w:rsidRPr="00066BEC">
        <w:t>39.</w:t>
      </w:r>
      <w:r w:rsidRPr="00066BEC">
        <w:tab/>
        <w:t xml:space="preserve">Liu, H.; She, Q., Scaling-Enhanced Scaling during Electrodialysis Desalination. </w:t>
      </w:r>
      <w:r w:rsidRPr="00066BEC">
        <w:rPr>
          <w:i/>
        </w:rPr>
        <w:t xml:space="preserve">ACS ES&amp;T Engineering </w:t>
      </w:r>
      <w:r w:rsidRPr="00066BEC">
        <w:rPr>
          <w:b/>
        </w:rPr>
        <w:t>2024,</w:t>
      </w:r>
      <w:r w:rsidRPr="00066BEC">
        <w:t xml:space="preserve"> </w:t>
      </w:r>
      <w:r w:rsidRPr="00066BEC">
        <w:rPr>
          <w:i/>
        </w:rPr>
        <w:t>4</w:t>
      </w:r>
      <w:r w:rsidRPr="00066BEC">
        <w:t>, (5), 1063-1072.</w:t>
      </w:r>
    </w:p>
    <w:p w14:paraId="182DEA16" w14:textId="77777777" w:rsidR="00066BEC" w:rsidRPr="00066BEC" w:rsidRDefault="00066BEC" w:rsidP="00066BEC">
      <w:pPr>
        <w:pStyle w:val="EndNoteBibliography"/>
        <w:rPr>
          <w:rFonts w:hint="eastAsia"/>
        </w:rPr>
      </w:pPr>
      <w:r w:rsidRPr="00066BEC">
        <w:t>40.</w:t>
      </w:r>
      <w:r w:rsidRPr="00066BEC">
        <w:tab/>
        <w:t xml:space="preserve">Chen, B.; Jiang, C.; Wang, Y.; Fu, R.; Liu, Z.; Xu, T., Selectrodialysis with bipolar membrane for the reclamation of concentrated brine from RO plant. </w:t>
      </w:r>
      <w:r w:rsidRPr="00066BEC">
        <w:rPr>
          <w:i/>
        </w:rPr>
        <w:t xml:space="preserve">Desalination </w:t>
      </w:r>
      <w:r w:rsidRPr="00066BEC">
        <w:rPr>
          <w:b/>
        </w:rPr>
        <w:t>2018,</w:t>
      </w:r>
      <w:r w:rsidRPr="00066BEC">
        <w:t xml:space="preserve"> </w:t>
      </w:r>
      <w:r w:rsidRPr="00066BEC">
        <w:rPr>
          <w:i/>
        </w:rPr>
        <w:t>442</w:t>
      </w:r>
      <w:r w:rsidRPr="00066BEC">
        <w:t>, 8-15.</w:t>
      </w:r>
    </w:p>
    <w:p w14:paraId="3A13CF86" w14:textId="77777777" w:rsidR="00066BEC" w:rsidRPr="00066BEC" w:rsidRDefault="00066BEC" w:rsidP="00066BEC">
      <w:pPr>
        <w:pStyle w:val="EndNoteBibliography"/>
        <w:rPr>
          <w:rFonts w:hint="eastAsia"/>
        </w:rPr>
      </w:pPr>
      <w:r w:rsidRPr="00066BEC">
        <w:t>41.</w:t>
      </w:r>
      <w:r w:rsidRPr="00066BEC">
        <w:tab/>
        <w:t xml:space="preserve">Dlugolecki, P.; Nymeijer, K.; Metz, S.; Wessling, M., Current status of ion exchange membranes for power generation from salinity gradients. </w:t>
      </w:r>
      <w:r w:rsidRPr="00066BEC">
        <w:rPr>
          <w:i/>
        </w:rPr>
        <w:t xml:space="preserve">Journal of Membrane Science </w:t>
      </w:r>
      <w:r w:rsidRPr="00066BEC">
        <w:rPr>
          <w:b/>
        </w:rPr>
        <w:t>2008,</w:t>
      </w:r>
      <w:r w:rsidRPr="00066BEC">
        <w:t xml:space="preserve"> </w:t>
      </w:r>
      <w:r w:rsidRPr="00066BEC">
        <w:rPr>
          <w:i/>
        </w:rPr>
        <w:t>319</w:t>
      </w:r>
      <w:r w:rsidRPr="00066BEC">
        <w:t>, (1-2), 214-222.</w:t>
      </w:r>
    </w:p>
    <w:p w14:paraId="3C04F35D" w14:textId="77777777" w:rsidR="00066BEC" w:rsidRPr="00066BEC" w:rsidRDefault="00066BEC" w:rsidP="00066BEC">
      <w:pPr>
        <w:pStyle w:val="EndNoteBibliography"/>
        <w:rPr>
          <w:rFonts w:hint="eastAsia"/>
        </w:rPr>
      </w:pPr>
      <w:r w:rsidRPr="00066BEC">
        <w:t>42.</w:t>
      </w:r>
      <w:r w:rsidRPr="00066BEC">
        <w:tab/>
        <w:t xml:space="preserve">Fan, C.; Chen, J.; Chen, Y.; Ji, J.; Teng, H. H., Relationship between solubility and solubility product: The roles of crystal sizes and crystallographic directions. </w:t>
      </w:r>
      <w:r w:rsidRPr="00066BEC">
        <w:rPr>
          <w:i/>
        </w:rPr>
        <w:t xml:space="preserve">Geochimica et Cosmochimica Acta </w:t>
      </w:r>
      <w:r w:rsidRPr="00066BEC">
        <w:rPr>
          <w:b/>
        </w:rPr>
        <w:t>2006,</w:t>
      </w:r>
      <w:r w:rsidRPr="00066BEC">
        <w:t xml:space="preserve"> </w:t>
      </w:r>
      <w:r w:rsidRPr="00066BEC">
        <w:rPr>
          <w:i/>
        </w:rPr>
        <w:t>70</w:t>
      </w:r>
      <w:r w:rsidRPr="00066BEC">
        <w:t>, (15), 3820-3829.</w:t>
      </w:r>
    </w:p>
    <w:p w14:paraId="0AE911C5" w14:textId="77777777" w:rsidR="00066BEC" w:rsidRPr="00066BEC" w:rsidRDefault="00066BEC" w:rsidP="00066BEC">
      <w:pPr>
        <w:pStyle w:val="EndNoteBibliography"/>
        <w:rPr>
          <w:rFonts w:hint="eastAsia"/>
        </w:rPr>
      </w:pPr>
      <w:r w:rsidRPr="00066BEC">
        <w:t>43.</w:t>
      </w:r>
      <w:r w:rsidRPr="00066BEC">
        <w:tab/>
        <w:t xml:space="preserve">Cao, X.; Harris, W., Carbonate and magnesium interactive effect on calcium phosphate precipitation. </w:t>
      </w:r>
      <w:r w:rsidRPr="00066BEC">
        <w:rPr>
          <w:i/>
        </w:rPr>
        <w:t xml:space="preserve">Environmental science &amp; technology </w:t>
      </w:r>
      <w:r w:rsidRPr="00066BEC">
        <w:rPr>
          <w:b/>
        </w:rPr>
        <w:t>2008,</w:t>
      </w:r>
      <w:r w:rsidRPr="00066BEC">
        <w:t xml:space="preserve"> </w:t>
      </w:r>
      <w:r w:rsidRPr="00066BEC">
        <w:rPr>
          <w:i/>
        </w:rPr>
        <w:t>42</w:t>
      </w:r>
      <w:r w:rsidRPr="00066BEC">
        <w:t>, (2), 436-442.</w:t>
      </w:r>
    </w:p>
    <w:p w14:paraId="0F10608B" w14:textId="77777777" w:rsidR="00066BEC" w:rsidRPr="00066BEC" w:rsidRDefault="00066BEC" w:rsidP="00066BEC">
      <w:pPr>
        <w:pStyle w:val="EndNoteBibliography"/>
        <w:rPr>
          <w:rFonts w:hint="eastAsia"/>
        </w:rPr>
      </w:pPr>
      <w:r w:rsidRPr="00066BEC">
        <w:t>44.</w:t>
      </w:r>
      <w:r w:rsidRPr="00066BEC">
        <w:tab/>
        <w:t xml:space="preserve">Strathmann, H., </w:t>
      </w:r>
      <w:r w:rsidRPr="00066BEC">
        <w:rPr>
          <w:i/>
        </w:rPr>
        <w:t>Ion-exchange membrane separation processes</w:t>
      </w:r>
      <w:r w:rsidRPr="00066BEC">
        <w:t>. Elsevier: 2004; Vol. 9.</w:t>
      </w:r>
    </w:p>
    <w:p w14:paraId="34EB3F12" w14:textId="77777777" w:rsidR="00066BEC" w:rsidRPr="00066BEC" w:rsidRDefault="00066BEC" w:rsidP="00066BEC">
      <w:pPr>
        <w:pStyle w:val="EndNoteBibliography"/>
        <w:rPr>
          <w:rFonts w:hint="eastAsia"/>
        </w:rPr>
      </w:pPr>
      <w:r w:rsidRPr="00066BEC">
        <w:t>45.</w:t>
      </w:r>
      <w:r w:rsidRPr="00066BEC">
        <w:tab/>
        <w:t xml:space="preserve">Luo, Y.; Liu, Y.; Shen, J.; Van der Bruggen, B., Application of Bipolar Membrane Electrodialysis in Environmental Protection and Resource Recovery: A Review. </w:t>
      </w:r>
      <w:r w:rsidRPr="00066BEC">
        <w:rPr>
          <w:i/>
        </w:rPr>
        <w:t xml:space="preserve">Membranes (Basel) </w:t>
      </w:r>
      <w:r w:rsidRPr="00066BEC">
        <w:rPr>
          <w:b/>
        </w:rPr>
        <w:t>2022,</w:t>
      </w:r>
      <w:r w:rsidRPr="00066BEC">
        <w:t xml:space="preserve"> </w:t>
      </w:r>
      <w:r w:rsidRPr="00066BEC">
        <w:rPr>
          <w:i/>
        </w:rPr>
        <w:t>12</w:t>
      </w:r>
      <w:r w:rsidRPr="00066BEC">
        <w:t>, (9).</w:t>
      </w:r>
    </w:p>
    <w:p w14:paraId="6DB77EC1" w14:textId="77777777" w:rsidR="00066BEC" w:rsidRPr="00066BEC" w:rsidRDefault="00066BEC" w:rsidP="00066BEC">
      <w:pPr>
        <w:pStyle w:val="EndNoteBibliography"/>
        <w:rPr>
          <w:rFonts w:hint="eastAsia"/>
        </w:rPr>
      </w:pPr>
      <w:r w:rsidRPr="00066BEC">
        <w:t>46.</w:t>
      </w:r>
      <w:r w:rsidRPr="00066BEC">
        <w:tab/>
        <w:t xml:space="preserve">Wang, X.; Li, K.; Qin, X.; Li, M.; Liu, Y.; An, Y.; Yang, W.; Chen, M.; Ouyang, J.; Gong, J., Research on Mesoscale Nucleation and Growth Processes in Solution Crystallization: A Review. </w:t>
      </w:r>
      <w:r w:rsidRPr="00066BEC">
        <w:rPr>
          <w:i/>
        </w:rPr>
        <w:t xml:space="preserve">Crystals </w:t>
      </w:r>
      <w:r w:rsidRPr="00066BEC">
        <w:rPr>
          <w:b/>
        </w:rPr>
        <w:t>2022,</w:t>
      </w:r>
      <w:r w:rsidRPr="00066BEC">
        <w:t xml:space="preserve"> </w:t>
      </w:r>
      <w:r w:rsidRPr="00066BEC">
        <w:rPr>
          <w:i/>
        </w:rPr>
        <w:t>12</w:t>
      </w:r>
      <w:r w:rsidRPr="00066BEC">
        <w:t>, (9).</w:t>
      </w:r>
    </w:p>
    <w:p w14:paraId="4F403885" w14:textId="77777777" w:rsidR="00066BEC" w:rsidRPr="00066BEC" w:rsidRDefault="00066BEC" w:rsidP="00066BEC">
      <w:pPr>
        <w:pStyle w:val="EndNoteBibliography"/>
        <w:rPr>
          <w:rFonts w:hint="eastAsia"/>
        </w:rPr>
      </w:pPr>
      <w:r w:rsidRPr="00066BEC">
        <w:t>47.</w:t>
      </w:r>
      <w:r w:rsidRPr="00066BEC">
        <w:tab/>
        <w:t xml:space="preserve">Shaposhnik, V.; Zubets, N.; Strygina, I.; Mill, B., High demineralization of drinking water by electrodialysis without scaling on the membranes. </w:t>
      </w:r>
      <w:r w:rsidRPr="00066BEC">
        <w:rPr>
          <w:i/>
        </w:rPr>
        <w:t xml:space="preserve">Desalination </w:t>
      </w:r>
      <w:r w:rsidRPr="00066BEC">
        <w:rPr>
          <w:b/>
        </w:rPr>
        <w:t>2002,</w:t>
      </w:r>
      <w:r w:rsidRPr="00066BEC">
        <w:t xml:space="preserve"> </w:t>
      </w:r>
      <w:r w:rsidRPr="00066BEC">
        <w:rPr>
          <w:i/>
        </w:rPr>
        <w:t>145</w:t>
      </w:r>
      <w:r w:rsidRPr="00066BEC">
        <w:t>, (1-3), 329-332.</w:t>
      </w:r>
    </w:p>
    <w:p w14:paraId="5DD1E5C8" w14:textId="77777777" w:rsidR="00066BEC" w:rsidRPr="00066BEC" w:rsidRDefault="00066BEC" w:rsidP="00066BEC">
      <w:pPr>
        <w:pStyle w:val="EndNoteBibliography"/>
        <w:rPr>
          <w:rFonts w:hint="eastAsia"/>
        </w:rPr>
      </w:pPr>
      <w:r w:rsidRPr="00066BEC">
        <w:t>48.</w:t>
      </w:r>
      <w:r w:rsidRPr="00066BEC">
        <w:tab/>
        <w:t xml:space="preserve">Belashova, E.; Mikhaylin, S.; Pismenskaya, N.; Nikonenko, V.; Bazinet, L., Impact of cation-exchange membrane scaling nature on the electrochemical characteristics of membrane system. </w:t>
      </w:r>
      <w:r w:rsidRPr="00066BEC">
        <w:rPr>
          <w:i/>
        </w:rPr>
        <w:t xml:space="preserve">Separation and Purification Technology </w:t>
      </w:r>
      <w:r w:rsidRPr="00066BEC">
        <w:rPr>
          <w:b/>
        </w:rPr>
        <w:t>2017,</w:t>
      </w:r>
      <w:r w:rsidRPr="00066BEC">
        <w:t xml:space="preserve"> </w:t>
      </w:r>
      <w:r w:rsidRPr="00066BEC">
        <w:rPr>
          <w:i/>
        </w:rPr>
        <w:t>189</w:t>
      </w:r>
      <w:r w:rsidRPr="00066BEC">
        <w:t>, 441-448.</w:t>
      </w:r>
    </w:p>
    <w:p w14:paraId="4CE4787B" w14:textId="77777777" w:rsidR="00066BEC" w:rsidRPr="00066BEC" w:rsidRDefault="00066BEC" w:rsidP="00066BEC">
      <w:pPr>
        <w:pStyle w:val="EndNoteBibliography"/>
        <w:rPr>
          <w:rFonts w:hint="eastAsia"/>
        </w:rPr>
      </w:pPr>
      <w:r w:rsidRPr="00066BEC">
        <w:t>49.</w:t>
      </w:r>
      <w:r w:rsidRPr="00066BEC">
        <w:tab/>
        <w:t xml:space="preserve">Lorrain, Y.; Pourcelly, G.; Gavach, C., Influence of cations on the proton leakage through anion-exchange membranes. </w:t>
      </w:r>
      <w:r w:rsidRPr="00066BEC">
        <w:rPr>
          <w:i/>
        </w:rPr>
        <w:t xml:space="preserve">Journal of membrane science </w:t>
      </w:r>
      <w:r w:rsidRPr="00066BEC">
        <w:rPr>
          <w:b/>
        </w:rPr>
        <w:t>1996,</w:t>
      </w:r>
      <w:r w:rsidRPr="00066BEC">
        <w:t xml:space="preserve"> </w:t>
      </w:r>
      <w:r w:rsidRPr="00066BEC">
        <w:rPr>
          <w:i/>
        </w:rPr>
        <w:t>110</w:t>
      </w:r>
      <w:r w:rsidRPr="00066BEC">
        <w:t>, (2), 181-190.</w:t>
      </w:r>
    </w:p>
    <w:p w14:paraId="2C7919C0" w14:textId="77777777" w:rsidR="00066BEC" w:rsidRPr="00066BEC" w:rsidRDefault="00066BEC" w:rsidP="00066BEC">
      <w:pPr>
        <w:pStyle w:val="EndNoteBibliography"/>
        <w:rPr>
          <w:rFonts w:hint="eastAsia"/>
        </w:rPr>
      </w:pPr>
      <w:r w:rsidRPr="00066BEC">
        <w:t>50.</w:t>
      </w:r>
      <w:r w:rsidRPr="00066BEC">
        <w:tab/>
        <w:t xml:space="preserve">Agmon, N., Mechanism of hydroxide mobility. </w:t>
      </w:r>
      <w:r w:rsidRPr="00066BEC">
        <w:rPr>
          <w:i/>
        </w:rPr>
        <w:t xml:space="preserve">Chemical Physics Letters </w:t>
      </w:r>
      <w:r w:rsidRPr="00066BEC">
        <w:rPr>
          <w:b/>
        </w:rPr>
        <w:t>2000,</w:t>
      </w:r>
      <w:r w:rsidRPr="00066BEC">
        <w:t xml:space="preserve"> </w:t>
      </w:r>
      <w:r w:rsidRPr="00066BEC">
        <w:rPr>
          <w:i/>
        </w:rPr>
        <w:t>319</w:t>
      </w:r>
      <w:r w:rsidRPr="00066BEC">
        <w:t>, (3-4), 247-252.</w:t>
      </w:r>
    </w:p>
    <w:p w14:paraId="643154BF" w14:textId="77777777" w:rsidR="00066BEC" w:rsidRPr="00066BEC" w:rsidRDefault="00066BEC" w:rsidP="00066BEC">
      <w:pPr>
        <w:pStyle w:val="EndNoteBibliography"/>
        <w:rPr>
          <w:rFonts w:hint="eastAsia"/>
        </w:rPr>
      </w:pPr>
      <w:r w:rsidRPr="00066BEC">
        <w:t>51.</w:t>
      </w:r>
      <w:r w:rsidRPr="00066BEC">
        <w:tab/>
        <w:t xml:space="preserve">Gou, M.; Zhao, Y.; Li, B.; Li, Y.; Li, Z.; Wang, M., Scaling behavior of cation exchange membrane induced by Ca2+ during the electrodialysis for enriching lithium-containing solutions. </w:t>
      </w:r>
      <w:r w:rsidRPr="00066BEC">
        <w:rPr>
          <w:i/>
        </w:rPr>
        <w:t xml:space="preserve">Journal of Membrane Science </w:t>
      </w:r>
      <w:r w:rsidRPr="00066BEC">
        <w:rPr>
          <w:b/>
        </w:rPr>
        <w:t>2025,</w:t>
      </w:r>
      <w:r w:rsidRPr="00066BEC">
        <w:t xml:space="preserve"> </w:t>
      </w:r>
      <w:r w:rsidRPr="00066BEC">
        <w:rPr>
          <w:i/>
        </w:rPr>
        <w:t>713</w:t>
      </w:r>
      <w:r w:rsidRPr="00066BEC">
        <w:t>.</w:t>
      </w:r>
    </w:p>
    <w:p w14:paraId="51A29FEF" w14:textId="77777777" w:rsidR="00066BEC" w:rsidRPr="00066BEC" w:rsidRDefault="00066BEC" w:rsidP="00066BEC">
      <w:pPr>
        <w:pStyle w:val="EndNoteBibliography"/>
        <w:rPr>
          <w:rFonts w:hint="eastAsia"/>
        </w:rPr>
      </w:pPr>
      <w:r w:rsidRPr="00066BEC">
        <w:t>52.</w:t>
      </w:r>
      <w:r w:rsidRPr="00066BEC">
        <w:tab/>
        <w:t xml:space="preserve">Dufton, G.; Mikhaylin, S.; Gaaloul, S.; Bazinet, L., How electrodialysis configuration influences acid whey deacidification and membrane scaling. </w:t>
      </w:r>
      <w:r w:rsidRPr="00066BEC">
        <w:rPr>
          <w:i/>
        </w:rPr>
        <w:t xml:space="preserve">J Dairy Sci </w:t>
      </w:r>
      <w:r w:rsidRPr="00066BEC">
        <w:rPr>
          <w:b/>
        </w:rPr>
        <w:t>2018,</w:t>
      </w:r>
      <w:r w:rsidRPr="00066BEC">
        <w:t xml:space="preserve"> </w:t>
      </w:r>
      <w:r w:rsidRPr="00066BEC">
        <w:rPr>
          <w:i/>
        </w:rPr>
        <w:t>101</w:t>
      </w:r>
      <w:r w:rsidRPr="00066BEC">
        <w:t>, (9), 7833-7850.</w:t>
      </w:r>
    </w:p>
    <w:p w14:paraId="4A366CE0" w14:textId="77777777" w:rsidR="00066BEC" w:rsidRPr="00066BEC" w:rsidRDefault="00066BEC" w:rsidP="00066BEC">
      <w:pPr>
        <w:pStyle w:val="EndNoteBibliography"/>
        <w:rPr>
          <w:rFonts w:hint="eastAsia"/>
        </w:rPr>
      </w:pPr>
      <w:r w:rsidRPr="00066BEC">
        <w:t>53.</w:t>
      </w:r>
      <w:r w:rsidRPr="00066BEC">
        <w:tab/>
        <w:t xml:space="preserve">Merino-Garcia, I.; Velizarov, S., New insights into the definition of membrane cleaning strategies to diminish the fouling impact in ion exchange membrane separation processes. </w:t>
      </w:r>
      <w:r w:rsidRPr="00066BEC">
        <w:rPr>
          <w:i/>
        </w:rPr>
        <w:t xml:space="preserve">Separation and Purification Technology </w:t>
      </w:r>
      <w:r w:rsidRPr="00066BEC">
        <w:rPr>
          <w:b/>
        </w:rPr>
        <w:t>2021,</w:t>
      </w:r>
      <w:r w:rsidRPr="00066BEC">
        <w:t xml:space="preserve"> </w:t>
      </w:r>
      <w:r w:rsidRPr="00066BEC">
        <w:rPr>
          <w:i/>
        </w:rPr>
        <w:t>277</w:t>
      </w:r>
      <w:r w:rsidRPr="00066BEC">
        <w:t>.</w:t>
      </w:r>
    </w:p>
    <w:p w14:paraId="6AE9A090" w14:textId="77777777" w:rsidR="00066BEC" w:rsidRPr="00066BEC" w:rsidRDefault="00066BEC" w:rsidP="00066BEC">
      <w:pPr>
        <w:pStyle w:val="EndNoteBibliography"/>
        <w:rPr>
          <w:rFonts w:hint="eastAsia"/>
        </w:rPr>
      </w:pPr>
      <w:r w:rsidRPr="00066BEC">
        <w:lastRenderedPageBreak/>
        <w:t>54.</w:t>
      </w:r>
      <w:r w:rsidRPr="00066BEC">
        <w:tab/>
        <w:t xml:space="preserve">Barros, K. S.; Martí-Calatayud, M. C.; Pérez-Herranz, V.; Espinosa, D. C. R., A three-stage chemical cleaning of ion-exchange membranes used in the treatment by electrodialysis of wastewaters generated in brass electroplating industries. </w:t>
      </w:r>
      <w:r w:rsidRPr="00066BEC">
        <w:rPr>
          <w:i/>
        </w:rPr>
        <w:t xml:space="preserve">Desalination </w:t>
      </w:r>
      <w:r w:rsidRPr="00066BEC">
        <w:rPr>
          <w:b/>
        </w:rPr>
        <w:t>2020,</w:t>
      </w:r>
      <w:r w:rsidRPr="00066BEC">
        <w:t xml:space="preserve"> </w:t>
      </w:r>
      <w:r w:rsidRPr="00066BEC">
        <w:rPr>
          <w:i/>
        </w:rPr>
        <w:t>492</w:t>
      </w:r>
      <w:r w:rsidRPr="00066BEC">
        <w:t>.</w:t>
      </w:r>
    </w:p>
    <w:p w14:paraId="31C3A3E1" w14:textId="7D08774F"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r w:rsidR="007A53C3">
        <w:rPr>
          <w:rFonts w:ascii="Times New Roman" w:hAnsi="Times New Roman" w:cs="Times New Roman"/>
          <w:b/>
          <w:bCs/>
          <w:sz w:val="24"/>
        </w:rPr>
        <w:fldChar w:fldCharType="begin"/>
      </w:r>
      <w:r w:rsidR="007A53C3">
        <w:rPr>
          <w:rFonts w:ascii="Times New Roman" w:hAnsi="Times New Roman" w:cs="Times New Roman"/>
          <w:b/>
          <w:bCs/>
          <w:sz w:val="24"/>
        </w:rPr>
        <w:instrText xml:space="preserve"> ADDIN </w:instrText>
      </w:r>
      <w:r w:rsidR="007A53C3">
        <w:rPr>
          <w:rFonts w:ascii="Times New Roman" w:hAnsi="Times New Roman" w:cs="Times New Roman"/>
          <w:b/>
          <w:bCs/>
          <w:sz w:val="24"/>
        </w:rPr>
        <w:fldChar w:fldCharType="end"/>
      </w:r>
    </w:p>
    <w:sectPr w:rsidR="003D53F6" w:rsidRPr="00827BBE" w:rsidSect="00942C81">
      <w:footerReference w:type="default" r:id="rId15"/>
      <w:pgSz w:w="11906" w:h="16838"/>
      <w:pgMar w:top="1440" w:right="1440" w:bottom="1440" w:left="1440" w:header="850" w:footer="994"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86527B" w14:textId="77777777" w:rsidR="001B0F1D" w:rsidRDefault="001B0F1D" w:rsidP="00DB10AF">
      <w:pPr>
        <w:rPr>
          <w:rFonts w:hint="eastAsia"/>
        </w:rPr>
      </w:pPr>
      <w:r>
        <w:separator/>
      </w:r>
    </w:p>
  </w:endnote>
  <w:endnote w:type="continuationSeparator" w:id="0">
    <w:p w14:paraId="78D099AD" w14:textId="77777777" w:rsidR="001B0F1D" w:rsidRDefault="001B0F1D" w:rsidP="00DB10AF">
      <w:pPr>
        <w:rPr>
          <w:rFonts w:hint="eastAsia"/>
        </w:rPr>
      </w:pPr>
      <w:r>
        <w:continuationSeparator/>
      </w:r>
    </w:p>
  </w:endnote>
  <w:endnote w:type="continuationNotice" w:id="1">
    <w:p w14:paraId="4285A566" w14:textId="77777777" w:rsidR="001B0F1D" w:rsidRDefault="001B0F1D">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F204D" w14:textId="63EC3BBF" w:rsidR="00942C81" w:rsidRDefault="00942C81" w:rsidP="00942C81">
    <w:pPr>
      <w:pStyle w:val="af"/>
      <w:ind w:firstLineChars="50" w:firstLine="90"/>
      <w:rPr>
        <w:rFonts w:hint="eastAsia"/>
      </w:rPr>
    </w:pPr>
    <w:r>
      <w:ptab w:relativeTo="margin" w:alignment="center" w:leader="none"/>
    </w:r>
    <w:r>
      <w:rPr>
        <w:rFonts w:hint="eastAsia"/>
      </w:rPr>
      <w:t xml:space="preserve"> </w:t>
    </w:r>
    <w:r>
      <w:ptab w:relativeTo="margin" w:alignment="right" w:leader="none"/>
    </w:r>
    <w:r w:rsidRPr="00942C81">
      <w:rPr>
        <w:rStyle w:val="af6"/>
        <w:rFonts w:ascii="Times New Roman" w:hAnsi="Times New Roman" w:cs="Times New Roman"/>
        <w:sz w:val="24"/>
        <w:szCs w:val="24"/>
      </w:rPr>
      <w:t xml:space="preserve">Page </w:t>
    </w:r>
    <w:sdt>
      <w:sdtPr>
        <w:rPr>
          <w:rStyle w:val="af6"/>
          <w:rFonts w:ascii="Times New Roman" w:hAnsi="Times New Roman" w:cs="Times New Roman"/>
          <w:sz w:val="24"/>
          <w:szCs w:val="24"/>
        </w:rPr>
        <w:id w:val="540482388"/>
        <w:docPartObj>
          <w:docPartGallery w:val="Page Numbers (Bottom of Page)"/>
          <w:docPartUnique/>
        </w:docPartObj>
      </w:sdtPr>
      <w:sdtContent>
        <w:r w:rsidRPr="00942C81">
          <w:rPr>
            <w:rStyle w:val="af6"/>
            <w:rFonts w:ascii="Times New Roman" w:hAnsi="Times New Roman" w:cs="Times New Roman"/>
            <w:b/>
            <w:bCs/>
            <w:sz w:val="24"/>
            <w:szCs w:val="24"/>
          </w:rPr>
          <w:fldChar w:fldCharType="begin"/>
        </w:r>
        <w:r w:rsidRPr="00942C81">
          <w:rPr>
            <w:rStyle w:val="af6"/>
            <w:rFonts w:ascii="Times New Roman" w:hAnsi="Times New Roman" w:cs="Times New Roman"/>
            <w:bCs/>
            <w:sz w:val="24"/>
            <w:szCs w:val="24"/>
          </w:rPr>
          <w:instrText xml:space="preserve"> PAGE </w:instrText>
        </w:r>
        <w:r w:rsidRPr="00942C81">
          <w:rPr>
            <w:rStyle w:val="af6"/>
            <w:rFonts w:ascii="Times New Roman" w:hAnsi="Times New Roman" w:cs="Times New Roman"/>
            <w:b/>
            <w:bCs/>
            <w:sz w:val="24"/>
            <w:szCs w:val="24"/>
          </w:rPr>
          <w:fldChar w:fldCharType="separate"/>
        </w:r>
        <w:r w:rsidRPr="00942C81">
          <w:rPr>
            <w:rStyle w:val="af6"/>
            <w:rFonts w:ascii="Times New Roman" w:hAnsi="Times New Roman" w:cs="Times New Roman"/>
            <w:b/>
            <w:bCs/>
            <w:sz w:val="24"/>
            <w:szCs w:val="24"/>
          </w:rPr>
          <w:t>1</w:t>
        </w:r>
        <w:r w:rsidRPr="00942C81">
          <w:rPr>
            <w:rStyle w:val="af6"/>
            <w:rFonts w:ascii="Times New Roman" w:hAnsi="Times New Roman" w:cs="Times New Roman"/>
            <w:b/>
            <w:bCs/>
            <w:sz w:val="24"/>
            <w:szCs w:val="24"/>
          </w:rPr>
          <w:fldChar w:fldCharType="end"/>
        </w:r>
        <w:r w:rsidRPr="00942C81">
          <w:rPr>
            <w:rStyle w:val="af6"/>
            <w:rFonts w:ascii="Times New Roman" w:hAnsi="Times New Roman" w:cs="Times New Roman"/>
            <w:bCs/>
            <w:sz w:val="24"/>
            <w:szCs w:val="24"/>
          </w:rPr>
          <w:t xml:space="preserve"> </w:t>
        </w:r>
      </w:sdtContent>
    </w:sdt>
    <w:r w:rsidRPr="00942C81">
      <w:rPr>
        <w:rStyle w:val="af6"/>
        <w:rFonts w:ascii="Times New Roman" w:hAnsi="Times New Roman" w:cs="Times New Roman"/>
        <w:sz w:val="24"/>
        <w:szCs w:val="24"/>
      </w:rPr>
      <w:t xml:space="preserve">of </w:t>
    </w:r>
    <w:r w:rsidRPr="00942C81">
      <w:rPr>
        <w:rStyle w:val="af6"/>
        <w:rFonts w:ascii="Times New Roman" w:hAnsi="Times New Roman" w:cs="Times New Roman"/>
        <w:sz w:val="24"/>
        <w:szCs w:val="24"/>
      </w:rPr>
      <w:fldChar w:fldCharType="begin"/>
    </w:r>
    <w:r w:rsidRPr="00942C81">
      <w:rPr>
        <w:rStyle w:val="af6"/>
        <w:rFonts w:ascii="Times New Roman" w:hAnsi="Times New Roman" w:cs="Times New Roman"/>
        <w:sz w:val="24"/>
        <w:szCs w:val="24"/>
      </w:rPr>
      <w:instrText xml:space="preserve"> NUMPAGES  \* MERGEFORMAT </w:instrText>
    </w:r>
    <w:r w:rsidRPr="00942C81">
      <w:rPr>
        <w:rStyle w:val="af6"/>
        <w:rFonts w:ascii="Times New Roman" w:hAnsi="Times New Roman" w:cs="Times New Roman"/>
        <w:sz w:val="24"/>
        <w:szCs w:val="24"/>
      </w:rPr>
      <w:fldChar w:fldCharType="separate"/>
    </w:r>
    <w:r w:rsidRPr="00942C81">
      <w:rPr>
        <w:rStyle w:val="af6"/>
        <w:rFonts w:ascii="Times New Roman" w:hAnsi="Times New Roman" w:cs="Times New Roman"/>
        <w:sz w:val="24"/>
        <w:szCs w:val="24"/>
      </w:rPr>
      <w:t>38</w:t>
    </w:r>
    <w:r w:rsidRPr="00942C81">
      <w:rPr>
        <w:rStyle w:val="af6"/>
        <w:rFonts w:ascii="Times New Roman" w:hAnsi="Times New Roman" w:cs="Times New Roman"/>
        <w:sz w:val="24"/>
        <w:szCs w:val="24"/>
      </w:rPr>
      <w:fldChar w:fldCharType="end"/>
    </w:r>
    <w:r>
      <w:rPr>
        <w:rStyle w:val="af6"/>
        <w:rFonts w:cs="Times New Roman" w:hint="eastAsia"/>
        <w:sz w:val="24"/>
        <w:szCs w:val="24"/>
      </w:rPr>
      <w:t xml:space="preserve"> </w:t>
    </w:r>
    <w:r>
      <w:t xml:space="preserve"> </w:t>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2208A7" w14:textId="77777777" w:rsidR="001B0F1D" w:rsidRDefault="001B0F1D" w:rsidP="00DB10AF">
      <w:pPr>
        <w:rPr>
          <w:rFonts w:hint="eastAsia"/>
        </w:rPr>
      </w:pPr>
      <w:r>
        <w:separator/>
      </w:r>
    </w:p>
  </w:footnote>
  <w:footnote w:type="continuationSeparator" w:id="0">
    <w:p w14:paraId="456D66D2" w14:textId="77777777" w:rsidR="001B0F1D" w:rsidRDefault="001B0F1D" w:rsidP="00DB10AF">
      <w:pPr>
        <w:rPr>
          <w:rFonts w:hint="eastAsia"/>
        </w:rPr>
      </w:pPr>
      <w:r>
        <w:continuationSeparator/>
      </w:r>
    </w:p>
  </w:footnote>
  <w:footnote w:type="continuationNotice" w:id="1">
    <w:p w14:paraId="6E8DAF0A" w14:textId="77777777" w:rsidR="001B0F1D" w:rsidRDefault="001B0F1D">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46A7A"/>
    <w:multiLevelType w:val="hybridMultilevel"/>
    <w:tmpl w:val="E1F8A474"/>
    <w:lvl w:ilvl="0" w:tplc="EAD80D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FE6D27"/>
    <w:multiLevelType w:val="hybridMultilevel"/>
    <w:tmpl w:val="9F7242CA"/>
    <w:lvl w:ilvl="0" w:tplc="B95EDF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573B5B"/>
    <w:multiLevelType w:val="hybridMultilevel"/>
    <w:tmpl w:val="4DC63458"/>
    <w:lvl w:ilvl="0" w:tplc="B7EC8C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6"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4"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9"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CFA57D1"/>
    <w:multiLevelType w:val="hybridMultilevel"/>
    <w:tmpl w:val="D4345C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7502132">
    <w:abstractNumId w:val="18"/>
  </w:num>
  <w:num w:numId="2" w16cid:durableId="1787961911">
    <w:abstractNumId w:val="16"/>
  </w:num>
  <w:num w:numId="3" w16cid:durableId="250898426">
    <w:abstractNumId w:val="4"/>
  </w:num>
  <w:num w:numId="4" w16cid:durableId="2072460638">
    <w:abstractNumId w:val="5"/>
  </w:num>
  <w:num w:numId="5" w16cid:durableId="937058067">
    <w:abstractNumId w:val="12"/>
  </w:num>
  <w:num w:numId="6" w16cid:durableId="1334258016">
    <w:abstractNumId w:val="7"/>
  </w:num>
  <w:num w:numId="7" w16cid:durableId="624314097">
    <w:abstractNumId w:val="15"/>
  </w:num>
  <w:num w:numId="8" w16cid:durableId="2112968872">
    <w:abstractNumId w:val="19"/>
  </w:num>
  <w:num w:numId="9" w16cid:durableId="175779353">
    <w:abstractNumId w:val="13"/>
  </w:num>
  <w:num w:numId="10" w16cid:durableId="1110853863">
    <w:abstractNumId w:val="3"/>
  </w:num>
  <w:num w:numId="11" w16cid:durableId="267154245">
    <w:abstractNumId w:val="14"/>
  </w:num>
  <w:num w:numId="12" w16cid:durableId="88474870">
    <w:abstractNumId w:val="10"/>
  </w:num>
  <w:num w:numId="13" w16cid:durableId="352851873">
    <w:abstractNumId w:val="9"/>
  </w:num>
  <w:num w:numId="14" w16cid:durableId="945230319">
    <w:abstractNumId w:val="6"/>
  </w:num>
  <w:num w:numId="15" w16cid:durableId="1141190719">
    <w:abstractNumId w:val="11"/>
  </w:num>
  <w:num w:numId="16" w16cid:durableId="1563640868">
    <w:abstractNumId w:val="8"/>
  </w:num>
  <w:num w:numId="17" w16cid:durableId="972251317">
    <w:abstractNumId w:val="17"/>
  </w:num>
  <w:num w:numId="18" w16cid:durableId="138888075">
    <w:abstractNumId w:val="1"/>
  </w:num>
  <w:num w:numId="19" w16cid:durableId="566572234">
    <w:abstractNumId w:val="0"/>
  </w:num>
  <w:num w:numId="20" w16cid:durableId="55123670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27239405">
    <w:abstractNumId w:val="2"/>
  </w:num>
  <w:num w:numId="22" w16cid:durableId="44207135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 YUQIN#">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nviron Science Tech&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58&lt;/item&gt;&lt;item&gt;160&lt;/item&gt;&lt;item&gt;161&lt;/item&gt;&lt;item&gt;175&lt;/item&gt;&lt;item&gt;177&lt;/item&gt;&lt;item&gt;185&lt;/item&gt;&lt;item&gt;190&lt;/item&gt;&lt;item&gt;222&lt;/item&gt;&lt;item&gt;224&lt;/item&gt;&lt;item&gt;226&lt;/item&gt;&lt;item&gt;228&lt;/item&gt;&lt;item&gt;229&lt;/item&gt;&lt;item&gt;232&lt;/item&gt;&lt;item&gt;233&lt;/item&gt;&lt;item&gt;234&lt;/item&gt;&lt;item&gt;235&lt;/item&gt;&lt;item&gt;245&lt;/item&gt;&lt;item&gt;249&lt;/item&gt;&lt;item&gt;263&lt;/item&gt;&lt;item&gt;264&lt;/item&gt;&lt;item&gt;265&lt;/item&gt;&lt;item&gt;266&lt;/item&gt;&lt;item&gt;267&lt;/item&gt;&lt;item&gt;268&lt;/item&gt;&lt;item&gt;269&lt;/item&gt;&lt;item&gt;270&lt;/item&gt;&lt;item&gt;271&lt;/item&gt;&lt;item&gt;272&lt;/item&gt;&lt;item&gt;273&lt;/item&gt;&lt;item&gt;274&lt;/item&gt;&lt;item&gt;276&lt;/item&gt;&lt;item&gt;285&lt;/item&gt;&lt;item&gt;286&lt;/item&gt;&lt;item&gt;287&lt;/item&gt;&lt;item&gt;289&lt;/item&gt;&lt;item&gt;291&lt;/item&gt;&lt;item&gt;296&lt;/item&gt;&lt;item&gt;299&lt;/item&gt;&lt;item&gt;303&lt;/item&gt;&lt;item&gt;304&lt;/item&gt;&lt;item&gt;305&lt;/item&gt;&lt;item&gt;306&lt;/item&gt;&lt;item&gt;307&lt;/item&gt;&lt;item&gt;308&lt;/item&gt;&lt;item&gt;313&lt;/item&gt;&lt;item&gt;314&lt;/item&gt;&lt;item&gt;315&lt;/item&gt;&lt;item&gt;316&lt;/item&gt;&lt;item&gt;317&lt;/item&gt;&lt;item&gt;318&lt;/item&gt;&lt;item&gt;319&lt;/item&gt;&lt;item&gt;320&lt;/item&gt;&lt;item&gt;321&lt;/item&gt;&lt;item&gt;322&lt;/item&gt;&lt;/record-ids&gt;&lt;/item&gt;&lt;/Libraries&gt;"/>
  </w:docVars>
  <w:rsids>
    <w:rsidRoot w:val="0070229D"/>
    <w:rsid w:val="00000C98"/>
    <w:rsid w:val="000026A9"/>
    <w:rsid w:val="000031DC"/>
    <w:rsid w:val="00003ED0"/>
    <w:rsid w:val="000041EE"/>
    <w:rsid w:val="000045F0"/>
    <w:rsid w:val="00004773"/>
    <w:rsid w:val="000049BA"/>
    <w:rsid w:val="00004BDA"/>
    <w:rsid w:val="00004DFF"/>
    <w:rsid w:val="0000511C"/>
    <w:rsid w:val="000065B1"/>
    <w:rsid w:val="000067E8"/>
    <w:rsid w:val="00007430"/>
    <w:rsid w:val="000077CF"/>
    <w:rsid w:val="000078EE"/>
    <w:rsid w:val="00007E22"/>
    <w:rsid w:val="00010317"/>
    <w:rsid w:val="00010E76"/>
    <w:rsid w:val="00010FE4"/>
    <w:rsid w:val="00011BE9"/>
    <w:rsid w:val="00012375"/>
    <w:rsid w:val="000124E4"/>
    <w:rsid w:val="0001306A"/>
    <w:rsid w:val="00013173"/>
    <w:rsid w:val="00013230"/>
    <w:rsid w:val="000136F9"/>
    <w:rsid w:val="00014242"/>
    <w:rsid w:val="000149BD"/>
    <w:rsid w:val="00015430"/>
    <w:rsid w:val="0001543F"/>
    <w:rsid w:val="0001561E"/>
    <w:rsid w:val="00016239"/>
    <w:rsid w:val="00017451"/>
    <w:rsid w:val="000179EC"/>
    <w:rsid w:val="00020165"/>
    <w:rsid w:val="00021272"/>
    <w:rsid w:val="00021C79"/>
    <w:rsid w:val="00021EFF"/>
    <w:rsid w:val="00021FDF"/>
    <w:rsid w:val="00022841"/>
    <w:rsid w:val="00022D12"/>
    <w:rsid w:val="00023A57"/>
    <w:rsid w:val="00023CF5"/>
    <w:rsid w:val="000243A9"/>
    <w:rsid w:val="00024691"/>
    <w:rsid w:val="00024B33"/>
    <w:rsid w:val="00025DDA"/>
    <w:rsid w:val="0002601F"/>
    <w:rsid w:val="00026047"/>
    <w:rsid w:val="000260EE"/>
    <w:rsid w:val="00026498"/>
    <w:rsid w:val="000265E2"/>
    <w:rsid w:val="000302AF"/>
    <w:rsid w:val="00030D41"/>
    <w:rsid w:val="00031A09"/>
    <w:rsid w:val="000324CE"/>
    <w:rsid w:val="00032BE1"/>
    <w:rsid w:val="000345F3"/>
    <w:rsid w:val="0003469C"/>
    <w:rsid w:val="00034836"/>
    <w:rsid w:val="0003498A"/>
    <w:rsid w:val="00034CC0"/>
    <w:rsid w:val="0003500E"/>
    <w:rsid w:val="0003519A"/>
    <w:rsid w:val="000355CB"/>
    <w:rsid w:val="00035CB7"/>
    <w:rsid w:val="00036687"/>
    <w:rsid w:val="000367AC"/>
    <w:rsid w:val="0003686D"/>
    <w:rsid w:val="00036EE8"/>
    <w:rsid w:val="00040F4D"/>
    <w:rsid w:val="0004148E"/>
    <w:rsid w:val="00041847"/>
    <w:rsid w:val="00041941"/>
    <w:rsid w:val="000423C9"/>
    <w:rsid w:val="000429DF"/>
    <w:rsid w:val="00042B61"/>
    <w:rsid w:val="00043673"/>
    <w:rsid w:val="000436D8"/>
    <w:rsid w:val="00043798"/>
    <w:rsid w:val="0004387F"/>
    <w:rsid w:val="00043D7E"/>
    <w:rsid w:val="00044001"/>
    <w:rsid w:val="00044C9D"/>
    <w:rsid w:val="00044DE9"/>
    <w:rsid w:val="000452F5"/>
    <w:rsid w:val="000454FE"/>
    <w:rsid w:val="0004643B"/>
    <w:rsid w:val="00046920"/>
    <w:rsid w:val="00047408"/>
    <w:rsid w:val="00047817"/>
    <w:rsid w:val="00047AA5"/>
    <w:rsid w:val="00047DF1"/>
    <w:rsid w:val="00050A48"/>
    <w:rsid w:val="00050E40"/>
    <w:rsid w:val="00051BC7"/>
    <w:rsid w:val="000522C7"/>
    <w:rsid w:val="000547E7"/>
    <w:rsid w:val="0005491A"/>
    <w:rsid w:val="00055EE0"/>
    <w:rsid w:val="000574EC"/>
    <w:rsid w:val="000578E7"/>
    <w:rsid w:val="00057FE9"/>
    <w:rsid w:val="0006039D"/>
    <w:rsid w:val="0006040F"/>
    <w:rsid w:val="00060756"/>
    <w:rsid w:val="00060EB1"/>
    <w:rsid w:val="000614B0"/>
    <w:rsid w:val="0006238A"/>
    <w:rsid w:val="000625A3"/>
    <w:rsid w:val="00062A04"/>
    <w:rsid w:val="00062B5B"/>
    <w:rsid w:val="00062C1D"/>
    <w:rsid w:val="00062C25"/>
    <w:rsid w:val="000632B2"/>
    <w:rsid w:val="0006359E"/>
    <w:rsid w:val="000635A4"/>
    <w:rsid w:val="000655B9"/>
    <w:rsid w:val="00066BEC"/>
    <w:rsid w:val="00067A46"/>
    <w:rsid w:val="00070DEB"/>
    <w:rsid w:val="00071AEB"/>
    <w:rsid w:val="00071D6C"/>
    <w:rsid w:val="00072078"/>
    <w:rsid w:val="000727A0"/>
    <w:rsid w:val="000727A8"/>
    <w:rsid w:val="00072DA9"/>
    <w:rsid w:val="00073163"/>
    <w:rsid w:val="00074BFD"/>
    <w:rsid w:val="00075C4A"/>
    <w:rsid w:val="0007758B"/>
    <w:rsid w:val="00077EC8"/>
    <w:rsid w:val="00077F33"/>
    <w:rsid w:val="00080183"/>
    <w:rsid w:val="000805D6"/>
    <w:rsid w:val="0008065F"/>
    <w:rsid w:val="00080715"/>
    <w:rsid w:val="00080DA7"/>
    <w:rsid w:val="00080F58"/>
    <w:rsid w:val="00081B2C"/>
    <w:rsid w:val="00081B7F"/>
    <w:rsid w:val="00082540"/>
    <w:rsid w:val="00082A52"/>
    <w:rsid w:val="00082BEB"/>
    <w:rsid w:val="000833CF"/>
    <w:rsid w:val="00083E60"/>
    <w:rsid w:val="00084160"/>
    <w:rsid w:val="000855AF"/>
    <w:rsid w:val="0008655C"/>
    <w:rsid w:val="00086597"/>
    <w:rsid w:val="0008659F"/>
    <w:rsid w:val="0008661A"/>
    <w:rsid w:val="00087D2A"/>
    <w:rsid w:val="00087F76"/>
    <w:rsid w:val="00090A53"/>
    <w:rsid w:val="00091A91"/>
    <w:rsid w:val="00091EA6"/>
    <w:rsid w:val="00092385"/>
    <w:rsid w:val="00092425"/>
    <w:rsid w:val="00092530"/>
    <w:rsid w:val="00092C55"/>
    <w:rsid w:val="00093AC9"/>
    <w:rsid w:val="00093C0D"/>
    <w:rsid w:val="00094917"/>
    <w:rsid w:val="00094E48"/>
    <w:rsid w:val="000955F1"/>
    <w:rsid w:val="00095615"/>
    <w:rsid w:val="00095630"/>
    <w:rsid w:val="00095FEA"/>
    <w:rsid w:val="00096677"/>
    <w:rsid w:val="0009714F"/>
    <w:rsid w:val="000A00F5"/>
    <w:rsid w:val="000A0AFF"/>
    <w:rsid w:val="000A0C08"/>
    <w:rsid w:val="000A0C13"/>
    <w:rsid w:val="000A1A25"/>
    <w:rsid w:val="000A1B7D"/>
    <w:rsid w:val="000A20C3"/>
    <w:rsid w:val="000A289E"/>
    <w:rsid w:val="000A2D18"/>
    <w:rsid w:val="000A2D47"/>
    <w:rsid w:val="000A3064"/>
    <w:rsid w:val="000A3515"/>
    <w:rsid w:val="000A3761"/>
    <w:rsid w:val="000A3F8D"/>
    <w:rsid w:val="000A505E"/>
    <w:rsid w:val="000A65DF"/>
    <w:rsid w:val="000A6D86"/>
    <w:rsid w:val="000A7503"/>
    <w:rsid w:val="000B09B5"/>
    <w:rsid w:val="000B0B74"/>
    <w:rsid w:val="000B0CC0"/>
    <w:rsid w:val="000B2130"/>
    <w:rsid w:val="000B2560"/>
    <w:rsid w:val="000B266B"/>
    <w:rsid w:val="000B28BF"/>
    <w:rsid w:val="000B2DFF"/>
    <w:rsid w:val="000B3AA6"/>
    <w:rsid w:val="000B3BCD"/>
    <w:rsid w:val="000B3D09"/>
    <w:rsid w:val="000B4813"/>
    <w:rsid w:val="000B4AC0"/>
    <w:rsid w:val="000C09D7"/>
    <w:rsid w:val="000C0C4E"/>
    <w:rsid w:val="000C0F5F"/>
    <w:rsid w:val="000C16AF"/>
    <w:rsid w:val="000C283E"/>
    <w:rsid w:val="000C2926"/>
    <w:rsid w:val="000C3778"/>
    <w:rsid w:val="000C53E3"/>
    <w:rsid w:val="000C5711"/>
    <w:rsid w:val="000C5737"/>
    <w:rsid w:val="000C59E4"/>
    <w:rsid w:val="000C6C49"/>
    <w:rsid w:val="000D0173"/>
    <w:rsid w:val="000D04EC"/>
    <w:rsid w:val="000D0968"/>
    <w:rsid w:val="000D0DF7"/>
    <w:rsid w:val="000D1845"/>
    <w:rsid w:val="000D1C81"/>
    <w:rsid w:val="000D3590"/>
    <w:rsid w:val="000D62F9"/>
    <w:rsid w:val="000D663D"/>
    <w:rsid w:val="000D6B7E"/>
    <w:rsid w:val="000D6C99"/>
    <w:rsid w:val="000D74CC"/>
    <w:rsid w:val="000D7C89"/>
    <w:rsid w:val="000D7EA8"/>
    <w:rsid w:val="000E0042"/>
    <w:rsid w:val="000E0FC0"/>
    <w:rsid w:val="000E1317"/>
    <w:rsid w:val="000E27FD"/>
    <w:rsid w:val="000E303A"/>
    <w:rsid w:val="000E318E"/>
    <w:rsid w:val="000E3BC6"/>
    <w:rsid w:val="000E44ED"/>
    <w:rsid w:val="000E467A"/>
    <w:rsid w:val="000E662D"/>
    <w:rsid w:val="000E6A7B"/>
    <w:rsid w:val="000E6B88"/>
    <w:rsid w:val="000E6BDE"/>
    <w:rsid w:val="000E6C31"/>
    <w:rsid w:val="000E702A"/>
    <w:rsid w:val="000E780C"/>
    <w:rsid w:val="000F0227"/>
    <w:rsid w:val="000F1459"/>
    <w:rsid w:val="000F15E1"/>
    <w:rsid w:val="000F2060"/>
    <w:rsid w:val="000F2183"/>
    <w:rsid w:val="000F2502"/>
    <w:rsid w:val="000F2E0A"/>
    <w:rsid w:val="000F3008"/>
    <w:rsid w:val="000F3449"/>
    <w:rsid w:val="000F44CF"/>
    <w:rsid w:val="000F478C"/>
    <w:rsid w:val="000F4D4F"/>
    <w:rsid w:val="000F519A"/>
    <w:rsid w:val="000F56FC"/>
    <w:rsid w:val="000F5B64"/>
    <w:rsid w:val="000F5C9A"/>
    <w:rsid w:val="000F5D14"/>
    <w:rsid w:val="000F7AFC"/>
    <w:rsid w:val="00100006"/>
    <w:rsid w:val="0010031C"/>
    <w:rsid w:val="00100AF2"/>
    <w:rsid w:val="0010130D"/>
    <w:rsid w:val="0010162E"/>
    <w:rsid w:val="00102950"/>
    <w:rsid w:val="00102991"/>
    <w:rsid w:val="00102C27"/>
    <w:rsid w:val="001036CA"/>
    <w:rsid w:val="00103ECE"/>
    <w:rsid w:val="0010433F"/>
    <w:rsid w:val="001043F0"/>
    <w:rsid w:val="0010442A"/>
    <w:rsid w:val="001049CA"/>
    <w:rsid w:val="0010510D"/>
    <w:rsid w:val="00105537"/>
    <w:rsid w:val="00105763"/>
    <w:rsid w:val="001068E0"/>
    <w:rsid w:val="0010747E"/>
    <w:rsid w:val="00107F31"/>
    <w:rsid w:val="0011032A"/>
    <w:rsid w:val="001103CD"/>
    <w:rsid w:val="0011079D"/>
    <w:rsid w:val="00110B3B"/>
    <w:rsid w:val="00113320"/>
    <w:rsid w:val="00113896"/>
    <w:rsid w:val="00113B79"/>
    <w:rsid w:val="00114FAF"/>
    <w:rsid w:val="0011580A"/>
    <w:rsid w:val="00115F48"/>
    <w:rsid w:val="00116510"/>
    <w:rsid w:val="001167F8"/>
    <w:rsid w:val="00116C96"/>
    <w:rsid w:val="00117780"/>
    <w:rsid w:val="00117864"/>
    <w:rsid w:val="001210CD"/>
    <w:rsid w:val="0012149B"/>
    <w:rsid w:val="001239BC"/>
    <w:rsid w:val="00123EE9"/>
    <w:rsid w:val="00124F31"/>
    <w:rsid w:val="00125E86"/>
    <w:rsid w:val="00126BF9"/>
    <w:rsid w:val="00127D9F"/>
    <w:rsid w:val="00130092"/>
    <w:rsid w:val="0013013F"/>
    <w:rsid w:val="00130E8C"/>
    <w:rsid w:val="00132006"/>
    <w:rsid w:val="00132B98"/>
    <w:rsid w:val="00132D34"/>
    <w:rsid w:val="001340FD"/>
    <w:rsid w:val="0013456F"/>
    <w:rsid w:val="00134592"/>
    <w:rsid w:val="00134C28"/>
    <w:rsid w:val="00135158"/>
    <w:rsid w:val="00135554"/>
    <w:rsid w:val="0013598C"/>
    <w:rsid w:val="00135A2C"/>
    <w:rsid w:val="0013634C"/>
    <w:rsid w:val="00137119"/>
    <w:rsid w:val="00137EC7"/>
    <w:rsid w:val="00140301"/>
    <w:rsid w:val="00140C7B"/>
    <w:rsid w:val="00140D2C"/>
    <w:rsid w:val="0014119E"/>
    <w:rsid w:val="00142E74"/>
    <w:rsid w:val="00144307"/>
    <w:rsid w:val="001447B5"/>
    <w:rsid w:val="00144891"/>
    <w:rsid w:val="00145055"/>
    <w:rsid w:val="00145455"/>
    <w:rsid w:val="00145524"/>
    <w:rsid w:val="001458B8"/>
    <w:rsid w:val="00145DAF"/>
    <w:rsid w:val="00146C1F"/>
    <w:rsid w:val="00146CB8"/>
    <w:rsid w:val="001471DD"/>
    <w:rsid w:val="00147A71"/>
    <w:rsid w:val="00147C1A"/>
    <w:rsid w:val="0015036C"/>
    <w:rsid w:val="00150448"/>
    <w:rsid w:val="00150622"/>
    <w:rsid w:val="0015091F"/>
    <w:rsid w:val="00150AF8"/>
    <w:rsid w:val="00151F7E"/>
    <w:rsid w:val="00152066"/>
    <w:rsid w:val="00153879"/>
    <w:rsid w:val="00153903"/>
    <w:rsid w:val="00153CC3"/>
    <w:rsid w:val="00154453"/>
    <w:rsid w:val="001548EC"/>
    <w:rsid w:val="0015527A"/>
    <w:rsid w:val="001556FA"/>
    <w:rsid w:val="0015667A"/>
    <w:rsid w:val="00157480"/>
    <w:rsid w:val="00157790"/>
    <w:rsid w:val="00160427"/>
    <w:rsid w:val="00160679"/>
    <w:rsid w:val="0016180F"/>
    <w:rsid w:val="001626AF"/>
    <w:rsid w:val="001627DF"/>
    <w:rsid w:val="001628BC"/>
    <w:rsid w:val="001629F0"/>
    <w:rsid w:val="00162BEC"/>
    <w:rsid w:val="001631BC"/>
    <w:rsid w:val="00163E6A"/>
    <w:rsid w:val="00164F36"/>
    <w:rsid w:val="00165417"/>
    <w:rsid w:val="00165E23"/>
    <w:rsid w:val="00165EAC"/>
    <w:rsid w:val="001671B2"/>
    <w:rsid w:val="00167CB6"/>
    <w:rsid w:val="00167CC9"/>
    <w:rsid w:val="00167F90"/>
    <w:rsid w:val="00167FC6"/>
    <w:rsid w:val="001702B5"/>
    <w:rsid w:val="001702E2"/>
    <w:rsid w:val="001713F9"/>
    <w:rsid w:val="001716F5"/>
    <w:rsid w:val="00171F72"/>
    <w:rsid w:val="0017247F"/>
    <w:rsid w:val="001724BD"/>
    <w:rsid w:val="001728DB"/>
    <w:rsid w:val="00173301"/>
    <w:rsid w:val="001743DA"/>
    <w:rsid w:val="0017487A"/>
    <w:rsid w:val="00174BDF"/>
    <w:rsid w:val="00175772"/>
    <w:rsid w:val="001759D5"/>
    <w:rsid w:val="00175CD8"/>
    <w:rsid w:val="001763E3"/>
    <w:rsid w:val="001774A5"/>
    <w:rsid w:val="001774C1"/>
    <w:rsid w:val="001805F1"/>
    <w:rsid w:val="00180686"/>
    <w:rsid w:val="00180C2F"/>
    <w:rsid w:val="00180D13"/>
    <w:rsid w:val="0018146D"/>
    <w:rsid w:val="00181EF3"/>
    <w:rsid w:val="00182077"/>
    <w:rsid w:val="0018233B"/>
    <w:rsid w:val="001827AF"/>
    <w:rsid w:val="00182ECD"/>
    <w:rsid w:val="001832F0"/>
    <w:rsid w:val="00183414"/>
    <w:rsid w:val="001846DE"/>
    <w:rsid w:val="00184719"/>
    <w:rsid w:val="00184DDB"/>
    <w:rsid w:val="0018506E"/>
    <w:rsid w:val="0018527F"/>
    <w:rsid w:val="00185600"/>
    <w:rsid w:val="001856A1"/>
    <w:rsid w:val="0018574E"/>
    <w:rsid w:val="0018610E"/>
    <w:rsid w:val="001870B2"/>
    <w:rsid w:val="00187488"/>
    <w:rsid w:val="001908A8"/>
    <w:rsid w:val="00190BA2"/>
    <w:rsid w:val="00190D5D"/>
    <w:rsid w:val="001919E1"/>
    <w:rsid w:val="00192170"/>
    <w:rsid w:val="00192417"/>
    <w:rsid w:val="001927D9"/>
    <w:rsid w:val="00192BF3"/>
    <w:rsid w:val="00192D75"/>
    <w:rsid w:val="00192FF2"/>
    <w:rsid w:val="001938DF"/>
    <w:rsid w:val="00193DB6"/>
    <w:rsid w:val="001948AD"/>
    <w:rsid w:val="00194A7D"/>
    <w:rsid w:val="00194D25"/>
    <w:rsid w:val="00195376"/>
    <w:rsid w:val="0019554A"/>
    <w:rsid w:val="00195764"/>
    <w:rsid w:val="00195959"/>
    <w:rsid w:val="0019611D"/>
    <w:rsid w:val="00196323"/>
    <w:rsid w:val="00196363"/>
    <w:rsid w:val="0019659D"/>
    <w:rsid w:val="00196F08"/>
    <w:rsid w:val="001976EE"/>
    <w:rsid w:val="00197F71"/>
    <w:rsid w:val="001A1991"/>
    <w:rsid w:val="001A1C3B"/>
    <w:rsid w:val="001A212A"/>
    <w:rsid w:val="001A2696"/>
    <w:rsid w:val="001A2794"/>
    <w:rsid w:val="001A38BF"/>
    <w:rsid w:val="001A4569"/>
    <w:rsid w:val="001A4A9B"/>
    <w:rsid w:val="001A4DE5"/>
    <w:rsid w:val="001A4E6D"/>
    <w:rsid w:val="001A55D0"/>
    <w:rsid w:val="001A5B7A"/>
    <w:rsid w:val="001A5EF6"/>
    <w:rsid w:val="001A6043"/>
    <w:rsid w:val="001A60A7"/>
    <w:rsid w:val="001A66D4"/>
    <w:rsid w:val="001B0742"/>
    <w:rsid w:val="001B0F1D"/>
    <w:rsid w:val="001B1100"/>
    <w:rsid w:val="001B15B9"/>
    <w:rsid w:val="001B162E"/>
    <w:rsid w:val="001B1EF3"/>
    <w:rsid w:val="001B2AC2"/>
    <w:rsid w:val="001B3F8A"/>
    <w:rsid w:val="001B41AE"/>
    <w:rsid w:val="001B42C9"/>
    <w:rsid w:val="001B4C76"/>
    <w:rsid w:val="001B5CFB"/>
    <w:rsid w:val="001B6C6A"/>
    <w:rsid w:val="001B7192"/>
    <w:rsid w:val="001B7A05"/>
    <w:rsid w:val="001B7A06"/>
    <w:rsid w:val="001B7A2A"/>
    <w:rsid w:val="001C0061"/>
    <w:rsid w:val="001C0B83"/>
    <w:rsid w:val="001C0E95"/>
    <w:rsid w:val="001C1467"/>
    <w:rsid w:val="001C179B"/>
    <w:rsid w:val="001C1B5B"/>
    <w:rsid w:val="001C1F99"/>
    <w:rsid w:val="001C2727"/>
    <w:rsid w:val="001C3556"/>
    <w:rsid w:val="001C4346"/>
    <w:rsid w:val="001C44BC"/>
    <w:rsid w:val="001C71EC"/>
    <w:rsid w:val="001C7520"/>
    <w:rsid w:val="001D0747"/>
    <w:rsid w:val="001D0B22"/>
    <w:rsid w:val="001D10F6"/>
    <w:rsid w:val="001D1188"/>
    <w:rsid w:val="001D181B"/>
    <w:rsid w:val="001D1C66"/>
    <w:rsid w:val="001D21E1"/>
    <w:rsid w:val="001D3016"/>
    <w:rsid w:val="001D37F1"/>
    <w:rsid w:val="001D3934"/>
    <w:rsid w:val="001D3A74"/>
    <w:rsid w:val="001D55E0"/>
    <w:rsid w:val="001D58AB"/>
    <w:rsid w:val="001D590F"/>
    <w:rsid w:val="001D60B7"/>
    <w:rsid w:val="001D6C45"/>
    <w:rsid w:val="001D6C5F"/>
    <w:rsid w:val="001D6C98"/>
    <w:rsid w:val="001D7823"/>
    <w:rsid w:val="001D794D"/>
    <w:rsid w:val="001D7CB0"/>
    <w:rsid w:val="001D7FF4"/>
    <w:rsid w:val="001E01ED"/>
    <w:rsid w:val="001E04BD"/>
    <w:rsid w:val="001E0C75"/>
    <w:rsid w:val="001E12E8"/>
    <w:rsid w:val="001E1581"/>
    <w:rsid w:val="001E191A"/>
    <w:rsid w:val="001E1B9D"/>
    <w:rsid w:val="001E2324"/>
    <w:rsid w:val="001E2AA3"/>
    <w:rsid w:val="001E2E54"/>
    <w:rsid w:val="001E3753"/>
    <w:rsid w:val="001E38EE"/>
    <w:rsid w:val="001E39F5"/>
    <w:rsid w:val="001E3FAD"/>
    <w:rsid w:val="001E4159"/>
    <w:rsid w:val="001E4180"/>
    <w:rsid w:val="001E46C3"/>
    <w:rsid w:val="001E5383"/>
    <w:rsid w:val="001E56E2"/>
    <w:rsid w:val="001E5D5D"/>
    <w:rsid w:val="001E6C8D"/>
    <w:rsid w:val="001F172E"/>
    <w:rsid w:val="001F1E72"/>
    <w:rsid w:val="001F224C"/>
    <w:rsid w:val="001F250F"/>
    <w:rsid w:val="001F366F"/>
    <w:rsid w:val="001F469E"/>
    <w:rsid w:val="001F5077"/>
    <w:rsid w:val="001F5808"/>
    <w:rsid w:val="001F6222"/>
    <w:rsid w:val="001F65A0"/>
    <w:rsid w:val="001F69C0"/>
    <w:rsid w:val="001F6CAA"/>
    <w:rsid w:val="001F704A"/>
    <w:rsid w:val="001F7ECA"/>
    <w:rsid w:val="0020001D"/>
    <w:rsid w:val="0020009C"/>
    <w:rsid w:val="00200398"/>
    <w:rsid w:val="00200E9D"/>
    <w:rsid w:val="0020104E"/>
    <w:rsid w:val="002017ED"/>
    <w:rsid w:val="002019C0"/>
    <w:rsid w:val="00201B5E"/>
    <w:rsid w:val="002030EF"/>
    <w:rsid w:val="00203D5C"/>
    <w:rsid w:val="002056EE"/>
    <w:rsid w:val="00205707"/>
    <w:rsid w:val="00205808"/>
    <w:rsid w:val="0020587B"/>
    <w:rsid w:val="00206245"/>
    <w:rsid w:val="002064F1"/>
    <w:rsid w:val="00206E01"/>
    <w:rsid w:val="00206FE1"/>
    <w:rsid w:val="00207219"/>
    <w:rsid w:val="002103F7"/>
    <w:rsid w:val="00210B11"/>
    <w:rsid w:val="00211231"/>
    <w:rsid w:val="0021129B"/>
    <w:rsid w:val="00211842"/>
    <w:rsid w:val="00211B50"/>
    <w:rsid w:val="00211F8A"/>
    <w:rsid w:val="00212510"/>
    <w:rsid w:val="0021316F"/>
    <w:rsid w:val="002132E1"/>
    <w:rsid w:val="00213C1D"/>
    <w:rsid w:val="00214157"/>
    <w:rsid w:val="00214236"/>
    <w:rsid w:val="00215244"/>
    <w:rsid w:val="00215B8E"/>
    <w:rsid w:val="00215E54"/>
    <w:rsid w:val="0021678C"/>
    <w:rsid w:val="00216AD9"/>
    <w:rsid w:val="002177FB"/>
    <w:rsid w:val="00217AFD"/>
    <w:rsid w:val="00220E1A"/>
    <w:rsid w:val="002212CE"/>
    <w:rsid w:val="00221EBC"/>
    <w:rsid w:val="0022295B"/>
    <w:rsid w:val="00222B25"/>
    <w:rsid w:val="00222BCB"/>
    <w:rsid w:val="0022318C"/>
    <w:rsid w:val="002231A3"/>
    <w:rsid w:val="002234FC"/>
    <w:rsid w:val="00223693"/>
    <w:rsid w:val="00223807"/>
    <w:rsid w:val="0022508A"/>
    <w:rsid w:val="00225B32"/>
    <w:rsid w:val="00225CC5"/>
    <w:rsid w:val="002265ED"/>
    <w:rsid w:val="00227930"/>
    <w:rsid w:val="00230847"/>
    <w:rsid w:val="00231A69"/>
    <w:rsid w:val="00231CFB"/>
    <w:rsid w:val="00231DD8"/>
    <w:rsid w:val="002321DD"/>
    <w:rsid w:val="00232321"/>
    <w:rsid w:val="00232E41"/>
    <w:rsid w:val="0023314C"/>
    <w:rsid w:val="00233D12"/>
    <w:rsid w:val="00233D1A"/>
    <w:rsid w:val="002344D7"/>
    <w:rsid w:val="00234544"/>
    <w:rsid w:val="00234936"/>
    <w:rsid w:val="002353B1"/>
    <w:rsid w:val="00236B6A"/>
    <w:rsid w:val="002372F5"/>
    <w:rsid w:val="00237A28"/>
    <w:rsid w:val="002402B6"/>
    <w:rsid w:val="00240537"/>
    <w:rsid w:val="00240A51"/>
    <w:rsid w:val="00241536"/>
    <w:rsid w:val="00241947"/>
    <w:rsid w:val="002420C5"/>
    <w:rsid w:val="00242CDE"/>
    <w:rsid w:val="00242E65"/>
    <w:rsid w:val="002438DD"/>
    <w:rsid w:val="00244138"/>
    <w:rsid w:val="002444A5"/>
    <w:rsid w:val="002446E2"/>
    <w:rsid w:val="00244E95"/>
    <w:rsid w:val="00245D0E"/>
    <w:rsid w:val="0024631F"/>
    <w:rsid w:val="00246A3D"/>
    <w:rsid w:val="002473A9"/>
    <w:rsid w:val="0024753F"/>
    <w:rsid w:val="00247712"/>
    <w:rsid w:val="002478E1"/>
    <w:rsid w:val="00247D14"/>
    <w:rsid w:val="0025063B"/>
    <w:rsid w:val="00250D90"/>
    <w:rsid w:val="0025129B"/>
    <w:rsid w:val="002514A5"/>
    <w:rsid w:val="002517C0"/>
    <w:rsid w:val="00251885"/>
    <w:rsid w:val="00252E8B"/>
    <w:rsid w:val="00253A9D"/>
    <w:rsid w:val="00253AA8"/>
    <w:rsid w:val="00253AE0"/>
    <w:rsid w:val="00253C56"/>
    <w:rsid w:val="002540EB"/>
    <w:rsid w:val="00254A96"/>
    <w:rsid w:val="00254ACF"/>
    <w:rsid w:val="00255212"/>
    <w:rsid w:val="0025549E"/>
    <w:rsid w:val="002554C6"/>
    <w:rsid w:val="002559E2"/>
    <w:rsid w:val="002562E5"/>
    <w:rsid w:val="00256AEB"/>
    <w:rsid w:val="0025721D"/>
    <w:rsid w:val="0025751D"/>
    <w:rsid w:val="0025785C"/>
    <w:rsid w:val="0026026D"/>
    <w:rsid w:val="00261E99"/>
    <w:rsid w:val="0026204D"/>
    <w:rsid w:val="00262F54"/>
    <w:rsid w:val="00263601"/>
    <w:rsid w:val="0026381E"/>
    <w:rsid w:val="00264973"/>
    <w:rsid w:val="00266177"/>
    <w:rsid w:val="00266240"/>
    <w:rsid w:val="002662F1"/>
    <w:rsid w:val="0026669A"/>
    <w:rsid w:val="00270D4E"/>
    <w:rsid w:val="00271046"/>
    <w:rsid w:val="0027152C"/>
    <w:rsid w:val="00272821"/>
    <w:rsid w:val="00272825"/>
    <w:rsid w:val="002728EE"/>
    <w:rsid w:val="002731DE"/>
    <w:rsid w:val="002731FD"/>
    <w:rsid w:val="00273780"/>
    <w:rsid w:val="00274624"/>
    <w:rsid w:val="00274CC8"/>
    <w:rsid w:val="0027511E"/>
    <w:rsid w:val="00275649"/>
    <w:rsid w:val="00275689"/>
    <w:rsid w:val="00275DEB"/>
    <w:rsid w:val="0027694E"/>
    <w:rsid w:val="0027698D"/>
    <w:rsid w:val="00277086"/>
    <w:rsid w:val="002812B4"/>
    <w:rsid w:val="00281778"/>
    <w:rsid w:val="00281CB6"/>
    <w:rsid w:val="00282096"/>
    <w:rsid w:val="002820E1"/>
    <w:rsid w:val="002823D7"/>
    <w:rsid w:val="00282A0A"/>
    <w:rsid w:val="00282A75"/>
    <w:rsid w:val="00283C9E"/>
    <w:rsid w:val="002854AE"/>
    <w:rsid w:val="0028669E"/>
    <w:rsid w:val="002907FE"/>
    <w:rsid w:val="00290B30"/>
    <w:rsid w:val="00290C4B"/>
    <w:rsid w:val="00291E76"/>
    <w:rsid w:val="002923C8"/>
    <w:rsid w:val="00292F3D"/>
    <w:rsid w:val="002939AB"/>
    <w:rsid w:val="00294900"/>
    <w:rsid w:val="002958EE"/>
    <w:rsid w:val="00295CAC"/>
    <w:rsid w:val="00296698"/>
    <w:rsid w:val="0029669B"/>
    <w:rsid w:val="002968DB"/>
    <w:rsid w:val="00296B5B"/>
    <w:rsid w:val="002972CA"/>
    <w:rsid w:val="002A0745"/>
    <w:rsid w:val="002A0BB8"/>
    <w:rsid w:val="002A1250"/>
    <w:rsid w:val="002A22CB"/>
    <w:rsid w:val="002A240E"/>
    <w:rsid w:val="002A2DFC"/>
    <w:rsid w:val="002A42A9"/>
    <w:rsid w:val="002A5724"/>
    <w:rsid w:val="002A6974"/>
    <w:rsid w:val="002A7289"/>
    <w:rsid w:val="002A75D4"/>
    <w:rsid w:val="002A7609"/>
    <w:rsid w:val="002A7744"/>
    <w:rsid w:val="002B0BE3"/>
    <w:rsid w:val="002B0ECB"/>
    <w:rsid w:val="002B0F95"/>
    <w:rsid w:val="002B1087"/>
    <w:rsid w:val="002B1C38"/>
    <w:rsid w:val="002B1FC4"/>
    <w:rsid w:val="002B2928"/>
    <w:rsid w:val="002B2AE5"/>
    <w:rsid w:val="002B2EBC"/>
    <w:rsid w:val="002B30A5"/>
    <w:rsid w:val="002B36EC"/>
    <w:rsid w:val="002B378A"/>
    <w:rsid w:val="002B4628"/>
    <w:rsid w:val="002B5B57"/>
    <w:rsid w:val="002B61B4"/>
    <w:rsid w:val="002B78B5"/>
    <w:rsid w:val="002B7A78"/>
    <w:rsid w:val="002B7F30"/>
    <w:rsid w:val="002C03D5"/>
    <w:rsid w:val="002C0449"/>
    <w:rsid w:val="002C0991"/>
    <w:rsid w:val="002C118F"/>
    <w:rsid w:val="002C1BC1"/>
    <w:rsid w:val="002C20F7"/>
    <w:rsid w:val="002C2543"/>
    <w:rsid w:val="002C25FC"/>
    <w:rsid w:val="002C2BBA"/>
    <w:rsid w:val="002C2F1E"/>
    <w:rsid w:val="002C3096"/>
    <w:rsid w:val="002C3312"/>
    <w:rsid w:val="002C438D"/>
    <w:rsid w:val="002C46A0"/>
    <w:rsid w:val="002C4E9F"/>
    <w:rsid w:val="002C5329"/>
    <w:rsid w:val="002C54BA"/>
    <w:rsid w:val="002C5778"/>
    <w:rsid w:val="002C64AA"/>
    <w:rsid w:val="002C72D6"/>
    <w:rsid w:val="002C790A"/>
    <w:rsid w:val="002C7E34"/>
    <w:rsid w:val="002D061B"/>
    <w:rsid w:val="002D09D3"/>
    <w:rsid w:val="002D09DC"/>
    <w:rsid w:val="002D0D40"/>
    <w:rsid w:val="002D179E"/>
    <w:rsid w:val="002D1BD6"/>
    <w:rsid w:val="002D4047"/>
    <w:rsid w:val="002D45DA"/>
    <w:rsid w:val="002D5DDC"/>
    <w:rsid w:val="002D6C37"/>
    <w:rsid w:val="002E02D4"/>
    <w:rsid w:val="002E035B"/>
    <w:rsid w:val="002E0504"/>
    <w:rsid w:val="002E0BBC"/>
    <w:rsid w:val="002E152A"/>
    <w:rsid w:val="002E20C7"/>
    <w:rsid w:val="002E2766"/>
    <w:rsid w:val="002E2D23"/>
    <w:rsid w:val="002E3B86"/>
    <w:rsid w:val="002E3C68"/>
    <w:rsid w:val="002E3E83"/>
    <w:rsid w:val="002E4B95"/>
    <w:rsid w:val="002E6801"/>
    <w:rsid w:val="002E7829"/>
    <w:rsid w:val="002F0FE6"/>
    <w:rsid w:val="002F117D"/>
    <w:rsid w:val="002F298E"/>
    <w:rsid w:val="002F31EC"/>
    <w:rsid w:val="002F4569"/>
    <w:rsid w:val="002F4D38"/>
    <w:rsid w:val="002F4FD9"/>
    <w:rsid w:val="002F51A2"/>
    <w:rsid w:val="002F53C5"/>
    <w:rsid w:val="002F57D7"/>
    <w:rsid w:val="002F5985"/>
    <w:rsid w:val="002F6DA2"/>
    <w:rsid w:val="002F6DB6"/>
    <w:rsid w:val="002F70A0"/>
    <w:rsid w:val="002F738C"/>
    <w:rsid w:val="002F751D"/>
    <w:rsid w:val="002F7FE6"/>
    <w:rsid w:val="00301A4F"/>
    <w:rsid w:val="00301B63"/>
    <w:rsid w:val="00302B07"/>
    <w:rsid w:val="00302BA2"/>
    <w:rsid w:val="00303069"/>
    <w:rsid w:val="0030318F"/>
    <w:rsid w:val="00303D30"/>
    <w:rsid w:val="00303EF0"/>
    <w:rsid w:val="00304020"/>
    <w:rsid w:val="00304609"/>
    <w:rsid w:val="003048D0"/>
    <w:rsid w:val="00304ABF"/>
    <w:rsid w:val="003052CA"/>
    <w:rsid w:val="00305CB0"/>
    <w:rsid w:val="0030634A"/>
    <w:rsid w:val="00306BE7"/>
    <w:rsid w:val="0030766E"/>
    <w:rsid w:val="003100B8"/>
    <w:rsid w:val="00311518"/>
    <w:rsid w:val="00313693"/>
    <w:rsid w:val="003140D3"/>
    <w:rsid w:val="00315932"/>
    <w:rsid w:val="003165EE"/>
    <w:rsid w:val="00316BF5"/>
    <w:rsid w:val="00317054"/>
    <w:rsid w:val="0031748A"/>
    <w:rsid w:val="00317CD0"/>
    <w:rsid w:val="00320104"/>
    <w:rsid w:val="0032075F"/>
    <w:rsid w:val="00320C03"/>
    <w:rsid w:val="00322448"/>
    <w:rsid w:val="003227E2"/>
    <w:rsid w:val="00323BB9"/>
    <w:rsid w:val="00323CC7"/>
    <w:rsid w:val="0032400B"/>
    <w:rsid w:val="00324196"/>
    <w:rsid w:val="003245C1"/>
    <w:rsid w:val="003251B9"/>
    <w:rsid w:val="00325317"/>
    <w:rsid w:val="00325611"/>
    <w:rsid w:val="0032586E"/>
    <w:rsid w:val="00326023"/>
    <w:rsid w:val="003261A6"/>
    <w:rsid w:val="0032674F"/>
    <w:rsid w:val="003274AA"/>
    <w:rsid w:val="00327C59"/>
    <w:rsid w:val="00330412"/>
    <w:rsid w:val="00330F19"/>
    <w:rsid w:val="00331CA2"/>
    <w:rsid w:val="0033330B"/>
    <w:rsid w:val="00333911"/>
    <w:rsid w:val="00333975"/>
    <w:rsid w:val="00333ED7"/>
    <w:rsid w:val="003350F2"/>
    <w:rsid w:val="003352BC"/>
    <w:rsid w:val="00335F73"/>
    <w:rsid w:val="0033636D"/>
    <w:rsid w:val="0033652D"/>
    <w:rsid w:val="00336EFB"/>
    <w:rsid w:val="00337114"/>
    <w:rsid w:val="003371F6"/>
    <w:rsid w:val="00337A1E"/>
    <w:rsid w:val="0034191F"/>
    <w:rsid w:val="00341957"/>
    <w:rsid w:val="003426F0"/>
    <w:rsid w:val="00342AE9"/>
    <w:rsid w:val="00343539"/>
    <w:rsid w:val="00343BAE"/>
    <w:rsid w:val="003441F7"/>
    <w:rsid w:val="00344BF3"/>
    <w:rsid w:val="00345265"/>
    <w:rsid w:val="00345BAF"/>
    <w:rsid w:val="00345EC5"/>
    <w:rsid w:val="003469D4"/>
    <w:rsid w:val="003502E0"/>
    <w:rsid w:val="00350CD5"/>
    <w:rsid w:val="00350E7B"/>
    <w:rsid w:val="00352315"/>
    <w:rsid w:val="00353CF9"/>
    <w:rsid w:val="00354DFB"/>
    <w:rsid w:val="00356A4C"/>
    <w:rsid w:val="0035713A"/>
    <w:rsid w:val="003575A6"/>
    <w:rsid w:val="00357B6E"/>
    <w:rsid w:val="003620C0"/>
    <w:rsid w:val="00362948"/>
    <w:rsid w:val="00362ACB"/>
    <w:rsid w:val="00362CC7"/>
    <w:rsid w:val="0036306B"/>
    <w:rsid w:val="0036322E"/>
    <w:rsid w:val="003632DE"/>
    <w:rsid w:val="00363FB1"/>
    <w:rsid w:val="003647C3"/>
    <w:rsid w:val="00364EAC"/>
    <w:rsid w:val="00364FD7"/>
    <w:rsid w:val="0036503C"/>
    <w:rsid w:val="0036505E"/>
    <w:rsid w:val="0037035A"/>
    <w:rsid w:val="003711E0"/>
    <w:rsid w:val="00371797"/>
    <w:rsid w:val="00371E17"/>
    <w:rsid w:val="003721B3"/>
    <w:rsid w:val="00372BA7"/>
    <w:rsid w:val="00372E54"/>
    <w:rsid w:val="00373BB3"/>
    <w:rsid w:val="00373C8B"/>
    <w:rsid w:val="00373CA2"/>
    <w:rsid w:val="00375CF3"/>
    <w:rsid w:val="00376D90"/>
    <w:rsid w:val="00376E4F"/>
    <w:rsid w:val="00380065"/>
    <w:rsid w:val="003804C0"/>
    <w:rsid w:val="00380A18"/>
    <w:rsid w:val="00380AE0"/>
    <w:rsid w:val="00380D50"/>
    <w:rsid w:val="0038151A"/>
    <w:rsid w:val="003816EC"/>
    <w:rsid w:val="00382747"/>
    <w:rsid w:val="00382BD6"/>
    <w:rsid w:val="00383137"/>
    <w:rsid w:val="003832B9"/>
    <w:rsid w:val="003838C4"/>
    <w:rsid w:val="00383ADC"/>
    <w:rsid w:val="00384A06"/>
    <w:rsid w:val="00384FA2"/>
    <w:rsid w:val="003853BC"/>
    <w:rsid w:val="00385598"/>
    <w:rsid w:val="00385977"/>
    <w:rsid w:val="00386136"/>
    <w:rsid w:val="00390137"/>
    <w:rsid w:val="00390FA8"/>
    <w:rsid w:val="00391EA7"/>
    <w:rsid w:val="00393017"/>
    <w:rsid w:val="0039354F"/>
    <w:rsid w:val="00394547"/>
    <w:rsid w:val="003945E5"/>
    <w:rsid w:val="003948AD"/>
    <w:rsid w:val="00395903"/>
    <w:rsid w:val="00395E9A"/>
    <w:rsid w:val="00396174"/>
    <w:rsid w:val="003962E5"/>
    <w:rsid w:val="0039658D"/>
    <w:rsid w:val="003968AB"/>
    <w:rsid w:val="00396C9D"/>
    <w:rsid w:val="00397148"/>
    <w:rsid w:val="00397DCA"/>
    <w:rsid w:val="00397F10"/>
    <w:rsid w:val="003A279E"/>
    <w:rsid w:val="003A4421"/>
    <w:rsid w:val="003A51C5"/>
    <w:rsid w:val="003A608F"/>
    <w:rsid w:val="003A6205"/>
    <w:rsid w:val="003A654C"/>
    <w:rsid w:val="003A7494"/>
    <w:rsid w:val="003A7748"/>
    <w:rsid w:val="003B0E45"/>
    <w:rsid w:val="003B113B"/>
    <w:rsid w:val="003B1A3A"/>
    <w:rsid w:val="003B280C"/>
    <w:rsid w:val="003B2A2E"/>
    <w:rsid w:val="003B3254"/>
    <w:rsid w:val="003B375E"/>
    <w:rsid w:val="003B449F"/>
    <w:rsid w:val="003B4CDB"/>
    <w:rsid w:val="003B5003"/>
    <w:rsid w:val="003B509F"/>
    <w:rsid w:val="003B52CC"/>
    <w:rsid w:val="003B5C32"/>
    <w:rsid w:val="003B620F"/>
    <w:rsid w:val="003B6316"/>
    <w:rsid w:val="003B64EC"/>
    <w:rsid w:val="003B6ED7"/>
    <w:rsid w:val="003B757B"/>
    <w:rsid w:val="003B799C"/>
    <w:rsid w:val="003C0437"/>
    <w:rsid w:val="003C116D"/>
    <w:rsid w:val="003C1765"/>
    <w:rsid w:val="003C1B7C"/>
    <w:rsid w:val="003C272C"/>
    <w:rsid w:val="003C2F53"/>
    <w:rsid w:val="003C3002"/>
    <w:rsid w:val="003C31B3"/>
    <w:rsid w:val="003C327F"/>
    <w:rsid w:val="003C3446"/>
    <w:rsid w:val="003C381C"/>
    <w:rsid w:val="003C5491"/>
    <w:rsid w:val="003C550D"/>
    <w:rsid w:val="003C55AD"/>
    <w:rsid w:val="003C561C"/>
    <w:rsid w:val="003C5B11"/>
    <w:rsid w:val="003C61F3"/>
    <w:rsid w:val="003C63E6"/>
    <w:rsid w:val="003C6919"/>
    <w:rsid w:val="003C769D"/>
    <w:rsid w:val="003C7AF7"/>
    <w:rsid w:val="003D0A3F"/>
    <w:rsid w:val="003D118D"/>
    <w:rsid w:val="003D1920"/>
    <w:rsid w:val="003D22BA"/>
    <w:rsid w:val="003D23A9"/>
    <w:rsid w:val="003D30C9"/>
    <w:rsid w:val="003D3750"/>
    <w:rsid w:val="003D4184"/>
    <w:rsid w:val="003D420E"/>
    <w:rsid w:val="003D44E9"/>
    <w:rsid w:val="003D48EE"/>
    <w:rsid w:val="003D4987"/>
    <w:rsid w:val="003D4D6C"/>
    <w:rsid w:val="003D53F6"/>
    <w:rsid w:val="003D5F30"/>
    <w:rsid w:val="003D64A4"/>
    <w:rsid w:val="003D72BB"/>
    <w:rsid w:val="003E01E3"/>
    <w:rsid w:val="003E1089"/>
    <w:rsid w:val="003E244D"/>
    <w:rsid w:val="003E32A1"/>
    <w:rsid w:val="003E3440"/>
    <w:rsid w:val="003E352C"/>
    <w:rsid w:val="003E37E1"/>
    <w:rsid w:val="003E397B"/>
    <w:rsid w:val="003E423F"/>
    <w:rsid w:val="003E4C78"/>
    <w:rsid w:val="003E5268"/>
    <w:rsid w:val="003E5535"/>
    <w:rsid w:val="003E58FC"/>
    <w:rsid w:val="003E5B37"/>
    <w:rsid w:val="003E5C54"/>
    <w:rsid w:val="003E5FB7"/>
    <w:rsid w:val="003E6CA3"/>
    <w:rsid w:val="003E756D"/>
    <w:rsid w:val="003E7710"/>
    <w:rsid w:val="003E7A77"/>
    <w:rsid w:val="003E7C1B"/>
    <w:rsid w:val="003F03F9"/>
    <w:rsid w:val="003F1C99"/>
    <w:rsid w:val="003F25A1"/>
    <w:rsid w:val="003F2975"/>
    <w:rsid w:val="003F2D8D"/>
    <w:rsid w:val="003F35FD"/>
    <w:rsid w:val="003F3F7A"/>
    <w:rsid w:val="003F4AF3"/>
    <w:rsid w:val="003F52BC"/>
    <w:rsid w:val="003F5566"/>
    <w:rsid w:val="003F6333"/>
    <w:rsid w:val="003F6BDD"/>
    <w:rsid w:val="003F6F3C"/>
    <w:rsid w:val="003F7BBF"/>
    <w:rsid w:val="00400912"/>
    <w:rsid w:val="00400AD8"/>
    <w:rsid w:val="00401998"/>
    <w:rsid w:val="00401B62"/>
    <w:rsid w:val="00402262"/>
    <w:rsid w:val="00402DC1"/>
    <w:rsid w:val="00402FDE"/>
    <w:rsid w:val="004037E6"/>
    <w:rsid w:val="00403AB6"/>
    <w:rsid w:val="00403D96"/>
    <w:rsid w:val="00403E4D"/>
    <w:rsid w:val="00403F06"/>
    <w:rsid w:val="00404696"/>
    <w:rsid w:val="00404887"/>
    <w:rsid w:val="00404B18"/>
    <w:rsid w:val="00404C9E"/>
    <w:rsid w:val="0040784E"/>
    <w:rsid w:val="00407E0A"/>
    <w:rsid w:val="00410491"/>
    <w:rsid w:val="00410A63"/>
    <w:rsid w:val="00410CCA"/>
    <w:rsid w:val="00411776"/>
    <w:rsid w:val="00412856"/>
    <w:rsid w:val="004129A4"/>
    <w:rsid w:val="00412CDB"/>
    <w:rsid w:val="004131F8"/>
    <w:rsid w:val="004135BB"/>
    <w:rsid w:val="0041366E"/>
    <w:rsid w:val="004137AB"/>
    <w:rsid w:val="004138C1"/>
    <w:rsid w:val="0041414A"/>
    <w:rsid w:val="00414D14"/>
    <w:rsid w:val="00415D8D"/>
    <w:rsid w:val="00415F90"/>
    <w:rsid w:val="00416928"/>
    <w:rsid w:val="0041746F"/>
    <w:rsid w:val="00417C6C"/>
    <w:rsid w:val="004205F6"/>
    <w:rsid w:val="00420742"/>
    <w:rsid w:val="00420AA5"/>
    <w:rsid w:val="0042137F"/>
    <w:rsid w:val="004217C5"/>
    <w:rsid w:val="00422A8E"/>
    <w:rsid w:val="00422ED2"/>
    <w:rsid w:val="0042396C"/>
    <w:rsid w:val="00423FFC"/>
    <w:rsid w:val="00424294"/>
    <w:rsid w:val="00424345"/>
    <w:rsid w:val="004244D5"/>
    <w:rsid w:val="004244D9"/>
    <w:rsid w:val="00424A4B"/>
    <w:rsid w:val="0042549D"/>
    <w:rsid w:val="004255E0"/>
    <w:rsid w:val="0042597E"/>
    <w:rsid w:val="004262F1"/>
    <w:rsid w:val="004264C2"/>
    <w:rsid w:val="0042673C"/>
    <w:rsid w:val="00426B4E"/>
    <w:rsid w:val="00426B53"/>
    <w:rsid w:val="00426FE1"/>
    <w:rsid w:val="004306F8"/>
    <w:rsid w:val="00430760"/>
    <w:rsid w:val="00430836"/>
    <w:rsid w:val="00430A72"/>
    <w:rsid w:val="00430DCB"/>
    <w:rsid w:val="004316F8"/>
    <w:rsid w:val="0043201E"/>
    <w:rsid w:val="004326AB"/>
    <w:rsid w:val="0043361B"/>
    <w:rsid w:val="0043477D"/>
    <w:rsid w:val="00434D4B"/>
    <w:rsid w:val="00434E94"/>
    <w:rsid w:val="00435EF5"/>
    <w:rsid w:val="00436007"/>
    <w:rsid w:val="004361C8"/>
    <w:rsid w:val="00436599"/>
    <w:rsid w:val="00436C91"/>
    <w:rsid w:val="0044069D"/>
    <w:rsid w:val="00440711"/>
    <w:rsid w:val="00440FD1"/>
    <w:rsid w:val="00441932"/>
    <w:rsid w:val="00441A7F"/>
    <w:rsid w:val="00441B22"/>
    <w:rsid w:val="004428FF"/>
    <w:rsid w:val="00442928"/>
    <w:rsid w:val="00442C6F"/>
    <w:rsid w:val="0044358D"/>
    <w:rsid w:val="0044372F"/>
    <w:rsid w:val="004445EA"/>
    <w:rsid w:val="004458C5"/>
    <w:rsid w:val="00445900"/>
    <w:rsid w:val="00445CA7"/>
    <w:rsid w:val="0044645F"/>
    <w:rsid w:val="0044673D"/>
    <w:rsid w:val="00446BE5"/>
    <w:rsid w:val="004471E3"/>
    <w:rsid w:val="004475FF"/>
    <w:rsid w:val="00450342"/>
    <w:rsid w:val="00450AE1"/>
    <w:rsid w:val="00450E5D"/>
    <w:rsid w:val="00451CEE"/>
    <w:rsid w:val="00451DB1"/>
    <w:rsid w:val="00451EF7"/>
    <w:rsid w:val="004521A1"/>
    <w:rsid w:val="00452489"/>
    <w:rsid w:val="004524E0"/>
    <w:rsid w:val="00452E52"/>
    <w:rsid w:val="00452EA6"/>
    <w:rsid w:val="0045356C"/>
    <w:rsid w:val="00453886"/>
    <w:rsid w:val="00454D3E"/>
    <w:rsid w:val="004556B6"/>
    <w:rsid w:val="004556C3"/>
    <w:rsid w:val="004567AF"/>
    <w:rsid w:val="004618A9"/>
    <w:rsid w:val="00461FF5"/>
    <w:rsid w:val="00462C8D"/>
    <w:rsid w:val="00464120"/>
    <w:rsid w:val="00465120"/>
    <w:rsid w:val="00465797"/>
    <w:rsid w:val="00465855"/>
    <w:rsid w:val="00465DC2"/>
    <w:rsid w:val="004662C0"/>
    <w:rsid w:val="00467027"/>
    <w:rsid w:val="004672D6"/>
    <w:rsid w:val="004675B3"/>
    <w:rsid w:val="00467641"/>
    <w:rsid w:val="004702C6"/>
    <w:rsid w:val="00470863"/>
    <w:rsid w:val="004708F9"/>
    <w:rsid w:val="0047124B"/>
    <w:rsid w:val="00471E9B"/>
    <w:rsid w:val="0047297A"/>
    <w:rsid w:val="00473535"/>
    <w:rsid w:val="004736CF"/>
    <w:rsid w:val="004740CF"/>
    <w:rsid w:val="0047455E"/>
    <w:rsid w:val="0047492D"/>
    <w:rsid w:val="00474C7F"/>
    <w:rsid w:val="00474FCE"/>
    <w:rsid w:val="00475255"/>
    <w:rsid w:val="00475C0A"/>
    <w:rsid w:val="00475D61"/>
    <w:rsid w:val="00476069"/>
    <w:rsid w:val="00476BB2"/>
    <w:rsid w:val="0047761F"/>
    <w:rsid w:val="004777D3"/>
    <w:rsid w:val="0047786C"/>
    <w:rsid w:val="00477EEC"/>
    <w:rsid w:val="004806F5"/>
    <w:rsid w:val="00480B2C"/>
    <w:rsid w:val="00480F6C"/>
    <w:rsid w:val="004814C8"/>
    <w:rsid w:val="00481BB5"/>
    <w:rsid w:val="004827C5"/>
    <w:rsid w:val="00482E66"/>
    <w:rsid w:val="0048373B"/>
    <w:rsid w:val="0048389E"/>
    <w:rsid w:val="00484EAA"/>
    <w:rsid w:val="00484F4C"/>
    <w:rsid w:val="00485A63"/>
    <w:rsid w:val="00485FD3"/>
    <w:rsid w:val="00486119"/>
    <w:rsid w:val="004861B1"/>
    <w:rsid w:val="00486836"/>
    <w:rsid w:val="00487F34"/>
    <w:rsid w:val="0049006C"/>
    <w:rsid w:val="004908F3"/>
    <w:rsid w:val="00490909"/>
    <w:rsid w:val="00490A9E"/>
    <w:rsid w:val="00491644"/>
    <w:rsid w:val="00491AA9"/>
    <w:rsid w:val="0049261A"/>
    <w:rsid w:val="00492BDD"/>
    <w:rsid w:val="0049314D"/>
    <w:rsid w:val="004935E4"/>
    <w:rsid w:val="00493ED5"/>
    <w:rsid w:val="00495527"/>
    <w:rsid w:val="004963B0"/>
    <w:rsid w:val="004973CA"/>
    <w:rsid w:val="004974E7"/>
    <w:rsid w:val="004A0062"/>
    <w:rsid w:val="004A0343"/>
    <w:rsid w:val="004A0AF8"/>
    <w:rsid w:val="004A0BD2"/>
    <w:rsid w:val="004A14BB"/>
    <w:rsid w:val="004A1571"/>
    <w:rsid w:val="004A1A36"/>
    <w:rsid w:val="004A31C4"/>
    <w:rsid w:val="004A31F9"/>
    <w:rsid w:val="004A39B4"/>
    <w:rsid w:val="004A3AFA"/>
    <w:rsid w:val="004A4019"/>
    <w:rsid w:val="004A5037"/>
    <w:rsid w:val="004A66AE"/>
    <w:rsid w:val="004A6954"/>
    <w:rsid w:val="004A6A66"/>
    <w:rsid w:val="004A6E89"/>
    <w:rsid w:val="004A7081"/>
    <w:rsid w:val="004A78DF"/>
    <w:rsid w:val="004A7F10"/>
    <w:rsid w:val="004B0C51"/>
    <w:rsid w:val="004B154B"/>
    <w:rsid w:val="004B1A53"/>
    <w:rsid w:val="004B1D61"/>
    <w:rsid w:val="004B3024"/>
    <w:rsid w:val="004B3FCC"/>
    <w:rsid w:val="004B4165"/>
    <w:rsid w:val="004B4501"/>
    <w:rsid w:val="004B501F"/>
    <w:rsid w:val="004B5738"/>
    <w:rsid w:val="004B58A2"/>
    <w:rsid w:val="004B68BF"/>
    <w:rsid w:val="004B73C1"/>
    <w:rsid w:val="004B7614"/>
    <w:rsid w:val="004B7718"/>
    <w:rsid w:val="004C0658"/>
    <w:rsid w:val="004C0F40"/>
    <w:rsid w:val="004C1ABC"/>
    <w:rsid w:val="004C24EB"/>
    <w:rsid w:val="004C279E"/>
    <w:rsid w:val="004C3094"/>
    <w:rsid w:val="004C3FD3"/>
    <w:rsid w:val="004C40DA"/>
    <w:rsid w:val="004C4299"/>
    <w:rsid w:val="004C48BF"/>
    <w:rsid w:val="004C4D45"/>
    <w:rsid w:val="004C51C1"/>
    <w:rsid w:val="004C601D"/>
    <w:rsid w:val="004C638D"/>
    <w:rsid w:val="004C6C0D"/>
    <w:rsid w:val="004C6F31"/>
    <w:rsid w:val="004C6FC7"/>
    <w:rsid w:val="004D0509"/>
    <w:rsid w:val="004D06F0"/>
    <w:rsid w:val="004D1620"/>
    <w:rsid w:val="004D1A49"/>
    <w:rsid w:val="004D272F"/>
    <w:rsid w:val="004D28F2"/>
    <w:rsid w:val="004D2B0D"/>
    <w:rsid w:val="004D2B10"/>
    <w:rsid w:val="004D362D"/>
    <w:rsid w:val="004D54E2"/>
    <w:rsid w:val="004D6132"/>
    <w:rsid w:val="004D7582"/>
    <w:rsid w:val="004D793A"/>
    <w:rsid w:val="004E012B"/>
    <w:rsid w:val="004E06D4"/>
    <w:rsid w:val="004E13DB"/>
    <w:rsid w:val="004E1956"/>
    <w:rsid w:val="004E1AC6"/>
    <w:rsid w:val="004E1C8B"/>
    <w:rsid w:val="004E228E"/>
    <w:rsid w:val="004E28EE"/>
    <w:rsid w:val="004E29E6"/>
    <w:rsid w:val="004E2E6A"/>
    <w:rsid w:val="004E39EB"/>
    <w:rsid w:val="004E3D51"/>
    <w:rsid w:val="004E3EAC"/>
    <w:rsid w:val="004E58CA"/>
    <w:rsid w:val="004E5A3C"/>
    <w:rsid w:val="004E5E2C"/>
    <w:rsid w:val="004E5F75"/>
    <w:rsid w:val="004E763B"/>
    <w:rsid w:val="004E764F"/>
    <w:rsid w:val="004E7E6F"/>
    <w:rsid w:val="004F01B9"/>
    <w:rsid w:val="004F0441"/>
    <w:rsid w:val="004F0861"/>
    <w:rsid w:val="004F0A68"/>
    <w:rsid w:val="004F1A8E"/>
    <w:rsid w:val="004F1C6E"/>
    <w:rsid w:val="004F1F34"/>
    <w:rsid w:val="004F2FCB"/>
    <w:rsid w:val="004F33C5"/>
    <w:rsid w:val="004F3626"/>
    <w:rsid w:val="004F44C2"/>
    <w:rsid w:val="004F5689"/>
    <w:rsid w:val="004F573F"/>
    <w:rsid w:val="004F5DB5"/>
    <w:rsid w:val="004F6353"/>
    <w:rsid w:val="004F6362"/>
    <w:rsid w:val="004F6F82"/>
    <w:rsid w:val="004F7790"/>
    <w:rsid w:val="004F7EF2"/>
    <w:rsid w:val="005007C8"/>
    <w:rsid w:val="00500E18"/>
    <w:rsid w:val="005019F2"/>
    <w:rsid w:val="0050205C"/>
    <w:rsid w:val="005029B1"/>
    <w:rsid w:val="00502C20"/>
    <w:rsid w:val="0050416B"/>
    <w:rsid w:val="00504765"/>
    <w:rsid w:val="00504901"/>
    <w:rsid w:val="00504960"/>
    <w:rsid w:val="00505180"/>
    <w:rsid w:val="00506515"/>
    <w:rsid w:val="005065FE"/>
    <w:rsid w:val="00507452"/>
    <w:rsid w:val="00507493"/>
    <w:rsid w:val="00507E31"/>
    <w:rsid w:val="00507FF2"/>
    <w:rsid w:val="005100D8"/>
    <w:rsid w:val="005108B3"/>
    <w:rsid w:val="005114E9"/>
    <w:rsid w:val="0051269E"/>
    <w:rsid w:val="005126EE"/>
    <w:rsid w:val="005138F2"/>
    <w:rsid w:val="00513909"/>
    <w:rsid w:val="00513A06"/>
    <w:rsid w:val="00514517"/>
    <w:rsid w:val="00514B90"/>
    <w:rsid w:val="005157F0"/>
    <w:rsid w:val="00515ABD"/>
    <w:rsid w:val="005170CF"/>
    <w:rsid w:val="005171D8"/>
    <w:rsid w:val="00517907"/>
    <w:rsid w:val="00517ABC"/>
    <w:rsid w:val="00517AF3"/>
    <w:rsid w:val="005200F2"/>
    <w:rsid w:val="00520C58"/>
    <w:rsid w:val="00520FBC"/>
    <w:rsid w:val="005210A2"/>
    <w:rsid w:val="00522A77"/>
    <w:rsid w:val="00522B0E"/>
    <w:rsid w:val="00522B8C"/>
    <w:rsid w:val="005248D8"/>
    <w:rsid w:val="00524E28"/>
    <w:rsid w:val="00525F6D"/>
    <w:rsid w:val="00526010"/>
    <w:rsid w:val="00526C0D"/>
    <w:rsid w:val="00526E70"/>
    <w:rsid w:val="00527123"/>
    <w:rsid w:val="00530193"/>
    <w:rsid w:val="0053072B"/>
    <w:rsid w:val="00530987"/>
    <w:rsid w:val="00530C37"/>
    <w:rsid w:val="00531623"/>
    <w:rsid w:val="00532101"/>
    <w:rsid w:val="005321E0"/>
    <w:rsid w:val="00534B72"/>
    <w:rsid w:val="00534BF4"/>
    <w:rsid w:val="00535E45"/>
    <w:rsid w:val="005360C4"/>
    <w:rsid w:val="00536135"/>
    <w:rsid w:val="00537190"/>
    <w:rsid w:val="00537C6A"/>
    <w:rsid w:val="00540107"/>
    <w:rsid w:val="0054151A"/>
    <w:rsid w:val="00541B2B"/>
    <w:rsid w:val="00542280"/>
    <w:rsid w:val="00542461"/>
    <w:rsid w:val="00543B8A"/>
    <w:rsid w:val="00543BA5"/>
    <w:rsid w:val="005461D1"/>
    <w:rsid w:val="00546BC0"/>
    <w:rsid w:val="005470B3"/>
    <w:rsid w:val="005476A1"/>
    <w:rsid w:val="0055073C"/>
    <w:rsid w:val="00551197"/>
    <w:rsid w:val="00551A8B"/>
    <w:rsid w:val="00551AD8"/>
    <w:rsid w:val="0055255F"/>
    <w:rsid w:val="005529B9"/>
    <w:rsid w:val="00553044"/>
    <w:rsid w:val="00553FDE"/>
    <w:rsid w:val="00554082"/>
    <w:rsid w:val="005556B8"/>
    <w:rsid w:val="00555885"/>
    <w:rsid w:val="00555DF1"/>
    <w:rsid w:val="00555F07"/>
    <w:rsid w:val="0055614A"/>
    <w:rsid w:val="00556396"/>
    <w:rsid w:val="005569B9"/>
    <w:rsid w:val="00556E35"/>
    <w:rsid w:val="005575C2"/>
    <w:rsid w:val="0055784D"/>
    <w:rsid w:val="00560043"/>
    <w:rsid w:val="00560455"/>
    <w:rsid w:val="00560812"/>
    <w:rsid w:val="00560F54"/>
    <w:rsid w:val="00560FBA"/>
    <w:rsid w:val="005615C7"/>
    <w:rsid w:val="00561842"/>
    <w:rsid w:val="00561EFD"/>
    <w:rsid w:val="0056295F"/>
    <w:rsid w:val="00562C02"/>
    <w:rsid w:val="0056443E"/>
    <w:rsid w:val="005657E1"/>
    <w:rsid w:val="00567539"/>
    <w:rsid w:val="00567AF4"/>
    <w:rsid w:val="00567AF6"/>
    <w:rsid w:val="0057036B"/>
    <w:rsid w:val="0057056A"/>
    <w:rsid w:val="00570883"/>
    <w:rsid w:val="005708A9"/>
    <w:rsid w:val="00570C63"/>
    <w:rsid w:val="005712F5"/>
    <w:rsid w:val="00571446"/>
    <w:rsid w:val="00571457"/>
    <w:rsid w:val="0057184A"/>
    <w:rsid w:val="00571D39"/>
    <w:rsid w:val="0057251B"/>
    <w:rsid w:val="0057287E"/>
    <w:rsid w:val="005731E3"/>
    <w:rsid w:val="00573206"/>
    <w:rsid w:val="005735B4"/>
    <w:rsid w:val="00573AA1"/>
    <w:rsid w:val="00573B30"/>
    <w:rsid w:val="00573C3D"/>
    <w:rsid w:val="00574325"/>
    <w:rsid w:val="00574349"/>
    <w:rsid w:val="005743C9"/>
    <w:rsid w:val="00574849"/>
    <w:rsid w:val="00574C52"/>
    <w:rsid w:val="0057568E"/>
    <w:rsid w:val="00575923"/>
    <w:rsid w:val="005759B8"/>
    <w:rsid w:val="00576999"/>
    <w:rsid w:val="00577354"/>
    <w:rsid w:val="005775C3"/>
    <w:rsid w:val="005779E4"/>
    <w:rsid w:val="00577BE5"/>
    <w:rsid w:val="005808B5"/>
    <w:rsid w:val="00580A3C"/>
    <w:rsid w:val="00580D93"/>
    <w:rsid w:val="005817DF"/>
    <w:rsid w:val="00583D07"/>
    <w:rsid w:val="0058594D"/>
    <w:rsid w:val="00586049"/>
    <w:rsid w:val="00587780"/>
    <w:rsid w:val="00587C1D"/>
    <w:rsid w:val="00590EDA"/>
    <w:rsid w:val="0059142A"/>
    <w:rsid w:val="00591857"/>
    <w:rsid w:val="00591E28"/>
    <w:rsid w:val="00591F83"/>
    <w:rsid w:val="00592274"/>
    <w:rsid w:val="005924A6"/>
    <w:rsid w:val="0059260D"/>
    <w:rsid w:val="00592E18"/>
    <w:rsid w:val="00593520"/>
    <w:rsid w:val="00593537"/>
    <w:rsid w:val="005944C7"/>
    <w:rsid w:val="005945CC"/>
    <w:rsid w:val="005948D3"/>
    <w:rsid w:val="00594C18"/>
    <w:rsid w:val="005951FF"/>
    <w:rsid w:val="005956DB"/>
    <w:rsid w:val="00595F4E"/>
    <w:rsid w:val="005961E4"/>
    <w:rsid w:val="00596307"/>
    <w:rsid w:val="0059679D"/>
    <w:rsid w:val="00596CD0"/>
    <w:rsid w:val="00596E85"/>
    <w:rsid w:val="0059727A"/>
    <w:rsid w:val="0059731E"/>
    <w:rsid w:val="00597356"/>
    <w:rsid w:val="005A0334"/>
    <w:rsid w:val="005A0A5F"/>
    <w:rsid w:val="005A11AD"/>
    <w:rsid w:val="005A1D44"/>
    <w:rsid w:val="005A3857"/>
    <w:rsid w:val="005A6231"/>
    <w:rsid w:val="005A64DD"/>
    <w:rsid w:val="005A64F7"/>
    <w:rsid w:val="005A7323"/>
    <w:rsid w:val="005A7B66"/>
    <w:rsid w:val="005A7B7F"/>
    <w:rsid w:val="005B0B3E"/>
    <w:rsid w:val="005B0CA2"/>
    <w:rsid w:val="005B17EA"/>
    <w:rsid w:val="005B1CAB"/>
    <w:rsid w:val="005B2603"/>
    <w:rsid w:val="005B2DEC"/>
    <w:rsid w:val="005B3451"/>
    <w:rsid w:val="005B416C"/>
    <w:rsid w:val="005B4F03"/>
    <w:rsid w:val="005B544B"/>
    <w:rsid w:val="005B583C"/>
    <w:rsid w:val="005B58A8"/>
    <w:rsid w:val="005B6B12"/>
    <w:rsid w:val="005B6D0C"/>
    <w:rsid w:val="005B70E2"/>
    <w:rsid w:val="005C0166"/>
    <w:rsid w:val="005C06D9"/>
    <w:rsid w:val="005C1B0F"/>
    <w:rsid w:val="005C2895"/>
    <w:rsid w:val="005C34F2"/>
    <w:rsid w:val="005C354F"/>
    <w:rsid w:val="005C377A"/>
    <w:rsid w:val="005C379E"/>
    <w:rsid w:val="005C3E57"/>
    <w:rsid w:val="005C3EC6"/>
    <w:rsid w:val="005C4A5A"/>
    <w:rsid w:val="005C4D6A"/>
    <w:rsid w:val="005C4F14"/>
    <w:rsid w:val="005C5369"/>
    <w:rsid w:val="005C5B74"/>
    <w:rsid w:val="005C5C86"/>
    <w:rsid w:val="005C6E4F"/>
    <w:rsid w:val="005C7DF5"/>
    <w:rsid w:val="005C7F6C"/>
    <w:rsid w:val="005D04CE"/>
    <w:rsid w:val="005D06E4"/>
    <w:rsid w:val="005D10C1"/>
    <w:rsid w:val="005D1D6C"/>
    <w:rsid w:val="005D1F41"/>
    <w:rsid w:val="005D2FC3"/>
    <w:rsid w:val="005D3D6D"/>
    <w:rsid w:val="005D4659"/>
    <w:rsid w:val="005D5219"/>
    <w:rsid w:val="005D556C"/>
    <w:rsid w:val="005D5714"/>
    <w:rsid w:val="005D5CBC"/>
    <w:rsid w:val="005D6BDA"/>
    <w:rsid w:val="005D6E67"/>
    <w:rsid w:val="005D6E69"/>
    <w:rsid w:val="005D6EB3"/>
    <w:rsid w:val="005D6EC9"/>
    <w:rsid w:val="005D7BBC"/>
    <w:rsid w:val="005D7D29"/>
    <w:rsid w:val="005E0E07"/>
    <w:rsid w:val="005E14CF"/>
    <w:rsid w:val="005E182D"/>
    <w:rsid w:val="005E215E"/>
    <w:rsid w:val="005E26CB"/>
    <w:rsid w:val="005E2A55"/>
    <w:rsid w:val="005E37AD"/>
    <w:rsid w:val="005E38C1"/>
    <w:rsid w:val="005E3BEF"/>
    <w:rsid w:val="005E4065"/>
    <w:rsid w:val="005E4332"/>
    <w:rsid w:val="005E4ADD"/>
    <w:rsid w:val="005E5DA9"/>
    <w:rsid w:val="005E64BD"/>
    <w:rsid w:val="005E68D4"/>
    <w:rsid w:val="005F0639"/>
    <w:rsid w:val="005F0CF8"/>
    <w:rsid w:val="005F28AE"/>
    <w:rsid w:val="005F31C2"/>
    <w:rsid w:val="005F3A7C"/>
    <w:rsid w:val="005F3C77"/>
    <w:rsid w:val="005F68F3"/>
    <w:rsid w:val="005F69ED"/>
    <w:rsid w:val="005F6D26"/>
    <w:rsid w:val="005F78D8"/>
    <w:rsid w:val="005F7D1B"/>
    <w:rsid w:val="005F7DCD"/>
    <w:rsid w:val="00600522"/>
    <w:rsid w:val="006006CD"/>
    <w:rsid w:val="00600B4F"/>
    <w:rsid w:val="00601906"/>
    <w:rsid w:val="00601BCC"/>
    <w:rsid w:val="006028D1"/>
    <w:rsid w:val="00603402"/>
    <w:rsid w:val="00603430"/>
    <w:rsid w:val="0060381C"/>
    <w:rsid w:val="0060446B"/>
    <w:rsid w:val="0060672E"/>
    <w:rsid w:val="0061098C"/>
    <w:rsid w:val="00610B8A"/>
    <w:rsid w:val="00610D16"/>
    <w:rsid w:val="00610F0F"/>
    <w:rsid w:val="00610F29"/>
    <w:rsid w:val="00611674"/>
    <w:rsid w:val="00612D1F"/>
    <w:rsid w:val="006133F7"/>
    <w:rsid w:val="006150A9"/>
    <w:rsid w:val="006154D8"/>
    <w:rsid w:val="00615B11"/>
    <w:rsid w:val="00616E4D"/>
    <w:rsid w:val="00617E03"/>
    <w:rsid w:val="00621A29"/>
    <w:rsid w:val="00622657"/>
    <w:rsid w:val="006235A7"/>
    <w:rsid w:val="0062375B"/>
    <w:rsid w:val="00623A2F"/>
    <w:rsid w:val="00624974"/>
    <w:rsid w:val="00624AC7"/>
    <w:rsid w:val="00625F24"/>
    <w:rsid w:val="0062641E"/>
    <w:rsid w:val="006268F2"/>
    <w:rsid w:val="00626BE7"/>
    <w:rsid w:val="006270A2"/>
    <w:rsid w:val="0062782E"/>
    <w:rsid w:val="006303DC"/>
    <w:rsid w:val="00630436"/>
    <w:rsid w:val="00630A20"/>
    <w:rsid w:val="00630C54"/>
    <w:rsid w:val="00630FD7"/>
    <w:rsid w:val="006310CD"/>
    <w:rsid w:val="00631331"/>
    <w:rsid w:val="006314DF"/>
    <w:rsid w:val="00631C04"/>
    <w:rsid w:val="00631EE2"/>
    <w:rsid w:val="00631F06"/>
    <w:rsid w:val="0063242F"/>
    <w:rsid w:val="00632C21"/>
    <w:rsid w:val="00632DE8"/>
    <w:rsid w:val="00633623"/>
    <w:rsid w:val="006339FE"/>
    <w:rsid w:val="00634029"/>
    <w:rsid w:val="00634057"/>
    <w:rsid w:val="00634095"/>
    <w:rsid w:val="006342F2"/>
    <w:rsid w:val="0063497A"/>
    <w:rsid w:val="006351D9"/>
    <w:rsid w:val="006352D5"/>
    <w:rsid w:val="0063550B"/>
    <w:rsid w:val="00635560"/>
    <w:rsid w:val="00635A68"/>
    <w:rsid w:val="00635E37"/>
    <w:rsid w:val="00636FA8"/>
    <w:rsid w:val="00637141"/>
    <w:rsid w:val="00637284"/>
    <w:rsid w:val="00637486"/>
    <w:rsid w:val="00640213"/>
    <w:rsid w:val="0064051D"/>
    <w:rsid w:val="006408BE"/>
    <w:rsid w:val="00640FE5"/>
    <w:rsid w:val="00641B33"/>
    <w:rsid w:val="00641D26"/>
    <w:rsid w:val="006424C1"/>
    <w:rsid w:val="0064293F"/>
    <w:rsid w:val="00642BCA"/>
    <w:rsid w:val="006440E1"/>
    <w:rsid w:val="006442DD"/>
    <w:rsid w:val="0064466B"/>
    <w:rsid w:val="00644CBD"/>
    <w:rsid w:val="00644D94"/>
    <w:rsid w:val="00645BEB"/>
    <w:rsid w:val="00645EED"/>
    <w:rsid w:val="0064687F"/>
    <w:rsid w:val="0065014E"/>
    <w:rsid w:val="0065173A"/>
    <w:rsid w:val="00651874"/>
    <w:rsid w:val="00652C6A"/>
    <w:rsid w:val="00652E02"/>
    <w:rsid w:val="00652F69"/>
    <w:rsid w:val="0065510D"/>
    <w:rsid w:val="006559F5"/>
    <w:rsid w:val="00655D16"/>
    <w:rsid w:val="00655D75"/>
    <w:rsid w:val="006562DD"/>
    <w:rsid w:val="0065700C"/>
    <w:rsid w:val="0065742C"/>
    <w:rsid w:val="00657533"/>
    <w:rsid w:val="00657A57"/>
    <w:rsid w:val="006604D5"/>
    <w:rsid w:val="00660670"/>
    <w:rsid w:val="00660780"/>
    <w:rsid w:val="00660CF2"/>
    <w:rsid w:val="00660F55"/>
    <w:rsid w:val="00663011"/>
    <w:rsid w:val="006633B0"/>
    <w:rsid w:val="0066374A"/>
    <w:rsid w:val="006639F0"/>
    <w:rsid w:val="006639F1"/>
    <w:rsid w:val="00664AC0"/>
    <w:rsid w:val="00664CB1"/>
    <w:rsid w:val="00664E77"/>
    <w:rsid w:val="0066512E"/>
    <w:rsid w:val="00665155"/>
    <w:rsid w:val="006660CE"/>
    <w:rsid w:val="006670C5"/>
    <w:rsid w:val="0066766C"/>
    <w:rsid w:val="0066798C"/>
    <w:rsid w:val="00667F67"/>
    <w:rsid w:val="00667F6B"/>
    <w:rsid w:val="006707B3"/>
    <w:rsid w:val="006708A6"/>
    <w:rsid w:val="006710E6"/>
    <w:rsid w:val="006713ED"/>
    <w:rsid w:val="006720FD"/>
    <w:rsid w:val="00672394"/>
    <w:rsid w:val="006730D0"/>
    <w:rsid w:val="00674544"/>
    <w:rsid w:val="00675A9D"/>
    <w:rsid w:val="00675BBF"/>
    <w:rsid w:val="0067631F"/>
    <w:rsid w:val="0067691C"/>
    <w:rsid w:val="00677133"/>
    <w:rsid w:val="006772D6"/>
    <w:rsid w:val="00677405"/>
    <w:rsid w:val="00677AC8"/>
    <w:rsid w:val="00677E33"/>
    <w:rsid w:val="006801D1"/>
    <w:rsid w:val="00681E0D"/>
    <w:rsid w:val="0068249D"/>
    <w:rsid w:val="006829CA"/>
    <w:rsid w:val="0068474E"/>
    <w:rsid w:val="0068679D"/>
    <w:rsid w:val="006875EF"/>
    <w:rsid w:val="00687D84"/>
    <w:rsid w:val="006908F7"/>
    <w:rsid w:val="00690D1F"/>
    <w:rsid w:val="00690EF0"/>
    <w:rsid w:val="006912DB"/>
    <w:rsid w:val="006915F1"/>
    <w:rsid w:val="00691EC9"/>
    <w:rsid w:val="00692693"/>
    <w:rsid w:val="006927D8"/>
    <w:rsid w:val="00692FD2"/>
    <w:rsid w:val="006931CA"/>
    <w:rsid w:val="0069350E"/>
    <w:rsid w:val="006944CB"/>
    <w:rsid w:val="006948B9"/>
    <w:rsid w:val="00694F1B"/>
    <w:rsid w:val="00695036"/>
    <w:rsid w:val="00696572"/>
    <w:rsid w:val="00697175"/>
    <w:rsid w:val="00697B5A"/>
    <w:rsid w:val="006A0189"/>
    <w:rsid w:val="006A01AE"/>
    <w:rsid w:val="006A056B"/>
    <w:rsid w:val="006A0846"/>
    <w:rsid w:val="006A095F"/>
    <w:rsid w:val="006A1728"/>
    <w:rsid w:val="006A1F80"/>
    <w:rsid w:val="006A3E8E"/>
    <w:rsid w:val="006A401F"/>
    <w:rsid w:val="006A50D5"/>
    <w:rsid w:val="006A5C5A"/>
    <w:rsid w:val="006A5E87"/>
    <w:rsid w:val="006A640D"/>
    <w:rsid w:val="006A75BF"/>
    <w:rsid w:val="006B00F1"/>
    <w:rsid w:val="006B0944"/>
    <w:rsid w:val="006B0AA2"/>
    <w:rsid w:val="006B1A3E"/>
    <w:rsid w:val="006B1E87"/>
    <w:rsid w:val="006B2391"/>
    <w:rsid w:val="006B25E3"/>
    <w:rsid w:val="006B2753"/>
    <w:rsid w:val="006B2E63"/>
    <w:rsid w:val="006B2EFA"/>
    <w:rsid w:val="006B3A5F"/>
    <w:rsid w:val="006B3BEE"/>
    <w:rsid w:val="006B3D35"/>
    <w:rsid w:val="006B443D"/>
    <w:rsid w:val="006B4CFC"/>
    <w:rsid w:val="006B6AAE"/>
    <w:rsid w:val="006B7541"/>
    <w:rsid w:val="006B773E"/>
    <w:rsid w:val="006B7DB7"/>
    <w:rsid w:val="006C0374"/>
    <w:rsid w:val="006C0C11"/>
    <w:rsid w:val="006C186E"/>
    <w:rsid w:val="006C2AA2"/>
    <w:rsid w:val="006C2CCD"/>
    <w:rsid w:val="006C2D91"/>
    <w:rsid w:val="006C2FA3"/>
    <w:rsid w:val="006C36B2"/>
    <w:rsid w:val="006C37E2"/>
    <w:rsid w:val="006C3FD4"/>
    <w:rsid w:val="006C4237"/>
    <w:rsid w:val="006C48E8"/>
    <w:rsid w:val="006C4ACE"/>
    <w:rsid w:val="006C6B69"/>
    <w:rsid w:val="006C6CCE"/>
    <w:rsid w:val="006C70EE"/>
    <w:rsid w:val="006C7E2A"/>
    <w:rsid w:val="006D017C"/>
    <w:rsid w:val="006D11FC"/>
    <w:rsid w:val="006D17F0"/>
    <w:rsid w:val="006D1D19"/>
    <w:rsid w:val="006D1F7C"/>
    <w:rsid w:val="006D2659"/>
    <w:rsid w:val="006D2FBB"/>
    <w:rsid w:val="006D333C"/>
    <w:rsid w:val="006D4117"/>
    <w:rsid w:val="006D430A"/>
    <w:rsid w:val="006D443D"/>
    <w:rsid w:val="006D47FF"/>
    <w:rsid w:val="006D508A"/>
    <w:rsid w:val="006D5684"/>
    <w:rsid w:val="006D583C"/>
    <w:rsid w:val="006D590E"/>
    <w:rsid w:val="006D5AC6"/>
    <w:rsid w:val="006D5C3E"/>
    <w:rsid w:val="006D6186"/>
    <w:rsid w:val="006D6747"/>
    <w:rsid w:val="006D7B08"/>
    <w:rsid w:val="006E065B"/>
    <w:rsid w:val="006E06B4"/>
    <w:rsid w:val="006E0E3D"/>
    <w:rsid w:val="006E0F98"/>
    <w:rsid w:val="006E20C3"/>
    <w:rsid w:val="006E22A5"/>
    <w:rsid w:val="006E24DA"/>
    <w:rsid w:val="006E291E"/>
    <w:rsid w:val="006E320A"/>
    <w:rsid w:val="006E3372"/>
    <w:rsid w:val="006E396C"/>
    <w:rsid w:val="006E4076"/>
    <w:rsid w:val="006E4E2E"/>
    <w:rsid w:val="006E6220"/>
    <w:rsid w:val="006E6679"/>
    <w:rsid w:val="006E7910"/>
    <w:rsid w:val="006F0307"/>
    <w:rsid w:val="006F0D29"/>
    <w:rsid w:val="006F10E1"/>
    <w:rsid w:val="006F1285"/>
    <w:rsid w:val="006F2A9A"/>
    <w:rsid w:val="006F330A"/>
    <w:rsid w:val="006F3F56"/>
    <w:rsid w:val="006F456E"/>
    <w:rsid w:val="006F48FF"/>
    <w:rsid w:val="006F5023"/>
    <w:rsid w:val="006F5BB7"/>
    <w:rsid w:val="006F637C"/>
    <w:rsid w:val="006F6CAE"/>
    <w:rsid w:val="006F7621"/>
    <w:rsid w:val="006F7626"/>
    <w:rsid w:val="006F7DCA"/>
    <w:rsid w:val="00700150"/>
    <w:rsid w:val="00700B9E"/>
    <w:rsid w:val="00700C6E"/>
    <w:rsid w:val="00700FF5"/>
    <w:rsid w:val="0070229D"/>
    <w:rsid w:val="00702603"/>
    <w:rsid w:val="00702F95"/>
    <w:rsid w:val="00702F99"/>
    <w:rsid w:val="007031B3"/>
    <w:rsid w:val="007040A6"/>
    <w:rsid w:val="00704ADF"/>
    <w:rsid w:val="00705973"/>
    <w:rsid w:val="00705ACC"/>
    <w:rsid w:val="00705D5B"/>
    <w:rsid w:val="00706771"/>
    <w:rsid w:val="00706806"/>
    <w:rsid w:val="00706941"/>
    <w:rsid w:val="00706D81"/>
    <w:rsid w:val="00706D8F"/>
    <w:rsid w:val="0070788A"/>
    <w:rsid w:val="0071002A"/>
    <w:rsid w:val="00710ADD"/>
    <w:rsid w:val="00711073"/>
    <w:rsid w:val="00712587"/>
    <w:rsid w:val="00713416"/>
    <w:rsid w:val="007134F6"/>
    <w:rsid w:val="00714994"/>
    <w:rsid w:val="00714E97"/>
    <w:rsid w:val="00715074"/>
    <w:rsid w:val="0071533E"/>
    <w:rsid w:val="007161E2"/>
    <w:rsid w:val="00716296"/>
    <w:rsid w:val="0071634C"/>
    <w:rsid w:val="00716E46"/>
    <w:rsid w:val="00716E48"/>
    <w:rsid w:val="00717419"/>
    <w:rsid w:val="00717979"/>
    <w:rsid w:val="00717D0D"/>
    <w:rsid w:val="00717DF2"/>
    <w:rsid w:val="00717F7C"/>
    <w:rsid w:val="00720CD1"/>
    <w:rsid w:val="0072113B"/>
    <w:rsid w:val="0072133A"/>
    <w:rsid w:val="00721783"/>
    <w:rsid w:val="007218A3"/>
    <w:rsid w:val="007226DD"/>
    <w:rsid w:val="00722AC1"/>
    <w:rsid w:val="00722CDF"/>
    <w:rsid w:val="007230E5"/>
    <w:rsid w:val="00723282"/>
    <w:rsid w:val="0072359C"/>
    <w:rsid w:val="00723AB5"/>
    <w:rsid w:val="007242D0"/>
    <w:rsid w:val="00724C6C"/>
    <w:rsid w:val="00725370"/>
    <w:rsid w:val="0072541C"/>
    <w:rsid w:val="0072581A"/>
    <w:rsid w:val="007260EE"/>
    <w:rsid w:val="00726639"/>
    <w:rsid w:val="007267D7"/>
    <w:rsid w:val="00726805"/>
    <w:rsid w:val="00727756"/>
    <w:rsid w:val="00727927"/>
    <w:rsid w:val="00727941"/>
    <w:rsid w:val="007279FD"/>
    <w:rsid w:val="00727A89"/>
    <w:rsid w:val="00727F2E"/>
    <w:rsid w:val="00730A26"/>
    <w:rsid w:val="007318CA"/>
    <w:rsid w:val="00731BFF"/>
    <w:rsid w:val="00732662"/>
    <w:rsid w:val="00733A94"/>
    <w:rsid w:val="00734401"/>
    <w:rsid w:val="00735347"/>
    <w:rsid w:val="007353FF"/>
    <w:rsid w:val="00736BC1"/>
    <w:rsid w:val="00736FAF"/>
    <w:rsid w:val="007408AD"/>
    <w:rsid w:val="0074197F"/>
    <w:rsid w:val="007419CE"/>
    <w:rsid w:val="00741C01"/>
    <w:rsid w:val="00742194"/>
    <w:rsid w:val="00742BE2"/>
    <w:rsid w:val="00742C0F"/>
    <w:rsid w:val="0074336F"/>
    <w:rsid w:val="0074396F"/>
    <w:rsid w:val="00743F39"/>
    <w:rsid w:val="0074439A"/>
    <w:rsid w:val="0074543B"/>
    <w:rsid w:val="0074597E"/>
    <w:rsid w:val="007462B4"/>
    <w:rsid w:val="00746A6B"/>
    <w:rsid w:val="007470D6"/>
    <w:rsid w:val="00747CF6"/>
    <w:rsid w:val="00750C72"/>
    <w:rsid w:val="00750EA1"/>
    <w:rsid w:val="0075116B"/>
    <w:rsid w:val="0075135B"/>
    <w:rsid w:val="00751832"/>
    <w:rsid w:val="00751AE4"/>
    <w:rsid w:val="00751C50"/>
    <w:rsid w:val="00751D94"/>
    <w:rsid w:val="0075222D"/>
    <w:rsid w:val="00752859"/>
    <w:rsid w:val="00752DA5"/>
    <w:rsid w:val="0075312A"/>
    <w:rsid w:val="007540AB"/>
    <w:rsid w:val="0075541A"/>
    <w:rsid w:val="00756ECA"/>
    <w:rsid w:val="007602AB"/>
    <w:rsid w:val="0076045B"/>
    <w:rsid w:val="00760DB8"/>
    <w:rsid w:val="007631B9"/>
    <w:rsid w:val="00763717"/>
    <w:rsid w:val="00763949"/>
    <w:rsid w:val="007645EA"/>
    <w:rsid w:val="007657D0"/>
    <w:rsid w:val="00765A6C"/>
    <w:rsid w:val="00765B27"/>
    <w:rsid w:val="007666F0"/>
    <w:rsid w:val="00766963"/>
    <w:rsid w:val="00767152"/>
    <w:rsid w:val="00767681"/>
    <w:rsid w:val="007707DB"/>
    <w:rsid w:val="00771E1B"/>
    <w:rsid w:val="00772748"/>
    <w:rsid w:val="007730EE"/>
    <w:rsid w:val="00773D5D"/>
    <w:rsid w:val="00774128"/>
    <w:rsid w:val="00774B68"/>
    <w:rsid w:val="00774C87"/>
    <w:rsid w:val="00776D13"/>
    <w:rsid w:val="00776E6B"/>
    <w:rsid w:val="00777079"/>
    <w:rsid w:val="00777113"/>
    <w:rsid w:val="0077769F"/>
    <w:rsid w:val="007805BD"/>
    <w:rsid w:val="00780E98"/>
    <w:rsid w:val="00781E72"/>
    <w:rsid w:val="007824BE"/>
    <w:rsid w:val="0078275E"/>
    <w:rsid w:val="00782D4B"/>
    <w:rsid w:val="0078372D"/>
    <w:rsid w:val="00783915"/>
    <w:rsid w:val="00783B25"/>
    <w:rsid w:val="00783B7E"/>
    <w:rsid w:val="00784486"/>
    <w:rsid w:val="00784490"/>
    <w:rsid w:val="00784D19"/>
    <w:rsid w:val="00784DAC"/>
    <w:rsid w:val="007854EA"/>
    <w:rsid w:val="00785A93"/>
    <w:rsid w:val="0078672C"/>
    <w:rsid w:val="007878C4"/>
    <w:rsid w:val="007900AA"/>
    <w:rsid w:val="00790338"/>
    <w:rsid w:val="0079088C"/>
    <w:rsid w:val="00791D90"/>
    <w:rsid w:val="00793351"/>
    <w:rsid w:val="00793486"/>
    <w:rsid w:val="00793848"/>
    <w:rsid w:val="00797133"/>
    <w:rsid w:val="00797396"/>
    <w:rsid w:val="007A083C"/>
    <w:rsid w:val="007A1926"/>
    <w:rsid w:val="007A1A93"/>
    <w:rsid w:val="007A200F"/>
    <w:rsid w:val="007A2B57"/>
    <w:rsid w:val="007A2DA0"/>
    <w:rsid w:val="007A335C"/>
    <w:rsid w:val="007A35CB"/>
    <w:rsid w:val="007A3A95"/>
    <w:rsid w:val="007A4847"/>
    <w:rsid w:val="007A49B3"/>
    <w:rsid w:val="007A53C3"/>
    <w:rsid w:val="007A5B77"/>
    <w:rsid w:val="007A6220"/>
    <w:rsid w:val="007A6855"/>
    <w:rsid w:val="007A6A99"/>
    <w:rsid w:val="007A77EE"/>
    <w:rsid w:val="007B15E5"/>
    <w:rsid w:val="007B1E60"/>
    <w:rsid w:val="007B25D6"/>
    <w:rsid w:val="007B2A87"/>
    <w:rsid w:val="007B2D26"/>
    <w:rsid w:val="007B2ECC"/>
    <w:rsid w:val="007B3300"/>
    <w:rsid w:val="007B425F"/>
    <w:rsid w:val="007B4660"/>
    <w:rsid w:val="007B473E"/>
    <w:rsid w:val="007B5231"/>
    <w:rsid w:val="007B572B"/>
    <w:rsid w:val="007B5BED"/>
    <w:rsid w:val="007B63B1"/>
    <w:rsid w:val="007B6835"/>
    <w:rsid w:val="007B69DA"/>
    <w:rsid w:val="007B6AC2"/>
    <w:rsid w:val="007B6C87"/>
    <w:rsid w:val="007C067C"/>
    <w:rsid w:val="007C0ACC"/>
    <w:rsid w:val="007C0C38"/>
    <w:rsid w:val="007C0D4D"/>
    <w:rsid w:val="007C10C0"/>
    <w:rsid w:val="007C1868"/>
    <w:rsid w:val="007C1D2A"/>
    <w:rsid w:val="007C1FCF"/>
    <w:rsid w:val="007C303C"/>
    <w:rsid w:val="007C3292"/>
    <w:rsid w:val="007C359E"/>
    <w:rsid w:val="007C3888"/>
    <w:rsid w:val="007C3AFC"/>
    <w:rsid w:val="007C3F92"/>
    <w:rsid w:val="007C3F9C"/>
    <w:rsid w:val="007C452D"/>
    <w:rsid w:val="007C4615"/>
    <w:rsid w:val="007C4F1C"/>
    <w:rsid w:val="007C5C28"/>
    <w:rsid w:val="007C61CB"/>
    <w:rsid w:val="007C6D68"/>
    <w:rsid w:val="007C6F8C"/>
    <w:rsid w:val="007D01BC"/>
    <w:rsid w:val="007D0CE0"/>
    <w:rsid w:val="007D12F9"/>
    <w:rsid w:val="007D4AD0"/>
    <w:rsid w:val="007D5301"/>
    <w:rsid w:val="007D5583"/>
    <w:rsid w:val="007D5B88"/>
    <w:rsid w:val="007D6503"/>
    <w:rsid w:val="007D7218"/>
    <w:rsid w:val="007D73C9"/>
    <w:rsid w:val="007D77E1"/>
    <w:rsid w:val="007E1136"/>
    <w:rsid w:val="007E1BD4"/>
    <w:rsid w:val="007E238B"/>
    <w:rsid w:val="007E25E7"/>
    <w:rsid w:val="007E2D61"/>
    <w:rsid w:val="007E2E0B"/>
    <w:rsid w:val="007E3F39"/>
    <w:rsid w:val="007E49F9"/>
    <w:rsid w:val="007E6227"/>
    <w:rsid w:val="007E6242"/>
    <w:rsid w:val="007E74CD"/>
    <w:rsid w:val="007E76E8"/>
    <w:rsid w:val="007F0058"/>
    <w:rsid w:val="007F0C42"/>
    <w:rsid w:val="007F0C75"/>
    <w:rsid w:val="007F0D91"/>
    <w:rsid w:val="007F2143"/>
    <w:rsid w:val="007F224E"/>
    <w:rsid w:val="007F2647"/>
    <w:rsid w:val="007F452E"/>
    <w:rsid w:val="007F47C3"/>
    <w:rsid w:val="007F525F"/>
    <w:rsid w:val="007F59DF"/>
    <w:rsid w:val="007F5B48"/>
    <w:rsid w:val="007F6987"/>
    <w:rsid w:val="007F7D1E"/>
    <w:rsid w:val="00800A09"/>
    <w:rsid w:val="008010A7"/>
    <w:rsid w:val="008010C7"/>
    <w:rsid w:val="00801725"/>
    <w:rsid w:val="008017C0"/>
    <w:rsid w:val="0080189E"/>
    <w:rsid w:val="00801BB5"/>
    <w:rsid w:val="0080283A"/>
    <w:rsid w:val="0080295D"/>
    <w:rsid w:val="008029FE"/>
    <w:rsid w:val="0080460D"/>
    <w:rsid w:val="00804D28"/>
    <w:rsid w:val="008055FB"/>
    <w:rsid w:val="0080588E"/>
    <w:rsid w:val="00806208"/>
    <w:rsid w:val="00806C8F"/>
    <w:rsid w:val="00806D24"/>
    <w:rsid w:val="00807526"/>
    <w:rsid w:val="00807982"/>
    <w:rsid w:val="00807B26"/>
    <w:rsid w:val="008105A0"/>
    <w:rsid w:val="00810AAF"/>
    <w:rsid w:val="00810F39"/>
    <w:rsid w:val="00811901"/>
    <w:rsid w:val="00811910"/>
    <w:rsid w:val="00812812"/>
    <w:rsid w:val="008145D9"/>
    <w:rsid w:val="00815044"/>
    <w:rsid w:val="00815191"/>
    <w:rsid w:val="008155DA"/>
    <w:rsid w:val="008167D3"/>
    <w:rsid w:val="008167DF"/>
    <w:rsid w:val="00816C3F"/>
    <w:rsid w:val="00816DD0"/>
    <w:rsid w:val="00816EE9"/>
    <w:rsid w:val="008177DB"/>
    <w:rsid w:val="00820652"/>
    <w:rsid w:val="00821A50"/>
    <w:rsid w:val="0082287E"/>
    <w:rsid w:val="00822B3E"/>
    <w:rsid w:val="00822BEF"/>
    <w:rsid w:val="008233D9"/>
    <w:rsid w:val="00823829"/>
    <w:rsid w:val="0082397A"/>
    <w:rsid w:val="00823AF5"/>
    <w:rsid w:val="00824544"/>
    <w:rsid w:val="00824AA5"/>
    <w:rsid w:val="00824E7D"/>
    <w:rsid w:val="0082510D"/>
    <w:rsid w:val="008251B2"/>
    <w:rsid w:val="0082582D"/>
    <w:rsid w:val="00826542"/>
    <w:rsid w:val="00826B39"/>
    <w:rsid w:val="00827376"/>
    <w:rsid w:val="00827692"/>
    <w:rsid w:val="00827894"/>
    <w:rsid w:val="00827BBE"/>
    <w:rsid w:val="00827F81"/>
    <w:rsid w:val="00830BE1"/>
    <w:rsid w:val="00831BEF"/>
    <w:rsid w:val="00832BD8"/>
    <w:rsid w:val="00833123"/>
    <w:rsid w:val="00834992"/>
    <w:rsid w:val="00834DBE"/>
    <w:rsid w:val="008351AC"/>
    <w:rsid w:val="008352CA"/>
    <w:rsid w:val="00835AC5"/>
    <w:rsid w:val="00836009"/>
    <w:rsid w:val="00836907"/>
    <w:rsid w:val="008375A2"/>
    <w:rsid w:val="0083784A"/>
    <w:rsid w:val="008378DA"/>
    <w:rsid w:val="00840A9A"/>
    <w:rsid w:val="00841479"/>
    <w:rsid w:val="00841908"/>
    <w:rsid w:val="00841DCA"/>
    <w:rsid w:val="008428F5"/>
    <w:rsid w:val="0084296F"/>
    <w:rsid w:val="008430DF"/>
    <w:rsid w:val="008442B3"/>
    <w:rsid w:val="0084436B"/>
    <w:rsid w:val="00844723"/>
    <w:rsid w:val="0084615A"/>
    <w:rsid w:val="00850577"/>
    <w:rsid w:val="0085157E"/>
    <w:rsid w:val="008519AA"/>
    <w:rsid w:val="00851C6D"/>
    <w:rsid w:val="00852D7A"/>
    <w:rsid w:val="008542C7"/>
    <w:rsid w:val="00854DF7"/>
    <w:rsid w:val="008570C9"/>
    <w:rsid w:val="008571DF"/>
    <w:rsid w:val="00857AB9"/>
    <w:rsid w:val="00857C75"/>
    <w:rsid w:val="00860ADF"/>
    <w:rsid w:val="00860EC1"/>
    <w:rsid w:val="00860FE5"/>
    <w:rsid w:val="0086159E"/>
    <w:rsid w:val="00861AF6"/>
    <w:rsid w:val="0086323B"/>
    <w:rsid w:val="008636EA"/>
    <w:rsid w:val="00864016"/>
    <w:rsid w:val="00864A21"/>
    <w:rsid w:val="00865DF3"/>
    <w:rsid w:val="00866466"/>
    <w:rsid w:val="00866633"/>
    <w:rsid w:val="008670DB"/>
    <w:rsid w:val="00867103"/>
    <w:rsid w:val="00870243"/>
    <w:rsid w:val="008708A8"/>
    <w:rsid w:val="00871292"/>
    <w:rsid w:val="00871E39"/>
    <w:rsid w:val="0087242C"/>
    <w:rsid w:val="008738E9"/>
    <w:rsid w:val="00873E87"/>
    <w:rsid w:val="008741DA"/>
    <w:rsid w:val="008751AF"/>
    <w:rsid w:val="00875CB3"/>
    <w:rsid w:val="00876299"/>
    <w:rsid w:val="008771DA"/>
    <w:rsid w:val="00877756"/>
    <w:rsid w:val="00877763"/>
    <w:rsid w:val="00877CD0"/>
    <w:rsid w:val="0088087B"/>
    <w:rsid w:val="00880EB9"/>
    <w:rsid w:val="00881190"/>
    <w:rsid w:val="00881BF7"/>
    <w:rsid w:val="00881C55"/>
    <w:rsid w:val="008822B6"/>
    <w:rsid w:val="008831D5"/>
    <w:rsid w:val="00885469"/>
    <w:rsid w:val="0088606F"/>
    <w:rsid w:val="008869F9"/>
    <w:rsid w:val="00886EAE"/>
    <w:rsid w:val="00886F7E"/>
    <w:rsid w:val="008908FC"/>
    <w:rsid w:val="00890A1C"/>
    <w:rsid w:val="0089105D"/>
    <w:rsid w:val="00891499"/>
    <w:rsid w:val="00891A33"/>
    <w:rsid w:val="00892F87"/>
    <w:rsid w:val="008949F7"/>
    <w:rsid w:val="00894F9F"/>
    <w:rsid w:val="00896A09"/>
    <w:rsid w:val="00896B60"/>
    <w:rsid w:val="00896C86"/>
    <w:rsid w:val="00896D01"/>
    <w:rsid w:val="008975A0"/>
    <w:rsid w:val="0089760B"/>
    <w:rsid w:val="008977E3"/>
    <w:rsid w:val="00897E35"/>
    <w:rsid w:val="008A0491"/>
    <w:rsid w:val="008A0C94"/>
    <w:rsid w:val="008A1027"/>
    <w:rsid w:val="008A1E90"/>
    <w:rsid w:val="008A2337"/>
    <w:rsid w:val="008A23EC"/>
    <w:rsid w:val="008A2445"/>
    <w:rsid w:val="008A395B"/>
    <w:rsid w:val="008A3BCF"/>
    <w:rsid w:val="008A469A"/>
    <w:rsid w:val="008A6A64"/>
    <w:rsid w:val="008B04BA"/>
    <w:rsid w:val="008B12AE"/>
    <w:rsid w:val="008B153E"/>
    <w:rsid w:val="008B2024"/>
    <w:rsid w:val="008B210F"/>
    <w:rsid w:val="008B2416"/>
    <w:rsid w:val="008B2EA9"/>
    <w:rsid w:val="008B31C8"/>
    <w:rsid w:val="008B31EF"/>
    <w:rsid w:val="008B3AFB"/>
    <w:rsid w:val="008B3E93"/>
    <w:rsid w:val="008B45C0"/>
    <w:rsid w:val="008B5254"/>
    <w:rsid w:val="008B5305"/>
    <w:rsid w:val="008B590E"/>
    <w:rsid w:val="008B68E0"/>
    <w:rsid w:val="008B70D5"/>
    <w:rsid w:val="008C0C6F"/>
    <w:rsid w:val="008C112B"/>
    <w:rsid w:val="008C18A8"/>
    <w:rsid w:val="008C2C95"/>
    <w:rsid w:val="008C30D0"/>
    <w:rsid w:val="008C356E"/>
    <w:rsid w:val="008C36B7"/>
    <w:rsid w:val="008C4B68"/>
    <w:rsid w:val="008C4BEF"/>
    <w:rsid w:val="008C51DA"/>
    <w:rsid w:val="008C53EB"/>
    <w:rsid w:val="008C5670"/>
    <w:rsid w:val="008C5AE7"/>
    <w:rsid w:val="008C68BF"/>
    <w:rsid w:val="008C6B10"/>
    <w:rsid w:val="008C7347"/>
    <w:rsid w:val="008C7B1A"/>
    <w:rsid w:val="008D0A6C"/>
    <w:rsid w:val="008D2836"/>
    <w:rsid w:val="008D32F1"/>
    <w:rsid w:val="008D3D83"/>
    <w:rsid w:val="008D5FC0"/>
    <w:rsid w:val="008D6325"/>
    <w:rsid w:val="008D6424"/>
    <w:rsid w:val="008D6E3A"/>
    <w:rsid w:val="008E08A7"/>
    <w:rsid w:val="008E1308"/>
    <w:rsid w:val="008E15FD"/>
    <w:rsid w:val="008E192F"/>
    <w:rsid w:val="008E198E"/>
    <w:rsid w:val="008E2F45"/>
    <w:rsid w:val="008E39B7"/>
    <w:rsid w:val="008E4028"/>
    <w:rsid w:val="008E5091"/>
    <w:rsid w:val="008E5CD4"/>
    <w:rsid w:val="008E5D27"/>
    <w:rsid w:val="008E6AB0"/>
    <w:rsid w:val="008E7207"/>
    <w:rsid w:val="008F0EC2"/>
    <w:rsid w:val="008F1A05"/>
    <w:rsid w:val="008F1D03"/>
    <w:rsid w:val="008F2936"/>
    <w:rsid w:val="008F2D02"/>
    <w:rsid w:val="008F309C"/>
    <w:rsid w:val="008F4374"/>
    <w:rsid w:val="008F48C4"/>
    <w:rsid w:val="008F78AB"/>
    <w:rsid w:val="008F7B41"/>
    <w:rsid w:val="009011C2"/>
    <w:rsid w:val="00902DD9"/>
    <w:rsid w:val="0090332B"/>
    <w:rsid w:val="009033EE"/>
    <w:rsid w:val="00904249"/>
    <w:rsid w:val="009047DC"/>
    <w:rsid w:val="009047E0"/>
    <w:rsid w:val="009050A3"/>
    <w:rsid w:val="00905421"/>
    <w:rsid w:val="00907900"/>
    <w:rsid w:val="00907B61"/>
    <w:rsid w:val="00907D11"/>
    <w:rsid w:val="009115B4"/>
    <w:rsid w:val="009121C7"/>
    <w:rsid w:val="0091335A"/>
    <w:rsid w:val="00913362"/>
    <w:rsid w:val="00913A14"/>
    <w:rsid w:val="00913D13"/>
    <w:rsid w:val="00914E98"/>
    <w:rsid w:val="00915068"/>
    <w:rsid w:val="00915487"/>
    <w:rsid w:val="009167FB"/>
    <w:rsid w:val="0091746B"/>
    <w:rsid w:val="00922228"/>
    <w:rsid w:val="0092224A"/>
    <w:rsid w:val="0092292C"/>
    <w:rsid w:val="009231B9"/>
    <w:rsid w:val="00923674"/>
    <w:rsid w:val="00923F13"/>
    <w:rsid w:val="009244C0"/>
    <w:rsid w:val="00924728"/>
    <w:rsid w:val="0092514B"/>
    <w:rsid w:val="0092690C"/>
    <w:rsid w:val="009272E2"/>
    <w:rsid w:val="00930074"/>
    <w:rsid w:val="00930FFE"/>
    <w:rsid w:val="00931521"/>
    <w:rsid w:val="009315FD"/>
    <w:rsid w:val="009320C0"/>
    <w:rsid w:val="009322B9"/>
    <w:rsid w:val="00932423"/>
    <w:rsid w:val="00932E46"/>
    <w:rsid w:val="00932F15"/>
    <w:rsid w:val="00933241"/>
    <w:rsid w:val="00935AC0"/>
    <w:rsid w:val="009360AC"/>
    <w:rsid w:val="00937604"/>
    <w:rsid w:val="00937746"/>
    <w:rsid w:val="00937763"/>
    <w:rsid w:val="009408A3"/>
    <w:rsid w:val="009418BF"/>
    <w:rsid w:val="00941B25"/>
    <w:rsid w:val="0094208B"/>
    <w:rsid w:val="00942429"/>
    <w:rsid w:val="009427A7"/>
    <w:rsid w:val="00942A31"/>
    <w:rsid w:val="00942C81"/>
    <w:rsid w:val="00943673"/>
    <w:rsid w:val="00943CAA"/>
    <w:rsid w:val="0094401B"/>
    <w:rsid w:val="0094499D"/>
    <w:rsid w:val="00944B5E"/>
    <w:rsid w:val="00944C50"/>
    <w:rsid w:val="00945820"/>
    <w:rsid w:val="00946232"/>
    <w:rsid w:val="00946F97"/>
    <w:rsid w:val="009472FB"/>
    <w:rsid w:val="00947F53"/>
    <w:rsid w:val="009502BF"/>
    <w:rsid w:val="00950570"/>
    <w:rsid w:val="009505EB"/>
    <w:rsid w:val="0095118B"/>
    <w:rsid w:val="009519FF"/>
    <w:rsid w:val="009539EB"/>
    <w:rsid w:val="00954C73"/>
    <w:rsid w:val="00954E02"/>
    <w:rsid w:val="00954E71"/>
    <w:rsid w:val="00955188"/>
    <w:rsid w:val="00955B10"/>
    <w:rsid w:val="00956043"/>
    <w:rsid w:val="0095703A"/>
    <w:rsid w:val="009573DB"/>
    <w:rsid w:val="00957613"/>
    <w:rsid w:val="00957675"/>
    <w:rsid w:val="009612A1"/>
    <w:rsid w:val="009612D2"/>
    <w:rsid w:val="00961D12"/>
    <w:rsid w:val="00962BE6"/>
    <w:rsid w:val="009630D3"/>
    <w:rsid w:val="00963907"/>
    <w:rsid w:val="009639D5"/>
    <w:rsid w:val="00963CCF"/>
    <w:rsid w:val="00964536"/>
    <w:rsid w:val="0096544F"/>
    <w:rsid w:val="00965DE1"/>
    <w:rsid w:val="00966009"/>
    <w:rsid w:val="00966B35"/>
    <w:rsid w:val="00966EFE"/>
    <w:rsid w:val="009670E8"/>
    <w:rsid w:val="009676EA"/>
    <w:rsid w:val="00967875"/>
    <w:rsid w:val="0096799C"/>
    <w:rsid w:val="00967DE0"/>
    <w:rsid w:val="0097042A"/>
    <w:rsid w:val="00970DB3"/>
    <w:rsid w:val="00971237"/>
    <w:rsid w:val="00972A67"/>
    <w:rsid w:val="00972E0A"/>
    <w:rsid w:val="009730FC"/>
    <w:rsid w:val="00973182"/>
    <w:rsid w:val="009731C9"/>
    <w:rsid w:val="00973A83"/>
    <w:rsid w:val="00973F49"/>
    <w:rsid w:val="00973FA3"/>
    <w:rsid w:val="009744B9"/>
    <w:rsid w:val="009745EC"/>
    <w:rsid w:val="009750E8"/>
    <w:rsid w:val="00975581"/>
    <w:rsid w:val="0097586F"/>
    <w:rsid w:val="00976C35"/>
    <w:rsid w:val="00976DF1"/>
    <w:rsid w:val="00976E18"/>
    <w:rsid w:val="009771BA"/>
    <w:rsid w:val="00977A09"/>
    <w:rsid w:val="00980601"/>
    <w:rsid w:val="0098097B"/>
    <w:rsid w:val="00980FF7"/>
    <w:rsid w:val="00981230"/>
    <w:rsid w:val="0098178E"/>
    <w:rsid w:val="009821CF"/>
    <w:rsid w:val="0098234C"/>
    <w:rsid w:val="00982996"/>
    <w:rsid w:val="00984222"/>
    <w:rsid w:val="00984A42"/>
    <w:rsid w:val="00984BD8"/>
    <w:rsid w:val="00984DCF"/>
    <w:rsid w:val="00985065"/>
    <w:rsid w:val="009858CC"/>
    <w:rsid w:val="00985DBF"/>
    <w:rsid w:val="00987230"/>
    <w:rsid w:val="00987E07"/>
    <w:rsid w:val="0099042C"/>
    <w:rsid w:val="0099068E"/>
    <w:rsid w:val="00990D29"/>
    <w:rsid w:val="0099126F"/>
    <w:rsid w:val="009913C6"/>
    <w:rsid w:val="009925E2"/>
    <w:rsid w:val="00992B76"/>
    <w:rsid w:val="00993048"/>
    <w:rsid w:val="009949F7"/>
    <w:rsid w:val="00994C64"/>
    <w:rsid w:val="009966F8"/>
    <w:rsid w:val="009967A2"/>
    <w:rsid w:val="009972C1"/>
    <w:rsid w:val="00997735"/>
    <w:rsid w:val="0099781A"/>
    <w:rsid w:val="009978E8"/>
    <w:rsid w:val="009A0C1B"/>
    <w:rsid w:val="009A1AED"/>
    <w:rsid w:val="009A242B"/>
    <w:rsid w:val="009A2554"/>
    <w:rsid w:val="009A424B"/>
    <w:rsid w:val="009A425F"/>
    <w:rsid w:val="009A4275"/>
    <w:rsid w:val="009A46E6"/>
    <w:rsid w:val="009A495A"/>
    <w:rsid w:val="009A590D"/>
    <w:rsid w:val="009A598A"/>
    <w:rsid w:val="009A6279"/>
    <w:rsid w:val="009A7579"/>
    <w:rsid w:val="009A777F"/>
    <w:rsid w:val="009A7990"/>
    <w:rsid w:val="009A7D21"/>
    <w:rsid w:val="009B0E61"/>
    <w:rsid w:val="009B113B"/>
    <w:rsid w:val="009B1481"/>
    <w:rsid w:val="009B159D"/>
    <w:rsid w:val="009B2302"/>
    <w:rsid w:val="009B297C"/>
    <w:rsid w:val="009B2FDC"/>
    <w:rsid w:val="009B3050"/>
    <w:rsid w:val="009B349D"/>
    <w:rsid w:val="009B42C1"/>
    <w:rsid w:val="009B54DB"/>
    <w:rsid w:val="009B59D8"/>
    <w:rsid w:val="009B63AE"/>
    <w:rsid w:val="009B6532"/>
    <w:rsid w:val="009B6705"/>
    <w:rsid w:val="009B6729"/>
    <w:rsid w:val="009B7ACD"/>
    <w:rsid w:val="009B7E09"/>
    <w:rsid w:val="009C009F"/>
    <w:rsid w:val="009C0E09"/>
    <w:rsid w:val="009C0FE3"/>
    <w:rsid w:val="009C145A"/>
    <w:rsid w:val="009C1AF0"/>
    <w:rsid w:val="009C24E3"/>
    <w:rsid w:val="009C2DF4"/>
    <w:rsid w:val="009C30EC"/>
    <w:rsid w:val="009C3320"/>
    <w:rsid w:val="009C36C0"/>
    <w:rsid w:val="009C4B4C"/>
    <w:rsid w:val="009C61BB"/>
    <w:rsid w:val="009C6933"/>
    <w:rsid w:val="009C73E3"/>
    <w:rsid w:val="009C7B8C"/>
    <w:rsid w:val="009C7D0A"/>
    <w:rsid w:val="009C7FC5"/>
    <w:rsid w:val="009D0134"/>
    <w:rsid w:val="009D0519"/>
    <w:rsid w:val="009D1A1B"/>
    <w:rsid w:val="009D1CBC"/>
    <w:rsid w:val="009D25E3"/>
    <w:rsid w:val="009D2A76"/>
    <w:rsid w:val="009D3655"/>
    <w:rsid w:val="009D652F"/>
    <w:rsid w:val="009D7271"/>
    <w:rsid w:val="009D75E6"/>
    <w:rsid w:val="009D7D6E"/>
    <w:rsid w:val="009D7F0F"/>
    <w:rsid w:val="009E0206"/>
    <w:rsid w:val="009E070F"/>
    <w:rsid w:val="009E1212"/>
    <w:rsid w:val="009E2125"/>
    <w:rsid w:val="009E3A82"/>
    <w:rsid w:val="009E3B0D"/>
    <w:rsid w:val="009E4854"/>
    <w:rsid w:val="009E509F"/>
    <w:rsid w:val="009E51F1"/>
    <w:rsid w:val="009E5AAE"/>
    <w:rsid w:val="009E63F6"/>
    <w:rsid w:val="009E6C8F"/>
    <w:rsid w:val="009E7521"/>
    <w:rsid w:val="009E7956"/>
    <w:rsid w:val="009E7CC3"/>
    <w:rsid w:val="009F0784"/>
    <w:rsid w:val="009F0FB1"/>
    <w:rsid w:val="009F17E1"/>
    <w:rsid w:val="009F1B40"/>
    <w:rsid w:val="009F1C19"/>
    <w:rsid w:val="009F1D11"/>
    <w:rsid w:val="009F2910"/>
    <w:rsid w:val="009F2A0C"/>
    <w:rsid w:val="009F2C8F"/>
    <w:rsid w:val="009F34FE"/>
    <w:rsid w:val="009F3A77"/>
    <w:rsid w:val="009F3DEA"/>
    <w:rsid w:val="009F3EB8"/>
    <w:rsid w:val="009F4287"/>
    <w:rsid w:val="009F60F2"/>
    <w:rsid w:val="009F6489"/>
    <w:rsid w:val="009F76FC"/>
    <w:rsid w:val="009F7D90"/>
    <w:rsid w:val="00A002BB"/>
    <w:rsid w:val="00A01697"/>
    <w:rsid w:val="00A01B66"/>
    <w:rsid w:val="00A01C18"/>
    <w:rsid w:val="00A02459"/>
    <w:rsid w:val="00A02480"/>
    <w:rsid w:val="00A02F28"/>
    <w:rsid w:val="00A03060"/>
    <w:rsid w:val="00A0420C"/>
    <w:rsid w:val="00A04A56"/>
    <w:rsid w:val="00A05BF9"/>
    <w:rsid w:val="00A06003"/>
    <w:rsid w:val="00A0736F"/>
    <w:rsid w:val="00A0794D"/>
    <w:rsid w:val="00A07D00"/>
    <w:rsid w:val="00A107F1"/>
    <w:rsid w:val="00A10910"/>
    <w:rsid w:val="00A112C4"/>
    <w:rsid w:val="00A1156A"/>
    <w:rsid w:val="00A1240C"/>
    <w:rsid w:val="00A13522"/>
    <w:rsid w:val="00A1377D"/>
    <w:rsid w:val="00A146CF"/>
    <w:rsid w:val="00A148DC"/>
    <w:rsid w:val="00A154C3"/>
    <w:rsid w:val="00A15877"/>
    <w:rsid w:val="00A15EE3"/>
    <w:rsid w:val="00A16697"/>
    <w:rsid w:val="00A16A72"/>
    <w:rsid w:val="00A16D82"/>
    <w:rsid w:val="00A16FEF"/>
    <w:rsid w:val="00A173DB"/>
    <w:rsid w:val="00A1771B"/>
    <w:rsid w:val="00A17D7E"/>
    <w:rsid w:val="00A21585"/>
    <w:rsid w:val="00A2178B"/>
    <w:rsid w:val="00A21D72"/>
    <w:rsid w:val="00A22A67"/>
    <w:rsid w:val="00A22E0C"/>
    <w:rsid w:val="00A235E9"/>
    <w:rsid w:val="00A23894"/>
    <w:rsid w:val="00A239AB"/>
    <w:rsid w:val="00A23B29"/>
    <w:rsid w:val="00A23E6E"/>
    <w:rsid w:val="00A2533E"/>
    <w:rsid w:val="00A256A2"/>
    <w:rsid w:val="00A265CA"/>
    <w:rsid w:val="00A267E1"/>
    <w:rsid w:val="00A26B9E"/>
    <w:rsid w:val="00A26BCC"/>
    <w:rsid w:val="00A26CFC"/>
    <w:rsid w:val="00A26FCD"/>
    <w:rsid w:val="00A2741C"/>
    <w:rsid w:val="00A27E1B"/>
    <w:rsid w:val="00A30C3D"/>
    <w:rsid w:val="00A30DDE"/>
    <w:rsid w:val="00A312DC"/>
    <w:rsid w:val="00A316DD"/>
    <w:rsid w:val="00A31C3A"/>
    <w:rsid w:val="00A321C8"/>
    <w:rsid w:val="00A3254D"/>
    <w:rsid w:val="00A32CF4"/>
    <w:rsid w:val="00A32EB8"/>
    <w:rsid w:val="00A33603"/>
    <w:rsid w:val="00A3420F"/>
    <w:rsid w:val="00A34B96"/>
    <w:rsid w:val="00A35396"/>
    <w:rsid w:val="00A35901"/>
    <w:rsid w:val="00A35A13"/>
    <w:rsid w:val="00A35C05"/>
    <w:rsid w:val="00A36C41"/>
    <w:rsid w:val="00A371D9"/>
    <w:rsid w:val="00A3758E"/>
    <w:rsid w:val="00A41804"/>
    <w:rsid w:val="00A41945"/>
    <w:rsid w:val="00A42297"/>
    <w:rsid w:val="00A42958"/>
    <w:rsid w:val="00A42DCA"/>
    <w:rsid w:val="00A42FA3"/>
    <w:rsid w:val="00A43335"/>
    <w:rsid w:val="00A43B2D"/>
    <w:rsid w:val="00A43E23"/>
    <w:rsid w:val="00A43E3B"/>
    <w:rsid w:val="00A44392"/>
    <w:rsid w:val="00A44ADD"/>
    <w:rsid w:val="00A45037"/>
    <w:rsid w:val="00A45199"/>
    <w:rsid w:val="00A4536C"/>
    <w:rsid w:val="00A455FC"/>
    <w:rsid w:val="00A45646"/>
    <w:rsid w:val="00A45BE0"/>
    <w:rsid w:val="00A465AE"/>
    <w:rsid w:val="00A477D0"/>
    <w:rsid w:val="00A50011"/>
    <w:rsid w:val="00A501AD"/>
    <w:rsid w:val="00A50658"/>
    <w:rsid w:val="00A50EA7"/>
    <w:rsid w:val="00A50EE1"/>
    <w:rsid w:val="00A51A1F"/>
    <w:rsid w:val="00A5247A"/>
    <w:rsid w:val="00A5298F"/>
    <w:rsid w:val="00A52F47"/>
    <w:rsid w:val="00A52F7D"/>
    <w:rsid w:val="00A5343E"/>
    <w:rsid w:val="00A556B2"/>
    <w:rsid w:val="00A55BED"/>
    <w:rsid w:val="00A55CFA"/>
    <w:rsid w:val="00A5606C"/>
    <w:rsid w:val="00A56378"/>
    <w:rsid w:val="00A56E9E"/>
    <w:rsid w:val="00A57198"/>
    <w:rsid w:val="00A572DF"/>
    <w:rsid w:val="00A578C9"/>
    <w:rsid w:val="00A5799E"/>
    <w:rsid w:val="00A57D3D"/>
    <w:rsid w:val="00A57D5B"/>
    <w:rsid w:val="00A602E7"/>
    <w:rsid w:val="00A60658"/>
    <w:rsid w:val="00A61B41"/>
    <w:rsid w:val="00A61D7A"/>
    <w:rsid w:val="00A62224"/>
    <w:rsid w:val="00A62AF7"/>
    <w:rsid w:val="00A62B52"/>
    <w:rsid w:val="00A631C8"/>
    <w:rsid w:val="00A643B5"/>
    <w:rsid w:val="00A64595"/>
    <w:rsid w:val="00A647EF"/>
    <w:rsid w:val="00A6525D"/>
    <w:rsid w:val="00A657D0"/>
    <w:rsid w:val="00A65A66"/>
    <w:rsid w:val="00A65A7D"/>
    <w:rsid w:val="00A65EED"/>
    <w:rsid w:val="00A667E0"/>
    <w:rsid w:val="00A6694E"/>
    <w:rsid w:val="00A67D80"/>
    <w:rsid w:val="00A67F14"/>
    <w:rsid w:val="00A7079A"/>
    <w:rsid w:val="00A71379"/>
    <w:rsid w:val="00A716C8"/>
    <w:rsid w:val="00A7245B"/>
    <w:rsid w:val="00A724DF"/>
    <w:rsid w:val="00A73113"/>
    <w:rsid w:val="00A734AB"/>
    <w:rsid w:val="00A737EF"/>
    <w:rsid w:val="00A73AAF"/>
    <w:rsid w:val="00A73D15"/>
    <w:rsid w:val="00A73F74"/>
    <w:rsid w:val="00A74535"/>
    <w:rsid w:val="00A75A2E"/>
    <w:rsid w:val="00A75A5F"/>
    <w:rsid w:val="00A768DB"/>
    <w:rsid w:val="00A7747D"/>
    <w:rsid w:val="00A77824"/>
    <w:rsid w:val="00A779DD"/>
    <w:rsid w:val="00A77F71"/>
    <w:rsid w:val="00A8061B"/>
    <w:rsid w:val="00A8079A"/>
    <w:rsid w:val="00A81D2B"/>
    <w:rsid w:val="00A81F90"/>
    <w:rsid w:val="00A82AAD"/>
    <w:rsid w:val="00A83A5E"/>
    <w:rsid w:val="00A8413C"/>
    <w:rsid w:val="00A84C8D"/>
    <w:rsid w:val="00A857FB"/>
    <w:rsid w:val="00A86879"/>
    <w:rsid w:val="00A8710B"/>
    <w:rsid w:val="00A87C7D"/>
    <w:rsid w:val="00A9041A"/>
    <w:rsid w:val="00A909E7"/>
    <w:rsid w:val="00A91165"/>
    <w:rsid w:val="00A9167C"/>
    <w:rsid w:val="00A926CE"/>
    <w:rsid w:val="00A928FE"/>
    <w:rsid w:val="00A937DF"/>
    <w:rsid w:val="00A940F6"/>
    <w:rsid w:val="00A941FB"/>
    <w:rsid w:val="00A94DEB"/>
    <w:rsid w:val="00A95641"/>
    <w:rsid w:val="00A9577C"/>
    <w:rsid w:val="00A95F9C"/>
    <w:rsid w:val="00A95FCB"/>
    <w:rsid w:val="00A97F5B"/>
    <w:rsid w:val="00AA1226"/>
    <w:rsid w:val="00AA16CA"/>
    <w:rsid w:val="00AA17B7"/>
    <w:rsid w:val="00AA1CA4"/>
    <w:rsid w:val="00AA1D5D"/>
    <w:rsid w:val="00AA2710"/>
    <w:rsid w:val="00AA2B70"/>
    <w:rsid w:val="00AA412F"/>
    <w:rsid w:val="00AA51E8"/>
    <w:rsid w:val="00AA63ED"/>
    <w:rsid w:val="00AA74A5"/>
    <w:rsid w:val="00AA771B"/>
    <w:rsid w:val="00AA7ACA"/>
    <w:rsid w:val="00AB003E"/>
    <w:rsid w:val="00AB0CCF"/>
    <w:rsid w:val="00AB1D56"/>
    <w:rsid w:val="00AB2242"/>
    <w:rsid w:val="00AB245C"/>
    <w:rsid w:val="00AB259F"/>
    <w:rsid w:val="00AB2850"/>
    <w:rsid w:val="00AB2F99"/>
    <w:rsid w:val="00AB32A9"/>
    <w:rsid w:val="00AB3C12"/>
    <w:rsid w:val="00AB4E09"/>
    <w:rsid w:val="00AB56FC"/>
    <w:rsid w:val="00AB701F"/>
    <w:rsid w:val="00AB7934"/>
    <w:rsid w:val="00AB7B30"/>
    <w:rsid w:val="00AB7FA0"/>
    <w:rsid w:val="00AC06C7"/>
    <w:rsid w:val="00AC132D"/>
    <w:rsid w:val="00AC231E"/>
    <w:rsid w:val="00AC2EA2"/>
    <w:rsid w:val="00AC3301"/>
    <w:rsid w:val="00AC3539"/>
    <w:rsid w:val="00AC3EDB"/>
    <w:rsid w:val="00AC4F73"/>
    <w:rsid w:val="00AC5C5D"/>
    <w:rsid w:val="00AC5DCF"/>
    <w:rsid w:val="00AC611A"/>
    <w:rsid w:val="00AC6734"/>
    <w:rsid w:val="00AC6A52"/>
    <w:rsid w:val="00AC6EB7"/>
    <w:rsid w:val="00AC6EC2"/>
    <w:rsid w:val="00AC72C4"/>
    <w:rsid w:val="00AD1266"/>
    <w:rsid w:val="00AD1D5D"/>
    <w:rsid w:val="00AD3069"/>
    <w:rsid w:val="00AD3ABF"/>
    <w:rsid w:val="00AD3B66"/>
    <w:rsid w:val="00AD407B"/>
    <w:rsid w:val="00AD4CB9"/>
    <w:rsid w:val="00AD4ECE"/>
    <w:rsid w:val="00AD52F2"/>
    <w:rsid w:val="00AD599E"/>
    <w:rsid w:val="00AD5B93"/>
    <w:rsid w:val="00AD62A6"/>
    <w:rsid w:val="00AD7B6B"/>
    <w:rsid w:val="00AD7DA4"/>
    <w:rsid w:val="00AE058E"/>
    <w:rsid w:val="00AE13C6"/>
    <w:rsid w:val="00AE27F5"/>
    <w:rsid w:val="00AE2B4D"/>
    <w:rsid w:val="00AE2C9B"/>
    <w:rsid w:val="00AE392F"/>
    <w:rsid w:val="00AE4501"/>
    <w:rsid w:val="00AE60DF"/>
    <w:rsid w:val="00AE750B"/>
    <w:rsid w:val="00AE7F13"/>
    <w:rsid w:val="00AF096B"/>
    <w:rsid w:val="00AF0F86"/>
    <w:rsid w:val="00AF1353"/>
    <w:rsid w:val="00AF266E"/>
    <w:rsid w:val="00AF2687"/>
    <w:rsid w:val="00AF2A1F"/>
    <w:rsid w:val="00AF2D3D"/>
    <w:rsid w:val="00AF3148"/>
    <w:rsid w:val="00AF46BE"/>
    <w:rsid w:val="00AF4A3C"/>
    <w:rsid w:val="00AF5847"/>
    <w:rsid w:val="00AF5F01"/>
    <w:rsid w:val="00AF60CC"/>
    <w:rsid w:val="00AF7F38"/>
    <w:rsid w:val="00B0057A"/>
    <w:rsid w:val="00B007BC"/>
    <w:rsid w:val="00B00AF7"/>
    <w:rsid w:val="00B01B10"/>
    <w:rsid w:val="00B0288F"/>
    <w:rsid w:val="00B033E8"/>
    <w:rsid w:val="00B035BD"/>
    <w:rsid w:val="00B03989"/>
    <w:rsid w:val="00B03B06"/>
    <w:rsid w:val="00B04AEB"/>
    <w:rsid w:val="00B051DF"/>
    <w:rsid w:val="00B052B8"/>
    <w:rsid w:val="00B05B78"/>
    <w:rsid w:val="00B0669E"/>
    <w:rsid w:val="00B06C31"/>
    <w:rsid w:val="00B07918"/>
    <w:rsid w:val="00B106CA"/>
    <w:rsid w:val="00B108B8"/>
    <w:rsid w:val="00B109A6"/>
    <w:rsid w:val="00B11934"/>
    <w:rsid w:val="00B125BF"/>
    <w:rsid w:val="00B12D3B"/>
    <w:rsid w:val="00B12EAE"/>
    <w:rsid w:val="00B13355"/>
    <w:rsid w:val="00B133C1"/>
    <w:rsid w:val="00B13415"/>
    <w:rsid w:val="00B13440"/>
    <w:rsid w:val="00B13C27"/>
    <w:rsid w:val="00B14217"/>
    <w:rsid w:val="00B15BBA"/>
    <w:rsid w:val="00B162EE"/>
    <w:rsid w:val="00B165E1"/>
    <w:rsid w:val="00B16A56"/>
    <w:rsid w:val="00B16EC0"/>
    <w:rsid w:val="00B17B6E"/>
    <w:rsid w:val="00B17DB8"/>
    <w:rsid w:val="00B20097"/>
    <w:rsid w:val="00B206F3"/>
    <w:rsid w:val="00B207A0"/>
    <w:rsid w:val="00B2178C"/>
    <w:rsid w:val="00B22230"/>
    <w:rsid w:val="00B2290E"/>
    <w:rsid w:val="00B22C32"/>
    <w:rsid w:val="00B22C75"/>
    <w:rsid w:val="00B22D76"/>
    <w:rsid w:val="00B22EAA"/>
    <w:rsid w:val="00B23329"/>
    <w:rsid w:val="00B23733"/>
    <w:rsid w:val="00B25406"/>
    <w:rsid w:val="00B25C4D"/>
    <w:rsid w:val="00B25CD8"/>
    <w:rsid w:val="00B261A1"/>
    <w:rsid w:val="00B27201"/>
    <w:rsid w:val="00B27599"/>
    <w:rsid w:val="00B278AA"/>
    <w:rsid w:val="00B3076A"/>
    <w:rsid w:val="00B30943"/>
    <w:rsid w:val="00B31AD6"/>
    <w:rsid w:val="00B3205A"/>
    <w:rsid w:val="00B32703"/>
    <w:rsid w:val="00B32EC9"/>
    <w:rsid w:val="00B34604"/>
    <w:rsid w:val="00B350C7"/>
    <w:rsid w:val="00B36372"/>
    <w:rsid w:val="00B36A8D"/>
    <w:rsid w:val="00B36F7F"/>
    <w:rsid w:val="00B36FF5"/>
    <w:rsid w:val="00B37743"/>
    <w:rsid w:val="00B37F21"/>
    <w:rsid w:val="00B37FD8"/>
    <w:rsid w:val="00B400F7"/>
    <w:rsid w:val="00B40E95"/>
    <w:rsid w:val="00B419DC"/>
    <w:rsid w:val="00B42099"/>
    <w:rsid w:val="00B4218C"/>
    <w:rsid w:val="00B42AB8"/>
    <w:rsid w:val="00B43793"/>
    <w:rsid w:val="00B43E06"/>
    <w:rsid w:val="00B43E43"/>
    <w:rsid w:val="00B4416E"/>
    <w:rsid w:val="00B44346"/>
    <w:rsid w:val="00B457F4"/>
    <w:rsid w:val="00B4659D"/>
    <w:rsid w:val="00B467E2"/>
    <w:rsid w:val="00B46C9B"/>
    <w:rsid w:val="00B46E24"/>
    <w:rsid w:val="00B47328"/>
    <w:rsid w:val="00B47660"/>
    <w:rsid w:val="00B5052C"/>
    <w:rsid w:val="00B50539"/>
    <w:rsid w:val="00B50F80"/>
    <w:rsid w:val="00B51479"/>
    <w:rsid w:val="00B51F61"/>
    <w:rsid w:val="00B53726"/>
    <w:rsid w:val="00B53978"/>
    <w:rsid w:val="00B5402C"/>
    <w:rsid w:val="00B543B6"/>
    <w:rsid w:val="00B5493C"/>
    <w:rsid w:val="00B54C22"/>
    <w:rsid w:val="00B54CFB"/>
    <w:rsid w:val="00B54E08"/>
    <w:rsid w:val="00B561F8"/>
    <w:rsid w:val="00B56A9B"/>
    <w:rsid w:val="00B56D3E"/>
    <w:rsid w:val="00B56E6D"/>
    <w:rsid w:val="00B56FB8"/>
    <w:rsid w:val="00B571E9"/>
    <w:rsid w:val="00B5766A"/>
    <w:rsid w:val="00B60A17"/>
    <w:rsid w:val="00B61034"/>
    <w:rsid w:val="00B61A78"/>
    <w:rsid w:val="00B61C40"/>
    <w:rsid w:val="00B62518"/>
    <w:rsid w:val="00B632F9"/>
    <w:rsid w:val="00B63404"/>
    <w:rsid w:val="00B6491B"/>
    <w:rsid w:val="00B659F8"/>
    <w:rsid w:val="00B65E58"/>
    <w:rsid w:val="00B66318"/>
    <w:rsid w:val="00B6669F"/>
    <w:rsid w:val="00B667B7"/>
    <w:rsid w:val="00B67133"/>
    <w:rsid w:val="00B676E4"/>
    <w:rsid w:val="00B67B9E"/>
    <w:rsid w:val="00B70534"/>
    <w:rsid w:val="00B70D30"/>
    <w:rsid w:val="00B71AD4"/>
    <w:rsid w:val="00B72173"/>
    <w:rsid w:val="00B723D2"/>
    <w:rsid w:val="00B7252B"/>
    <w:rsid w:val="00B72772"/>
    <w:rsid w:val="00B72B40"/>
    <w:rsid w:val="00B72D4F"/>
    <w:rsid w:val="00B742D8"/>
    <w:rsid w:val="00B74694"/>
    <w:rsid w:val="00B74698"/>
    <w:rsid w:val="00B74941"/>
    <w:rsid w:val="00B7522F"/>
    <w:rsid w:val="00B757C7"/>
    <w:rsid w:val="00B7763C"/>
    <w:rsid w:val="00B77994"/>
    <w:rsid w:val="00B77ABC"/>
    <w:rsid w:val="00B801EE"/>
    <w:rsid w:val="00B81630"/>
    <w:rsid w:val="00B81672"/>
    <w:rsid w:val="00B81A59"/>
    <w:rsid w:val="00B820D0"/>
    <w:rsid w:val="00B82DA4"/>
    <w:rsid w:val="00B82EA4"/>
    <w:rsid w:val="00B835F3"/>
    <w:rsid w:val="00B83860"/>
    <w:rsid w:val="00B8466B"/>
    <w:rsid w:val="00B852AA"/>
    <w:rsid w:val="00B855BF"/>
    <w:rsid w:val="00B85658"/>
    <w:rsid w:val="00B85BB8"/>
    <w:rsid w:val="00B85F75"/>
    <w:rsid w:val="00B86674"/>
    <w:rsid w:val="00B867C2"/>
    <w:rsid w:val="00B868AE"/>
    <w:rsid w:val="00B86FE4"/>
    <w:rsid w:val="00B87037"/>
    <w:rsid w:val="00B87C20"/>
    <w:rsid w:val="00B90A6B"/>
    <w:rsid w:val="00B90C06"/>
    <w:rsid w:val="00B911FD"/>
    <w:rsid w:val="00B925FB"/>
    <w:rsid w:val="00B92DE0"/>
    <w:rsid w:val="00B93689"/>
    <w:rsid w:val="00B93ECA"/>
    <w:rsid w:val="00B93F84"/>
    <w:rsid w:val="00B94EC0"/>
    <w:rsid w:val="00B954F5"/>
    <w:rsid w:val="00B95652"/>
    <w:rsid w:val="00B95C8A"/>
    <w:rsid w:val="00B966DD"/>
    <w:rsid w:val="00B96AEA"/>
    <w:rsid w:val="00B96DD3"/>
    <w:rsid w:val="00B971CD"/>
    <w:rsid w:val="00B97DF6"/>
    <w:rsid w:val="00BA0153"/>
    <w:rsid w:val="00BA08E1"/>
    <w:rsid w:val="00BA0B64"/>
    <w:rsid w:val="00BA0CB2"/>
    <w:rsid w:val="00BA137D"/>
    <w:rsid w:val="00BA1826"/>
    <w:rsid w:val="00BA1A68"/>
    <w:rsid w:val="00BA21CB"/>
    <w:rsid w:val="00BA3400"/>
    <w:rsid w:val="00BA346C"/>
    <w:rsid w:val="00BA367E"/>
    <w:rsid w:val="00BA3C92"/>
    <w:rsid w:val="00BA4464"/>
    <w:rsid w:val="00BA4749"/>
    <w:rsid w:val="00BA4B6D"/>
    <w:rsid w:val="00BA5C83"/>
    <w:rsid w:val="00BA5D8B"/>
    <w:rsid w:val="00BA60AB"/>
    <w:rsid w:val="00BA61DE"/>
    <w:rsid w:val="00BA66F0"/>
    <w:rsid w:val="00BA7907"/>
    <w:rsid w:val="00BA7C08"/>
    <w:rsid w:val="00BA7DD6"/>
    <w:rsid w:val="00BB092A"/>
    <w:rsid w:val="00BB0E06"/>
    <w:rsid w:val="00BB17EF"/>
    <w:rsid w:val="00BB1D3D"/>
    <w:rsid w:val="00BB22E3"/>
    <w:rsid w:val="00BB23EB"/>
    <w:rsid w:val="00BB31C6"/>
    <w:rsid w:val="00BB33D1"/>
    <w:rsid w:val="00BB3D6B"/>
    <w:rsid w:val="00BB3EC3"/>
    <w:rsid w:val="00BB4070"/>
    <w:rsid w:val="00BB4280"/>
    <w:rsid w:val="00BB4FE6"/>
    <w:rsid w:val="00BB5913"/>
    <w:rsid w:val="00BB603E"/>
    <w:rsid w:val="00BB6384"/>
    <w:rsid w:val="00BB6EA4"/>
    <w:rsid w:val="00BC0737"/>
    <w:rsid w:val="00BC0B76"/>
    <w:rsid w:val="00BC1691"/>
    <w:rsid w:val="00BC1974"/>
    <w:rsid w:val="00BC2207"/>
    <w:rsid w:val="00BC3896"/>
    <w:rsid w:val="00BC431E"/>
    <w:rsid w:val="00BC47D0"/>
    <w:rsid w:val="00BC5FE8"/>
    <w:rsid w:val="00BC6F37"/>
    <w:rsid w:val="00BC7BE4"/>
    <w:rsid w:val="00BC7EFD"/>
    <w:rsid w:val="00BD0882"/>
    <w:rsid w:val="00BD1632"/>
    <w:rsid w:val="00BD21F4"/>
    <w:rsid w:val="00BD2384"/>
    <w:rsid w:val="00BD29A9"/>
    <w:rsid w:val="00BD3033"/>
    <w:rsid w:val="00BD3386"/>
    <w:rsid w:val="00BD3746"/>
    <w:rsid w:val="00BD3C01"/>
    <w:rsid w:val="00BD52D2"/>
    <w:rsid w:val="00BD562D"/>
    <w:rsid w:val="00BD5FF4"/>
    <w:rsid w:val="00BD6500"/>
    <w:rsid w:val="00BD6531"/>
    <w:rsid w:val="00BD7AB1"/>
    <w:rsid w:val="00BD7C78"/>
    <w:rsid w:val="00BD7E73"/>
    <w:rsid w:val="00BE034E"/>
    <w:rsid w:val="00BE093A"/>
    <w:rsid w:val="00BE132F"/>
    <w:rsid w:val="00BE14A9"/>
    <w:rsid w:val="00BE1A1C"/>
    <w:rsid w:val="00BE1F3B"/>
    <w:rsid w:val="00BE23C5"/>
    <w:rsid w:val="00BE3437"/>
    <w:rsid w:val="00BE3991"/>
    <w:rsid w:val="00BE3A9F"/>
    <w:rsid w:val="00BE4964"/>
    <w:rsid w:val="00BE510A"/>
    <w:rsid w:val="00BE613B"/>
    <w:rsid w:val="00BE6829"/>
    <w:rsid w:val="00BE69D8"/>
    <w:rsid w:val="00BE7449"/>
    <w:rsid w:val="00BE7829"/>
    <w:rsid w:val="00BE7D6C"/>
    <w:rsid w:val="00BF0255"/>
    <w:rsid w:val="00BF0A90"/>
    <w:rsid w:val="00BF187C"/>
    <w:rsid w:val="00BF19AD"/>
    <w:rsid w:val="00BF1A7F"/>
    <w:rsid w:val="00BF1E05"/>
    <w:rsid w:val="00BF2523"/>
    <w:rsid w:val="00BF2586"/>
    <w:rsid w:val="00BF2A68"/>
    <w:rsid w:val="00BF3B38"/>
    <w:rsid w:val="00BF3B4F"/>
    <w:rsid w:val="00BF43A6"/>
    <w:rsid w:val="00BF443F"/>
    <w:rsid w:val="00BF4450"/>
    <w:rsid w:val="00BF48B8"/>
    <w:rsid w:val="00BF5446"/>
    <w:rsid w:val="00C00391"/>
    <w:rsid w:val="00C01776"/>
    <w:rsid w:val="00C01AB8"/>
    <w:rsid w:val="00C023D8"/>
    <w:rsid w:val="00C031CD"/>
    <w:rsid w:val="00C03A07"/>
    <w:rsid w:val="00C03EE4"/>
    <w:rsid w:val="00C049DF"/>
    <w:rsid w:val="00C063E5"/>
    <w:rsid w:val="00C06567"/>
    <w:rsid w:val="00C0785A"/>
    <w:rsid w:val="00C07A8B"/>
    <w:rsid w:val="00C103F7"/>
    <w:rsid w:val="00C10A69"/>
    <w:rsid w:val="00C113CA"/>
    <w:rsid w:val="00C1217E"/>
    <w:rsid w:val="00C133D2"/>
    <w:rsid w:val="00C138BC"/>
    <w:rsid w:val="00C146D3"/>
    <w:rsid w:val="00C14B6A"/>
    <w:rsid w:val="00C1564F"/>
    <w:rsid w:val="00C156AE"/>
    <w:rsid w:val="00C15B3A"/>
    <w:rsid w:val="00C15F59"/>
    <w:rsid w:val="00C16271"/>
    <w:rsid w:val="00C162D6"/>
    <w:rsid w:val="00C16DE4"/>
    <w:rsid w:val="00C16EB2"/>
    <w:rsid w:val="00C20591"/>
    <w:rsid w:val="00C20741"/>
    <w:rsid w:val="00C20D41"/>
    <w:rsid w:val="00C20E10"/>
    <w:rsid w:val="00C211C0"/>
    <w:rsid w:val="00C2197B"/>
    <w:rsid w:val="00C22A66"/>
    <w:rsid w:val="00C22BCB"/>
    <w:rsid w:val="00C22E9D"/>
    <w:rsid w:val="00C232C6"/>
    <w:rsid w:val="00C243EB"/>
    <w:rsid w:val="00C24662"/>
    <w:rsid w:val="00C24E0D"/>
    <w:rsid w:val="00C26B83"/>
    <w:rsid w:val="00C26C03"/>
    <w:rsid w:val="00C277E2"/>
    <w:rsid w:val="00C27FEB"/>
    <w:rsid w:val="00C3013E"/>
    <w:rsid w:val="00C3092C"/>
    <w:rsid w:val="00C309BC"/>
    <w:rsid w:val="00C314F2"/>
    <w:rsid w:val="00C328A7"/>
    <w:rsid w:val="00C32F5B"/>
    <w:rsid w:val="00C3376B"/>
    <w:rsid w:val="00C3537D"/>
    <w:rsid w:val="00C35643"/>
    <w:rsid w:val="00C356B1"/>
    <w:rsid w:val="00C358E6"/>
    <w:rsid w:val="00C35F13"/>
    <w:rsid w:val="00C36262"/>
    <w:rsid w:val="00C365AF"/>
    <w:rsid w:val="00C3713A"/>
    <w:rsid w:val="00C373E2"/>
    <w:rsid w:val="00C40252"/>
    <w:rsid w:val="00C404F5"/>
    <w:rsid w:val="00C408B6"/>
    <w:rsid w:val="00C40B99"/>
    <w:rsid w:val="00C4137D"/>
    <w:rsid w:val="00C41FE2"/>
    <w:rsid w:val="00C42A7F"/>
    <w:rsid w:val="00C42BAB"/>
    <w:rsid w:val="00C42E6E"/>
    <w:rsid w:val="00C42FAB"/>
    <w:rsid w:val="00C43022"/>
    <w:rsid w:val="00C43267"/>
    <w:rsid w:val="00C4343B"/>
    <w:rsid w:val="00C43F36"/>
    <w:rsid w:val="00C446B9"/>
    <w:rsid w:val="00C4472C"/>
    <w:rsid w:val="00C45ACF"/>
    <w:rsid w:val="00C461B6"/>
    <w:rsid w:val="00C461D8"/>
    <w:rsid w:val="00C46443"/>
    <w:rsid w:val="00C468A0"/>
    <w:rsid w:val="00C46900"/>
    <w:rsid w:val="00C46D3E"/>
    <w:rsid w:val="00C47C2B"/>
    <w:rsid w:val="00C50F3C"/>
    <w:rsid w:val="00C50FAF"/>
    <w:rsid w:val="00C51643"/>
    <w:rsid w:val="00C51B6D"/>
    <w:rsid w:val="00C52226"/>
    <w:rsid w:val="00C528DA"/>
    <w:rsid w:val="00C53220"/>
    <w:rsid w:val="00C537C3"/>
    <w:rsid w:val="00C538AD"/>
    <w:rsid w:val="00C53F62"/>
    <w:rsid w:val="00C55E07"/>
    <w:rsid w:val="00C56266"/>
    <w:rsid w:val="00C562D1"/>
    <w:rsid w:val="00C56492"/>
    <w:rsid w:val="00C56539"/>
    <w:rsid w:val="00C5685D"/>
    <w:rsid w:val="00C5783B"/>
    <w:rsid w:val="00C57D31"/>
    <w:rsid w:val="00C57E18"/>
    <w:rsid w:val="00C60049"/>
    <w:rsid w:val="00C61463"/>
    <w:rsid w:val="00C623DA"/>
    <w:rsid w:val="00C62CDB"/>
    <w:rsid w:val="00C63DE8"/>
    <w:rsid w:val="00C64DCC"/>
    <w:rsid w:val="00C64E0E"/>
    <w:rsid w:val="00C66467"/>
    <w:rsid w:val="00C67127"/>
    <w:rsid w:val="00C67B68"/>
    <w:rsid w:val="00C67E3E"/>
    <w:rsid w:val="00C67FF0"/>
    <w:rsid w:val="00C701EB"/>
    <w:rsid w:val="00C717A7"/>
    <w:rsid w:val="00C71CF6"/>
    <w:rsid w:val="00C71D4A"/>
    <w:rsid w:val="00C72712"/>
    <w:rsid w:val="00C735B9"/>
    <w:rsid w:val="00C73E8D"/>
    <w:rsid w:val="00C74369"/>
    <w:rsid w:val="00C74B75"/>
    <w:rsid w:val="00C75239"/>
    <w:rsid w:val="00C75E7A"/>
    <w:rsid w:val="00C7691A"/>
    <w:rsid w:val="00C801AC"/>
    <w:rsid w:val="00C80483"/>
    <w:rsid w:val="00C80979"/>
    <w:rsid w:val="00C80E6C"/>
    <w:rsid w:val="00C8190C"/>
    <w:rsid w:val="00C81A8A"/>
    <w:rsid w:val="00C824D9"/>
    <w:rsid w:val="00C82B08"/>
    <w:rsid w:val="00C8326E"/>
    <w:rsid w:val="00C843C1"/>
    <w:rsid w:val="00C844EF"/>
    <w:rsid w:val="00C84A9D"/>
    <w:rsid w:val="00C84D68"/>
    <w:rsid w:val="00C85590"/>
    <w:rsid w:val="00C85734"/>
    <w:rsid w:val="00C85986"/>
    <w:rsid w:val="00C85C7A"/>
    <w:rsid w:val="00C85F31"/>
    <w:rsid w:val="00C864FB"/>
    <w:rsid w:val="00C86D72"/>
    <w:rsid w:val="00C86D7B"/>
    <w:rsid w:val="00C87650"/>
    <w:rsid w:val="00C915DA"/>
    <w:rsid w:val="00C919AD"/>
    <w:rsid w:val="00C925A7"/>
    <w:rsid w:val="00C963B8"/>
    <w:rsid w:val="00C96769"/>
    <w:rsid w:val="00C97C11"/>
    <w:rsid w:val="00CA01E8"/>
    <w:rsid w:val="00CA0619"/>
    <w:rsid w:val="00CA0707"/>
    <w:rsid w:val="00CA0781"/>
    <w:rsid w:val="00CA1A80"/>
    <w:rsid w:val="00CA1B43"/>
    <w:rsid w:val="00CA2997"/>
    <w:rsid w:val="00CA29D4"/>
    <w:rsid w:val="00CA2B02"/>
    <w:rsid w:val="00CA3655"/>
    <w:rsid w:val="00CA3ADC"/>
    <w:rsid w:val="00CA3AF5"/>
    <w:rsid w:val="00CA3D32"/>
    <w:rsid w:val="00CA3E31"/>
    <w:rsid w:val="00CA3EBE"/>
    <w:rsid w:val="00CA40E6"/>
    <w:rsid w:val="00CA4800"/>
    <w:rsid w:val="00CA4C2B"/>
    <w:rsid w:val="00CA4F4A"/>
    <w:rsid w:val="00CA510B"/>
    <w:rsid w:val="00CA7495"/>
    <w:rsid w:val="00CA79D7"/>
    <w:rsid w:val="00CB0025"/>
    <w:rsid w:val="00CB070B"/>
    <w:rsid w:val="00CB159E"/>
    <w:rsid w:val="00CB19F7"/>
    <w:rsid w:val="00CB2157"/>
    <w:rsid w:val="00CB234C"/>
    <w:rsid w:val="00CB2BEA"/>
    <w:rsid w:val="00CB2CB9"/>
    <w:rsid w:val="00CB3451"/>
    <w:rsid w:val="00CB3CC3"/>
    <w:rsid w:val="00CB3FF6"/>
    <w:rsid w:val="00CB4467"/>
    <w:rsid w:val="00CB4745"/>
    <w:rsid w:val="00CB4A8D"/>
    <w:rsid w:val="00CB50F8"/>
    <w:rsid w:val="00CB5B46"/>
    <w:rsid w:val="00CB5BB6"/>
    <w:rsid w:val="00CB6453"/>
    <w:rsid w:val="00CB64AD"/>
    <w:rsid w:val="00CB6642"/>
    <w:rsid w:val="00CB6EE7"/>
    <w:rsid w:val="00CB7692"/>
    <w:rsid w:val="00CB772C"/>
    <w:rsid w:val="00CB7C47"/>
    <w:rsid w:val="00CC0070"/>
    <w:rsid w:val="00CC00E8"/>
    <w:rsid w:val="00CC04A8"/>
    <w:rsid w:val="00CC184E"/>
    <w:rsid w:val="00CC1B8E"/>
    <w:rsid w:val="00CC1E65"/>
    <w:rsid w:val="00CC3025"/>
    <w:rsid w:val="00CC3244"/>
    <w:rsid w:val="00CC3AC0"/>
    <w:rsid w:val="00CC4000"/>
    <w:rsid w:val="00CC4344"/>
    <w:rsid w:val="00CC46F0"/>
    <w:rsid w:val="00CC58C2"/>
    <w:rsid w:val="00CC677A"/>
    <w:rsid w:val="00CC731B"/>
    <w:rsid w:val="00CC76E3"/>
    <w:rsid w:val="00CC77FA"/>
    <w:rsid w:val="00CC7D5F"/>
    <w:rsid w:val="00CD0723"/>
    <w:rsid w:val="00CD0E0E"/>
    <w:rsid w:val="00CD0F0E"/>
    <w:rsid w:val="00CD1009"/>
    <w:rsid w:val="00CD1569"/>
    <w:rsid w:val="00CD1FDB"/>
    <w:rsid w:val="00CD24CC"/>
    <w:rsid w:val="00CD2628"/>
    <w:rsid w:val="00CD3084"/>
    <w:rsid w:val="00CD3A4D"/>
    <w:rsid w:val="00CD4165"/>
    <w:rsid w:val="00CD4ABA"/>
    <w:rsid w:val="00CD5697"/>
    <w:rsid w:val="00CD5C72"/>
    <w:rsid w:val="00CD5E47"/>
    <w:rsid w:val="00CD5E9C"/>
    <w:rsid w:val="00CD6C6C"/>
    <w:rsid w:val="00CD6CE9"/>
    <w:rsid w:val="00CD6FA4"/>
    <w:rsid w:val="00CD7236"/>
    <w:rsid w:val="00CD756A"/>
    <w:rsid w:val="00CD7729"/>
    <w:rsid w:val="00CE0526"/>
    <w:rsid w:val="00CE0E50"/>
    <w:rsid w:val="00CE1204"/>
    <w:rsid w:val="00CE1553"/>
    <w:rsid w:val="00CE15C2"/>
    <w:rsid w:val="00CE18E5"/>
    <w:rsid w:val="00CE1EB5"/>
    <w:rsid w:val="00CE273D"/>
    <w:rsid w:val="00CE2CD3"/>
    <w:rsid w:val="00CE2D91"/>
    <w:rsid w:val="00CE4067"/>
    <w:rsid w:val="00CE44E1"/>
    <w:rsid w:val="00CE5E83"/>
    <w:rsid w:val="00CE5FEF"/>
    <w:rsid w:val="00CE6397"/>
    <w:rsid w:val="00CE6688"/>
    <w:rsid w:val="00CE66D7"/>
    <w:rsid w:val="00CE736C"/>
    <w:rsid w:val="00CE7411"/>
    <w:rsid w:val="00CE7F05"/>
    <w:rsid w:val="00CF0D08"/>
    <w:rsid w:val="00CF0E81"/>
    <w:rsid w:val="00CF1764"/>
    <w:rsid w:val="00CF1DB0"/>
    <w:rsid w:val="00CF27D0"/>
    <w:rsid w:val="00CF28B4"/>
    <w:rsid w:val="00CF37E3"/>
    <w:rsid w:val="00CF44C3"/>
    <w:rsid w:val="00CF452E"/>
    <w:rsid w:val="00CF4817"/>
    <w:rsid w:val="00CF4D81"/>
    <w:rsid w:val="00CF56BF"/>
    <w:rsid w:val="00CF5CA2"/>
    <w:rsid w:val="00CF5E54"/>
    <w:rsid w:val="00CF6A22"/>
    <w:rsid w:val="00CF6C34"/>
    <w:rsid w:val="00CF6E75"/>
    <w:rsid w:val="00CF747D"/>
    <w:rsid w:val="00CF7EA7"/>
    <w:rsid w:val="00D001F1"/>
    <w:rsid w:val="00D0051C"/>
    <w:rsid w:val="00D00856"/>
    <w:rsid w:val="00D008B0"/>
    <w:rsid w:val="00D00C71"/>
    <w:rsid w:val="00D014EE"/>
    <w:rsid w:val="00D01A6D"/>
    <w:rsid w:val="00D0251E"/>
    <w:rsid w:val="00D02936"/>
    <w:rsid w:val="00D0441A"/>
    <w:rsid w:val="00D04A24"/>
    <w:rsid w:val="00D054D3"/>
    <w:rsid w:val="00D056F5"/>
    <w:rsid w:val="00D062FE"/>
    <w:rsid w:val="00D0698D"/>
    <w:rsid w:val="00D075F8"/>
    <w:rsid w:val="00D10635"/>
    <w:rsid w:val="00D118B4"/>
    <w:rsid w:val="00D11A64"/>
    <w:rsid w:val="00D12840"/>
    <w:rsid w:val="00D1361D"/>
    <w:rsid w:val="00D1364B"/>
    <w:rsid w:val="00D13728"/>
    <w:rsid w:val="00D138FF"/>
    <w:rsid w:val="00D13EC0"/>
    <w:rsid w:val="00D14935"/>
    <w:rsid w:val="00D15355"/>
    <w:rsid w:val="00D161D9"/>
    <w:rsid w:val="00D16212"/>
    <w:rsid w:val="00D1650D"/>
    <w:rsid w:val="00D16862"/>
    <w:rsid w:val="00D17B9B"/>
    <w:rsid w:val="00D2014E"/>
    <w:rsid w:val="00D21224"/>
    <w:rsid w:val="00D21E39"/>
    <w:rsid w:val="00D227B8"/>
    <w:rsid w:val="00D22F96"/>
    <w:rsid w:val="00D23095"/>
    <w:rsid w:val="00D23808"/>
    <w:rsid w:val="00D23CB8"/>
    <w:rsid w:val="00D23DA6"/>
    <w:rsid w:val="00D2442D"/>
    <w:rsid w:val="00D24DAB"/>
    <w:rsid w:val="00D256C7"/>
    <w:rsid w:val="00D25CEE"/>
    <w:rsid w:val="00D25DFB"/>
    <w:rsid w:val="00D270AE"/>
    <w:rsid w:val="00D27B28"/>
    <w:rsid w:val="00D305BB"/>
    <w:rsid w:val="00D31352"/>
    <w:rsid w:val="00D3135D"/>
    <w:rsid w:val="00D32024"/>
    <w:rsid w:val="00D321A5"/>
    <w:rsid w:val="00D3256D"/>
    <w:rsid w:val="00D32D17"/>
    <w:rsid w:val="00D32F4B"/>
    <w:rsid w:val="00D33B40"/>
    <w:rsid w:val="00D340EE"/>
    <w:rsid w:val="00D34802"/>
    <w:rsid w:val="00D3499A"/>
    <w:rsid w:val="00D3639A"/>
    <w:rsid w:val="00D364AD"/>
    <w:rsid w:val="00D36668"/>
    <w:rsid w:val="00D36A0D"/>
    <w:rsid w:val="00D370E0"/>
    <w:rsid w:val="00D4077B"/>
    <w:rsid w:val="00D414C0"/>
    <w:rsid w:val="00D428AF"/>
    <w:rsid w:val="00D42EA0"/>
    <w:rsid w:val="00D43578"/>
    <w:rsid w:val="00D4373A"/>
    <w:rsid w:val="00D45490"/>
    <w:rsid w:val="00D45D51"/>
    <w:rsid w:val="00D45E3D"/>
    <w:rsid w:val="00D460A8"/>
    <w:rsid w:val="00D46662"/>
    <w:rsid w:val="00D467F6"/>
    <w:rsid w:val="00D46D67"/>
    <w:rsid w:val="00D46EBB"/>
    <w:rsid w:val="00D47360"/>
    <w:rsid w:val="00D47557"/>
    <w:rsid w:val="00D5008D"/>
    <w:rsid w:val="00D51042"/>
    <w:rsid w:val="00D513BF"/>
    <w:rsid w:val="00D52091"/>
    <w:rsid w:val="00D52564"/>
    <w:rsid w:val="00D52981"/>
    <w:rsid w:val="00D53345"/>
    <w:rsid w:val="00D5383B"/>
    <w:rsid w:val="00D540E3"/>
    <w:rsid w:val="00D55AAE"/>
    <w:rsid w:val="00D55BE6"/>
    <w:rsid w:val="00D56098"/>
    <w:rsid w:val="00D56FEF"/>
    <w:rsid w:val="00D57865"/>
    <w:rsid w:val="00D57E0A"/>
    <w:rsid w:val="00D60CD0"/>
    <w:rsid w:val="00D613FB"/>
    <w:rsid w:val="00D62DDA"/>
    <w:rsid w:val="00D63683"/>
    <w:rsid w:val="00D63732"/>
    <w:rsid w:val="00D63E9D"/>
    <w:rsid w:val="00D653AC"/>
    <w:rsid w:val="00D65466"/>
    <w:rsid w:val="00D65FB4"/>
    <w:rsid w:val="00D66C21"/>
    <w:rsid w:val="00D67206"/>
    <w:rsid w:val="00D67682"/>
    <w:rsid w:val="00D67B8E"/>
    <w:rsid w:val="00D67F96"/>
    <w:rsid w:val="00D70410"/>
    <w:rsid w:val="00D70890"/>
    <w:rsid w:val="00D70B64"/>
    <w:rsid w:val="00D72B30"/>
    <w:rsid w:val="00D7333B"/>
    <w:rsid w:val="00D744FD"/>
    <w:rsid w:val="00D76929"/>
    <w:rsid w:val="00D77B32"/>
    <w:rsid w:val="00D800FE"/>
    <w:rsid w:val="00D8099F"/>
    <w:rsid w:val="00D81302"/>
    <w:rsid w:val="00D81685"/>
    <w:rsid w:val="00D81C0F"/>
    <w:rsid w:val="00D8346A"/>
    <w:rsid w:val="00D848F4"/>
    <w:rsid w:val="00D850D2"/>
    <w:rsid w:val="00D8558B"/>
    <w:rsid w:val="00D86438"/>
    <w:rsid w:val="00D867FA"/>
    <w:rsid w:val="00D87082"/>
    <w:rsid w:val="00D8795B"/>
    <w:rsid w:val="00D87BAE"/>
    <w:rsid w:val="00D90ADF"/>
    <w:rsid w:val="00D90B2B"/>
    <w:rsid w:val="00D91B7F"/>
    <w:rsid w:val="00D92296"/>
    <w:rsid w:val="00D9249E"/>
    <w:rsid w:val="00D929E2"/>
    <w:rsid w:val="00D932DA"/>
    <w:rsid w:val="00D93E2A"/>
    <w:rsid w:val="00D95342"/>
    <w:rsid w:val="00D9574F"/>
    <w:rsid w:val="00D95965"/>
    <w:rsid w:val="00D95E93"/>
    <w:rsid w:val="00D95EBB"/>
    <w:rsid w:val="00D96980"/>
    <w:rsid w:val="00D96C09"/>
    <w:rsid w:val="00D970F7"/>
    <w:rsid w:val="00D976BC"/>
    <w:rsid w:val="00D97998"/>
    <w:rsid w:val="00DA0385"/>
    <w:rsid w:val="00DA039A"/>
    <w:rsid w:val="00DA1E3D"/>
    <w:rsid w:val="00DA236B"/>
    <w:rsid w:val="00DA2F7D"/>
    <w:rsid w:val="00DA44E4"/>
    <w:rsid w:val="00DA4655"/>
    <w:rsid w:val="00DA4A48"/>
    <w:rsid w:val="00DA5B2B"/>
    <w:rsid w:val="00DA5BAC"/>
    <w:rsid w:val="00DA5DC9"/>
    <w:rsid w:val="00DA611A"/>
    <w:rsid w:val="00DA6EA4"/>
    <w:rsid w:val="00DA72D1"/>
    <w:rsid w:val="00DA7F64"/>
    <w:rsid w:val="00DB011D"/>
    <w:rsid w:val="00DB0715"/>
    <w:rsid w:val="00DB10AF"/>
    <w:rsid w:val="00DB2EB9"/>
    <w:rsid w:val="00DB3993"/>
    <w:rsid w:val="00DB4085"/>
    <w:rsid w:val="00DB5189"/>
    <w:rsid w:val="00DB5A98"/>
    <w:rsid w:val="00DB64C7"/>
    <w:rsid w:val="00DB657D"/>
    <w:rsid w:val="00DB6643"/>
    <w:rsid w:val="00DB7207"/>
    <w:rsid w:val="00DB73DE"/>
    <w:rsid w:val="00DB761C"/>
    <w:rsid w:val="00DB7D7E"/>
    <w:rsid w:val="00DB7E06"/>
    <w:rsid w:val="00DB7E8C"/>
    <w:rsid w:val="00DC0567"/>
    <w:rsid w:val="00DC0608"/>
    <w:rsid w:val="00DC064D"/>
    <w:rsid w:val="00DC0C96"/>
    <w:rsid w:val="00DC14AE"/>
    <w:rsid w:val="00DC1619"/>
    <w:rsid w:val="00DC1B87"/>
    <w:rsid w:val="00DC1D1E"/>
    <w:rsid w:val="00DC4935"/>
    <w:rsid w:val="00DC4EE8"/>
    <w:rsid w:val="00DC5003"/>
    <w:rsid w:val="00DC5AAA"/>
    <w:rsid w:val="00DC5AF4"/>
    <w:rsid w:val="00DC5BD7"/>
    <w:rsid w:val="00DC6027"/>
    <w:rsid w:val="00DC7826"/>
    <w:rsid w:val="00DC7866"/>
    <w:rsid w:val="00DD0796"/>
    <w:rsid w:val="00DD1714"/>
    <w:rsid w:val="00DD19FC"/>
    <w:rsid w:val="00DD2437"/>
    <w:rsid w:val="00DD2462"/>
    <w:rsid w:val="00DD2532"/>
    <w:rsid w:val="00DD286B"/>
    <w:rsid w:val="00DD2AFA"/>
    <w:rsid w:val="00DD2F16"/>
    <w:rsid w:val="00DD3496"/>
    <w:rsid w:val="00DD398C"/>
    <w:rsid w:val="00DD3F70"/>
    <w:rsid w:val="00DD4546"/>
    <w:rsid w:val="00DD4D7E"/>
    <w:rsid w:val="00DD4E98"/>
    <w:rsid w:val="00DD5705"/>
    <w:rsid w:val="00DD6068"/>
    <w:rsid w:val="00DD682F"/>
    <w:rsid w:val="00DD68CD"/>
    <w:rsid w:val="00DD68FC"/>
    <w:rsid w:val="00DD7CED"/>
    <w:rsid w:val="00DD7CF1"/>
    <w:rsid w:val="00DE0707"/>
    <w:rsid w:val="00DE088D"/>
    <w:rsid w:val="00DE09EE"/>
    <w:rsid w:val="00DE1E54"/>
    <w:rsid w:val="00DE2530"/>
    <w:rsid w:val="00DE2BCF"/>
    <w:rsid w:val="00DE3E12"/>
    <w:rsid w:val="00DE4178"/>
    <w:rsid w:val="00DE429F"/>
    <w:rsid w:val="00DE42F2"/>
    <w:rsid w:val="00DE4590"/>
    <w:rsid w:val="00DE5096"/>
    <w:rsid w:val="00DE5D29"/>
    <w:rsid w:val="00DE648B"/>
    <w:rsid w:val="00DE670B"/>
    <w:rsid w:val="00DE6EF4"/>
    <w:rsid w:val="00DE7F04"/>
    <w:rsid w:val="00DE7F7A"/>
    <w:rsid w:val="00DF005F"/>
    <w:rsid w:val="00DF17C0"/>
    <w:rsid w:val="00DF197A"/>
    <w:rsid w:val="00DF1F65"/>
    <w:rsid w:val="00DF1F6D"/>
    <w:rsid w:val="00DF29A3"/>
    <w:rsid w:val="00DF4563"/>
    <w:rsid w:val="00DF4F07"/>
    <w:rsid w:val="00DF611E"/>
    <w:rsid w:val="00DF6B24"/>
    <w:rsid w:val="00DF71D0"/>
    <w:rsid w:val="00DF73B9"/>
    <w:rsid w:val="00DF7820"/>
    <w:rsid w:val="00E000E0"/>
    <w:rsid w:val="00E004AE"/>
    <w:rsid w:val="00E00991"/>
    <w:rsid w:val="00E01336"/>
    <w:rsid w:val="00E019FB"/>
    <w:rsid w:val="00E023DB"/>
    <w:rsid w:val="00E02542"/>
    <w:rsid w:val="00E029E7"/>
    <w:rsid w:val="00E02BA1"/>
    <w:rsid w:val="00E02CDB"/>
    <w:rsid w:val="00E0329C"/>
    <w:rsid w:val="00E037AC"/>
    <w:rsid w:val="00E039BC"/>
    <w:rsid w:val="00E04BB2"/>
    <w:rsid w:val="00E0560A"/>
    <w:rsid w:val="00E06115"/>
    <w:rsid w:val="00E0671F"/>
    <w:rsid w:val="00E06CD5"/>
    <w:rsid w:val="00E07330"/>
    <w:rsid w:val="00E07EEB"/>
    <w:rsid w:val="00E10007"/>
    <w:rsid w:val="00E109EC"/>
    <w:rsid w:val="00E10EE4"/>
    <w:rsid w:val="00E11B5F"/>
    <w:rsid w:val="00E133E1"/>
    <w:rsid w:val="00E142DC"/>
    <w:rsid w:val="00E145CA"/>
    <w:rsid w:val="00E1494F"/>
    <w:rsid w:val="00E14A69"/>
    <w:rsid w:val="00E15629"/>
    <w:rsid w:val="00E159D0"/>
    <w:rsid w:val="00E15DC4"/>
    <w:rsid w:val="00E168E0"/>
    <w:rsid w:val="00E16C43"/>
    <w:rsid w:val="00E20718"/>
    <w:rsid w:val="00E208E8"/>
    <w:rsid w:val="00E20A64"/>
    <w:rsid w:val="00E20B83"/>
    <w:rsid w:val="00E20DE0"/>
    <w:rsid w:val="00E20F25"/>
    <w:rsid w:val="00E223BC"/>
    <w:rsid w:val="00E2288D"/>
    <w:rsid w:val="00E22AC2"/>
    <w:rsid w:val="00E23A56"/>
    <w:rsid w:val="00E23C11"/>
    <w:rsid w:val="00E246DD"/>
    <w:rsid w:val="00E25319"/>
    <w:rsid w:val="00E257C0"/>
    <w:rsid w:val="00E25922"/>
    <w:rsid w:val="00E27514"/>
    <w:rsid w:val="00E276D7"/>
    <w:rsid w:val="00E30D2F"/>
    <w:rsid w:val="00E30E70"/>
    <w:rsid w:val="00E31092"/>
    <w:rsid w:val="00E31509"/>
    <w:rsid w:val="00E32556"/>
    <w:rsid w:val="00E32B25"/>
    <w:rsid w:val="00E334FC"/>
    <w:rsid w:val="00E337CA"/>
    <w:rsid w:val="00E3419A"/>
    <w:rsid w:val="00E37227"/>
    <w:rsid w:val="00E376A0"/>
    <w:rsid w:val="00E376A7"/>
    <w:rsid w:val="00E40BBF"/>
    <w:rsid w:val="00E41C47"/>
    <w:rsid w:val="00E4242D"/>
    <w:rsid w:val="00E435FA"/>
    <w:rsid w:val="00E43D9C"/>
    <w:rsid w:val="00E43E10"/>
    <w:rsid w:val="00E43ED0"/>
    <w:rsid w:val="00E43F1B"/>
    <w:rsid w:val="00E4452F"/>
    <w:rsid w:val="00E4456F"/>
    <w:rsid w:val="00E4471F"/>
    <w:rsid w:val="00E449ED"/>
    <w:rsid w:val="00E44F11"/>
    <w:rsid w:val="00E4541B"/>
    <w:rsid w:val="00E45764"/>
    <w:rsid w:val="00E46DBB"/>
    <w:rsid w:val="00E47C21"/>
    <w:rsid w:val="00E50A5C"/>
    <w:rsid w:val="00E511CA"/>
    <w:rsid w:val="00E536D4"/>
    <w:rsid w:val="00E53FBE"/>
    <w:rsid w:val="00E5417C"/>
    <w:rsid w:val="00E5475C"/>
    <w:rsid w:val="00E550FE"/>
    <w:rsid w:val="00E567CA"/>
    <w:rsid w:val="00E56C3A"/>
    <w:rsid w:val="00E574FF"/>
    <w:rsid w:val="00E576A9"/>
    <w:rsid w:val="00E604D8"/>
    <w:rsid w:val="00E60E25"/>
    <w:rsid w:val="00E614CE"/>
    <w:rsid w:val="00E61542"/>
    <w:rsid w:val="00E617A6"/>
    <w:rsid w:val="00E617F6"/>
    <w:rsid w:val="00E61CE1"/>
    <w:rsid w:val="00E62D0C"/>
    <w:rsid w:val="00E64D05"/>
    <w:rsid w:val="00E658C3"/>
    <w:rsid w:val="00E65A32"/>
    <w:rsid w:val="00E668B6"/>
    <w:rsid w:val="00E6697A"/>
    <w:rsid w:val="00E66FF4"/>
    <w:rsid w:val="00E67519"/>
    <w:rsid w:val="00E70B0A"/>
    <w:rsid w:val="00E71509"/>
    <w:rsid w:val="00E71B8B"/>
    <w:rsid w:val="00E72083"/>
    <w:rsid w:val="00E72204"/>
    <w:rsid w:val="00E723B8"/>
    <w:rsid w:val="00E7321D"/>
    <w:rsid w:val="00E7329A"/>
    <w:rsid w:val="00E737A0"/>
    <w:rsid w:val="00E738CE"/>
    <w:rsid w:val="00E73C99"/>
    <w:rsid w:val="00E7446A"/>
    <w:rsid w:val="00E7460D"/>
    <w:rsid w:val="00E74CE7"/>
    <w:rsid w:val="00E75484"/>
    <w:rsid w:val="00E754BF"/>
    <w:rsid w:val="00E82499"/>
    <w:rsid w:val="00E827D9"/>
    <w:rsid w:val="00E82B2A"/>
    <w:rsid w:val="00E82FF5"/>
    <w:rsid w:val="00E83659"/>
    <w:rsid w:val="00E83A22"/>
    <w:rsid w:val="00E83C07"/>
    <w:rsid w:val="00E83EE9"/>
    <w:rsid w:val="00E84101"/>
    <w:rsid w:val="00E84533"/>
    <w:rsid w:val="00E84A6B"/>
    <w:rsid w:val="00E8583E"/>
    <w:rsid w:val="00E85D44"/>
    <w:rsid w:val="00E86D74"/>
    <w:rsid w:val="00E8743A"/>
    <w:rsid w:val="00E87F4E"/>
    <w:rsid w:val="00E87FF5"/>
    <w:rsid w:val="00E908F5"/>
    <w:rsid w:val="00E91127"/>
    <w:rsid w:val="00E91C7F"/>
    <w:rsid w:val="00E927BF"/>
    <w:rsid w:val="00E93474"/>
    <w:rsid w:val="00E93BF4"/>
    <w:rsid w:val="00E9474C"/>
    <w:rsid w:val="00E94C98"/>
    <w:rsid w:val="00E95017"/>
    <w:rsid w:val="00E959D6"/>
    <w:rsid w:val="00E95AC6"/>
    <w:rsid w:val="00E95BF1"/>
    <w:rsid w:val="00E95F36"/>
    <w:rsid w:val="00E96287"/>
    <w:rsid w:val="00E968D1"/>
    <w:rsid w:val="00E96BAE"/>
    <w:rsid w:val="00E96DCD"/>
    <w:rsid w:val="00E96F1A"/>
    <w:rsid w:val="00E9702E"/>
    <w:rsid w:val="00E97682"/>
    <w:rsid w:val="00EA1374"/>
    <w:rsid w:val="00EA162D"/>
    <w:rsid w:val="00EA2842"/>
    <w:rsid w:val="00EA3C8D"/>
    <w:rsid w:val="00EA40B4"/>
    <w:rsid w:val="00EA4370"/>
    <w:rsid w:val="00EA4678"/>
    <w:rsid w:val="00EA4765"/>
    <w:rsid w:val="00EA5B83"/>
    <w:rsid w:val="00EA5D8E"/>
    <w:rsid w:val="00EA6107"/>
    <w:rsid w:val="00EA6425"/>
    <w:rsid w:val="00EA6D56"/>
    <w:rsid w:val="00EA6DE9"/>
    <w:rsid w:val="00EA73AB"/>
    <w:rsid w:val="00EA7D7B"/>
    <w:rsid w:val="00EB0221"/>
    <w:rsid w:val="00EB02E2"/>
    <w:rsid w:val="00EB0744"/>
    <w:rsid w:val="00EB086E"/>
    <w:rsid w:val="00EB1FB1"/>
    <w:rsid w:val="00EB2331"/>
    <w:rsid w:val="00EB2656"/>
    <w:rsid w:val="00EB31B1"/>
    <w:rsid w:val="00EB3CB7"/>
    <w:rsid w:val="00EB4652"/>
    <w:rsid w:val="00EB625E"/>
    <w:rsid w:val="00EB6950"/>
    <w:rsid w:val="00EB7497"/>
    <w:rsid w:val="00EB7547"/>
    <w:rsid w:val="00EC05B1"/>
    <w:rsid w:val="00EC06F2"/>
    <w:rsid w:val="00EC073B"/>
    <w:rsid w:val="00EC0B75"/>
    <w:rsid w:val="00EC0CFB"/>
    <w:rsid w:val="00EC10E1"/>
    <w:rsid w:val="00EC1706"/>
    <w:rsid w:val="00EC2322"/>
    <w:rsid w:val="00EC2B20"/>
    <w:rsid w:val="00EC38D3"/>
    <w:rsid w:val="00EC4354"/>
    <w:rsid w:val="00EC45FB"/>
    <w:rsid w:val="00EC4E6E"/>
    <w:rsid w:val="00EC508E"/>
    <w:rsid w:val="00EC66F8"/>
    <w:rsid w:val="00EC6728"/>
    <w:rsid w:val="00EC75D2"/>
    <w:rsid w:val="00EC7A24"/>
    <w:rsid w:val="00EC7D0A"/>
    <w:rsid w:val="00ED0235"/>
    <w:rsid w:val="00ED0615"/>
    <w:rsid w:val="00ED08D9"/>
    <w:rsid w:val="00ED0963"/>
    <w:rsid w:val="00ED0EC8"/>
    <w:rsid w:val="00ED127E"/>
    <w:rsid w:val="00ED1964"/>
    <w:rsid w:val="00ED2771"/>
    <w:rsid w:val="00ED33FE"/>
    <w:rsid w:val="00ED4B88"/>
    <w:rsid w:val="00ED50E5"/>
    <w:rsid w:val="00ED5386"/>
    <w:rsid w:val="00ED5CB3"/>
    <w:rsid w:val="00ED6C82"/>
    <w:rsid w:val="00ED7017"/>
    <w:rsid w:val="00ED708E"/>
    <w:rsid w:val="00EE0067"/>
    <w:rsid w:val="00EE189B"/>
    <w:rsid w:val="00EE19BD"/>
    <w:rsid w:val="00EE2898"/>
    <w:rsid w:val="00EE32DA"/>
    <w:rsid w:val="00EE3630"/>
    <w:rsid w:val="00EE3825"/>
    <w:rsid w:val="00EE39E8"/>
    <w:rsid w:val="00EE39FC"/>
    <w:rsid w:val="00EE3E77"/>
    <w:rsid w:val="00EE570D"/>
    <w:rsid w:val="00EE5AB5"/>
    <w:rsid w:val="00EE5CEE"/>
    <w:rsid w:val="00EE5DAE"/>
    <w:rsid w:val="00EE6E97"/>
    <w:rsid w:val="00EE71F8"/>
    <w:rsid w:val="00EE74CE"/>
    <w:rsid w:val="00EE7616"/>
    <w:rsid w:val="00EF09A8"/>
    <w:rsid w:val="00EF12FC"/>
    <w:rsid w:val="00EF15A6"/>
    <w:rsid w:val="00EF160A"/>
    <w:rsid w:val="00EF194F"/>
    <w:rsid w:val="00EF1B6D"/>
    <w:rsid w:val="00EF1C4B"/>
    <w:rsid w:val="00EF1F10"/>
    <w:rsid w:val="00EF34B6"/>
    <w:rsid w:val="00EF3A13"/>
    <w:rsid w:val="00EF3C62"/>
    <w:rsid w:val="00EF3DBA"/>
    <w:rsid w:val="00EF3E99"/>
    <w:rsid w:val="00EF46D7"/>
    <w:rsid w:val="00EF4C35"/>
    <w:rsid w:val="00EF58EB"/>
    <w:rsid w:val="00EF5F03"/>
    <w:rsid w:val="00EF61A8"/>
    <w:rsid w:val="00EF7AA6"/>
    <w:rsid w:val="00EF7B32"/>
    <w:rsid w:val="00EF7C38"/>
    <w:rsid w:val="00EF7EFE"/>
    <w:rsid w:val="00F002CC"/>
    <w:rsid w:val="00F01B45"/>
    <w:rsid w:val="00F0275C"/>
    <w:rsid w:val="00F02767"/>
    <w:rsid w:val="00F028BA"/>
    <w:rsid w:val="00F0401C"/>
    <w:rsid w:val="00F043DD"/>
    <w:rsid w:val="00F057D3"/>
    <w:rsid w:val="00F05C30"/>
    <w:rsid w:val="00F06377"/>
    <w:rsid w:val="00F06746"/>
    <w:rsid w:val="00F0686E"/>
    <w:rsid w:val="00F071F6"/>
    <w:rsid w:val="00F07692"/>
    <w:rsid w:val="00F07A19"/>
    <w:rsid w:val="00F100B1"/>
    <w:rsid w:val="00F1137E"/>
    <w:rsid w:val="00F1158D"/>
    <w:rsid w:val="00F118CA"/>
    <w:rsid w:val="00F1214A"/>
    <w:rsid w:val="00F14F93"/>
    <w:rsid w:val="00F1685C"/>
    <w:rsid w:val="00F17640"/>
    <w:rsid w:val="00F178E7"/>
    <w:rsid w:val="00F20022"/>
    <w:rsid w:val="00F2005C"/>
    <w:rsid w:val="00F20F81"/>
    <w:rsid w:val="00F21509"/>
    <w:rsid w:val="00F21ABE"/>
    <w:rsid w:val="00F21EA4"/>
    <w:rsid w:val="00F2207B"/>
    <w:rsid w:val="00F22498"/>
    <w:rsid w:val="00F22E92"/>
    <w:rsid w:val="00F247DC"/>
    <w:rsid w:val="00F24934"/>
    <w:rsid w:val="00F24D02"/>
    <w:rsid w:val="00F24D61"/>
    <w:rsid w:val="00F2535B"/>
    <w:rsid w:val="00F25F07"/>
    <w:rsid w:val="00F263D4"/>
    <w:rsid w:val="00F27087"/>
    <w:rsid w:val="00F27CB2"/>
    <w:rsid w:val="00F302B4"/>
    <w:rsid w:val="00F30B7D"/>
    <w:rsid w:val="00F30C21"/>
    <w:rsid w:val="00F31245"/>
    <w:rsid w:val="00F347B3"/>
    <w:rsid w:val="00F3488D"/>
    <w:rsid w:val="00F35FB7"/>
    <w:rsid w:val="00F36684"/>
    <w:rsid w:val="00F374AE"/>
    <w:rsid w:val="00F37A2B"/>
    <w:rsid w:val="00F40A40"/>
    <w:rsid w:val="00F40AC8"/>
    <w:rsid w:val="00F40CCE"/>
    <w:rsid w:val="00F413AE"/>
    <w:rsid w:val="00F42189"/>
    <w:rsid w:val="00F421AB"/>
    <w:rsid w:val="00F42628"/>
    <w:rsid w:val="00F42B0F"/>
    <w:rsid w:val="00F42FA4"/>
    <w:rsid w:val="00F432E7"/>
    <w:rsid w:val="00F43827"/>
    <w:rsid w:val="00F44642"/>
    <w:rsid w:val="00F44BFD"/>
    <w:rsid w:val="00F4560B"/>
    <w:rsid w:val="00F4575A"/>
    <w:rsid w:val="00F45EEE"/>
    <w:rsid w:val="00F46CB8"/>
    <w:rsid w:val="00F46DF7"/>
    <w:rsid w:val="00F46F22"/>
    <w:rsid w:val="00F47A71"/>
    <w:rsid w:val="00F47FCE"/>
    <w:rsid w:val="00F50F19"/>
    <w:rsid w:val="00F50FAD"/>
    <w:rsid w:val="00F5166D"/>
    <w:rsid w:val="00F51953"/>
    <w:rsid w:val="00F5199C"/>
    <w:rsid w:val="00F53456"/>
    <w:rsid w:val="00F53A6A"/>
    <w:rsid w:val="00F53D65"/>
    <w:rsid w:val="00F54285"/>
    <w:rsid w:val="00F54382"/>
    <w:rsid w:val="00F549DE"/>
    <w:rsid w:val="00F5519C"/>
    <w:rsid w:val="00F5521F"/>
    <w:rsid w:val="00F5534C"/>
    <w:rsid w:val="00F554A0"/>
    <w:rsid w:val="00F55AB4"/>
    <w:rsid w:val="00F5610C"/>
    <w:rsid w:val="00F57F1E"/>
    <w:rsid w:val="00F6031D"/>
    <w:rsid w:val="00F603C3"/>
    <w:rsid w:val="00F60762"/>
    <w:rsid w:val="00F60E1A"/>
    <w:rsid w:val="00F60E3B"/>
    <w:rsid w:val="00F610C0"/>
    <w:rsid w:val="00F643EE"/>
    <w:rsid w:val="00F64AAF"/>
    <w:rsid w:val="00F650B7"/>
    <w:rsid w:val="00F65514"/>
    <w:rsid w:val="00F6559E"/>
    <w:rsid w:val="00F6598B"/>
    <w:rsid w:val="00F65B69"/>
    <w:rsid w:val="00F66919"/>
    <w:rsid w:val="00F66A2C"/>
    <w:rsid w:val="00F66A8E"/>
    <w:rsid w:val="00F676D6"/>
    <w:rsid w:val="00F67A61"/>
    <w:rsid w:val="00F70640"/>
    <w:rsid w:val="00F714B4"/>
    <w:rsid w:val="00F71B24"/>
    <w:rsid w:val="00F7266F"/>
    <w:rsid w:val="00F72781"/>
    <w:rsid w:val="00F729B3"/>
    <w:rsid w:val="00F72CA1"/>
    <w:rsid w:val="00F72E65"/>
    <w:rsid w:val="00F746F5"/>
    <w:rsid w:val="00F75018"/>
    <w:rsid w:val="00F7696D"/>
    <w:rsid w:val="00F8034D"/>
    <w:rsid w:val="00F80851"/>
    <w:rsid w:val="00F8111A"/>
    <w:rsid w:val="00F82470"/>
    <w:rsid w:val="00F827BE"/>
    <w:rsid w:val="00F82CA6"/>
    <w:rsid w:val="00F830C4"/>
    <w:rsid w:val="00F83297"/>
    <w:rsid w:val="00F845A4"/>
    <w:rsid w:val="00F8519A"/>
    <w:rsid w:val="00F87420"/>
    <w:rsid w:val="00F8752F"/>
    <w:rsid w:val="00F8759E"/>
    <w:rsid w:val="00F90564"/>
    <w:rsid w:val="00F91327"/>
    <w:rsid w:val="00F91343"/>
    <w:rsid w:val="00F9169D"/>
    <w:rsid w:val="00F918C9"/>
    <w:rsid w:val="00F91D36"/>
    <w:rsid w:val="00F9258F"/>
    <w:rsid w:val="00F9302F"/>
    <w:rsid w:val="00F9380E"/>
    <w:rsid w:val="00F93846"/>
    <w:rsid w:val="00F93C69"/>
    <w:rsid w:val="00F94658"/>
    <w:rsid w:val="00F94E0C"/>
    <w:rsid w:val="00F94E5F"/>
    <w:rsid w:val="00F9529C"/>
    <w:rsid w:val="00F9605C"/>
    <w:rsid w:val="00F9615F"/>
    <w:rsid w:val="00FA15F3"/>
    <w:rsid w:val="00FA17F5"/>
    <w:rsid w:val="00FA240E"/>
    <w:rsid w:val="00FA253B"/>
    <w:rsid w:val="00FA2A81"/>
    <w:rsid w:val="00FA2EDA"/>
    <w:rsid w:val="00FA4151"/>
    <w:rsid w:val="00FA44C2"/>
    <w:rsid w:val="00FA47A5"/>
    <w:rsid w:val="00FA4CD0"/>
    <w:rsid w:val="00FA5291"/>
    <w:rsid w:val="00FA65FE"/>
    <w:rsid w:val="00FA6F7A"/>
    <w:rsid w:val="00FA7113"/>
    <w:rsid w:val="00FA71A7"/>
    <w:rsid w:val="00FA74A2"/>
    <w:rsid w:val="00FA76AF"/>
    <w:rsid w:val="00FA7878"/>
    <w:rsid w:val="00FA7A14"/>
    <w:rsid w:val="00FA7CCF"/>
    <w:rsid w:val="00FB06AC"/>
    <w:rsid w:val="00FB06D7"/>
    <w:rsid w:val="00FB0C26"/>
    <w:rsid w:val="00FB16B3"/>
    <w:rsid w:val="00FB2051"/>
    <w:rsid w:val="00FB25DA"/>
    <w:rsid w:val="00FB2DBD"/>
    <w:rsid w:val="00FB3759"/>
    <w:rsid w:val="00FB39FD"/>
    <w:rsid w:val="00FB4F07"/>
    <w:rsid w:val="00FB5540"/>
    <w:rsid w:val="00FB5C01"/>
    <w:rsid w:val="00FB5E95"/>
    <w:rsid w:val="00FB6051"/>
    <w:rsid w:val="00FB65F0"/>
    <w:rsid w:val="00FB6601"/>
    <w:rsid w:val="00FB775F"/>
    <w:rsid w:val="00FB7931"/>
    <w:rsid w:val="00FB7C79"/>
    <w:rsid w:val="00FB7CC0"/>
    <w:rsid w:val="00FC0129"/>
    <w:rsid w:val="00FC085B"/>
    <w:rsid w:val="00FC0906"/>
    <w:rsid w:val="00FC10DD"/>
    <w:rsid w:val="00FC240A"/>
    <w:rsid w:val="00FC24C1"/>
    <w:rsid w:val="00FC2763"/>
    <w:rsid w:val="00FC276B"/>
    <w:rsid w:val="00FC290E"/>
    <w:rsid w:val="00FC386D"/>
    <w:rsid w:val="00FC3BC8"/>
    <w:rsid w:val="00FC4081"/>
    <w:rsid w:val="00FC4748"/>
    <w:rsid w:val="00FC568E"/>
    <w:rsid w:val="00FC5793"/>
    <w:rsid w:val="00FC6D78"/>
    <w:rsid w:val="00FC6FC3"/>
    <w:rsid w:val="00FC7608"/>
    <w:rsid w:val="00FC7869"/>
    <w:rsid w:val="00FD0120"/>
    <w:rsid w:val="00FD0488"/>
    <w:rsid w:val="00FD111A"/>
    <w:rsid w:val="00FD2FE5"/>
    <w:rsid w:val="00FD34C2"/>
    <w:rsid w:val="00FD4640"/>
    <w:rsid w:val="00FD5952"/>
    <w:rsid w:val="00FD6864"/>
    <w:rsid w:val="00FD73EE"/>
    <w:rsid w:val="00FD762B"/>
    <w:rsid w:val="00FD76E8"/>
    <w:rsid w:val="00FD7F95"/>
    <w:rsid w:val="00FE0405"/>
    <w:rsid w:val="00FE07A2"/>
    <w:rsid w:val="00FE0A65"/>
    <w:rsid w:val="00FE1157"/>
    <w:rsid w:val="00FE2DEE"/>
    <w:rsid w:val="00FE5174"/>
    <w:rsid w:val="00FE6D1C"/>
    <w:rsid w:val="00FE6E06"/>
    <w:rsid w:val="00FE6F91"/>
    <w:rsid w:val="00FE7275"/>
    <w:rsid w:val="00FE78B2"/>
    <w:rsid w:val="00FF038D"/>
    <w:rsid w:val="00FF0D8E"/>
    <w:rsid w:val="00FF1320"/>
    <w:rsid w:val="00FF4DE3"/>
    <w:rsid w:val="00FF4FBB"/>
    <w:rsid w:val="00FF53DC"/>
    <w:rsid w:val="00FF559C"/>
    <w:rsid w:val="00FF64BD"/>
    <w:rsid w:val="00FF6E86"/>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paragraph" w:styleId="1">
    <w:name w:val="heading 1"/>
    <w:basedOn w:val="a"/>
    <w:next w:val="a"/>
    <w:link w:val="10"/>
    <w:uiPriority w:val="9"/>
    <w:qFormat/>
    <w:rsid w:val="00942C81"/>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27E1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27E1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 w:type="character" w:styleId="af6">
    <w:name w:val="page number"/>
    <w:basedOn w:val="a0"/>
    <w:uiPriority w:val="99"/>
    <w:semiHidden/>
    <w:unhideWhenUsed/>
    <w:rsid w:val="00942C81"/>
  </w:style>
  <w:style w:type="character" w:styleId="af7">
    <w:name w:val="line number"/>
    <w:basedOn w:val="a0"/>
    <w:uiPriority w:val="99"/>
    <w:semiHidden/>
    <w:unhideWhenUsed/>
    <w:rsid w:val="00942C81"/>
  </w:style>
  <w:style w:type="paragraph" w:customStyle="1" w:styleId="report1">
    <w:name w:val="report 1"/>
    <w:basedOn w:val="1"/>
    <w:next w:val="a"/>
    <w:link w:val="report10"/>
    <w:qFormat/>
    <w:rsid w:val="00942C81"/>
    <w:pPr>
      <w:spacing w:beforeLines="50" w:before="50" w:afterLines="50" w:after="50" w:line="360" w:lineRule="auto"/>
      <w:jc w:val="left"/>
    </w:pPr>
    <w:rPr>
      <w:rFonts w:ascii="Times New Roman" w:eastAsia="Times New Roman" w:hAnsi="Times New Roman"/>
      <w:bCs w:val="0"/>
      <w:sz w:val="28"/>
      <w:szCs w:val="24"/>
    </w:rPr>
  </w:style>
  <w:style w:type="character" w:customStyle="1" w:styleId="report10">
    <w:name w:val="report 1 字符"/>
    <w:basedOn w:val="a0"/>
    <w:link w:val="report1"/>
    <w:rsid w:val="00942C81"/>
    <w:rPr>
      <w:rFonts w:ascii="Times New Roman" w:eastAsia="Times New Roman" w:hAnsi="Times New Roman"/>
      <w:b/>
      <w:kern w:val="44"/>
      <w:sz w:val="28"/>
    </w:rPr>
  </w:style>
  <w:style w:type="character" w:customStyle="1" w:styleId="10">
    <w:name w:val="标题 1 字符"/>
    <w:basedOn w:val="a0"/>
    <w:link w:val="1"/>
    <w:uiPriority w:val="9"/>
    <w:rsid w:val="00942C81"/>
    <w:rPr>
      <w:b/>
      <w:bCs/>
      <w:kern w:val="44"/>
      <w:sz w:val="44"/>
      <w:szCs w:val="44"/>
    </w:rPr>
  </w:style>
  <w:style w:type="paragraph" w:customStyle="1" w:styleId="report2">
    <w:name w:val="report 2"/>
    <w:basedOn w:val="2"/>
    <w:next w:val="a"/>
    <w:link w:val="report20"/>
    <w:qFormat/>
    <w:rsid w:val="00A27E1B"/>
    <w:pPr>
      <w:spacing w:beforeLines="50" w:before="156" w:afterLines="50" w:after="156" w:line="360" w:lineRule="auto"/>
      <w:jc w:val="left"/>
    </w:pPr>
    <w:rPr>
      <w:rFonts w:ascii="Times New Roman" w:eastAsia="Times New Roman" w:hAnsi="Times New Roman"/>
      <w:bCs w:val="0"/>
      <w:sz w:val="28"/>
      <w:szCs w:val="24"/>
    </w:rPr>
  </w:style>
  <w:style w:type="character" w:customStyle="1" w:styleId="report20">
    <w:name w:val="report 2 字符"/>
    <w:basedOn w:val="a0"/>
    <w:link w:val="report2"/>
    <w:rsid w:val="00A27E1B"/>
    <w:rPr>
      <w:rFonts w:ascii="Times New Roman" w:eastAsia="Times New Roman" w:hAnsi="Times New Roman" w:cstheme="majorBidi"/>
      <w:b/>
      <w:sz w:val="28"/>
    </w:rPr>
  </w:style>
  <w:style w:type="character" w:customStyle="1" w:styleId="20">
    <w:name w:val="标题 2 字符"/>
    <w:basedOn w:val="a0"/>
    <w:link w:val="2"/>
    <w:uiPriority w:val="9"/>
    <w:semiHidden/>
    <w:rsid w:val="00A27E1B"/>
    <w:rPr>
      <w:rFonts w:asciiTheme="majorHAnsi" w:eastAsiaTheme="majorEastAsia" w:hAnsiTheme="majorHAnsi" w:cstheme="majorBidi"/>
      <w:b/>
      <w:bCs/>
      <w:sz w:val="32"/>
      <w:szCs w:val="32"/>
    </w:rPr>
  </w:style>
  <w:style w:type="paragraph" w:customStyle="1" w:styleId="report3">
    <w:name w:val="report 3"/>
    <w:basedOn w:val="3"/>
    <w:next w:val="a"/>
    <w:link w:val="report30"/>
    <w:qFormat/>
    <w:rsid w:val="00A27E1B"/>
    <w:pPr>
      <w:spacing w:beforeLines="50" w:before="50" w:afterLines="50" w:after="50" w:line="360" w:lineRule="auto"/>
      <w:ind w:firstLineChars="200" w:firstLine="200"/>
    </w:pPr>
    <w:rPr>
      <w:rFonts w:ascii="Times New Roman" w:eastAsia="Times New Roman" w:hAnsi="Times New Roman"/>
      <w:bCs w:val="0"/>
      <w:sz w:val="24"/>
      <w:szCs w:val="24"/>
    </w:rPr>
  </w:style>
  <w:style w:type="character" w:customStyle="1" w:styleId="report30">
    <w:name w:val="report 3 字符"/>
    <w:basedOn w:val="a0"/>
    <w:link w:val="report3"/>
    <w:rsid w:val="00A27E1B"/>
    <w:rPr>
      <w:rFonts w:ascii="Times New Roman" w:eastAsia="Times New Roman" w:hAnsi="Times New Roman"/>
      <w:b/>
      <w:sz w:val="24"/>
    </w:rPr>
  </w:style>
  <w:style w:type="character" w:customStyle="1" w:styleId="30">
    <w:name w:val="标题 3 字符"/>
    <w:basedOn w:val="a0"/>
    <w:link w:val="3"/>
    <w:uiPriority w:val="9"/>
    <w:semiHidden/>
    <w:rsid w:val="00A27E1B"/>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43910736">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38886007">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325666963">
      <w:bodyDiv w:val="1"/>
      <w:marLeft w:val="0"/>
      <w:marRight w:val="0"/>
      <w:marTop w:val="0"/>
      <w:marBottom w:val="0"/>
      <w:divBdr>
        <w:top w:val="none" w:sz="0" w:space="0" w:color="auto"/>
        <w:left w:val="none" w:sz="0" w:space="0" w:color="auto"/>
        <w:bottom w:val="none" w:sz="0" w:space="0" w:color="auto"/>
        <w:right w:val="none" w:sz="0" w:space="0" w:color="auto"/>
      </w:divBdr>
    </w:div>
    <w:div w:id="334113603">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60823224">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15138109">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804465549">
      <w:bodyDiv w:val="1"/>
      <w:marLeft w:val="0"/>
      <w:marRight w:val="0"/>
      <w:marTop w:val="0"/>
      <w:marBottom w:val="0"/>
      <w:divBdr>
        <w:top w:val="none" w:sz="0" w:space="0" w:color="auto"/>
        <w:left w:val="none" w:sz="0" w:space="0" w:color="auto"/>
        <w:bottom w:val="none" w:sz="0" w:space="0" w:color="auto"/>
        <w:right w:val="none" w:sz="0" w:space="0" w:color="auto"/>
      </w:divBdr>
    </w:div>
    <w:div w:id="934482702">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954411115">
      <w:bodyDiv w:val="1"/>
      <w:marLeft w:val="0"/>
      <w:marRight w:val="0"/>
      <w:marTop w:val="0"/>
      <w:marBottom w:val="0"/>
      <w:divBdr>
        <w:top w:val="none" w:sz="0" w:space="0" w:color="auto"/>
        <w:left w:val="none" w:sz="0" w:space="0" w:color="auto"/>
        <w:bottom w:val="none" w:sz="0" w:space="0" w:color="auto"/>
        <w:right w:val="none" w:sz="0" w:space="0" w:color="auto"/>
      </w:divBdr>
    </w:div>
    <w:div w:id="962004164">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45264215">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4360628">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39235401">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463228027">
      <w:bodyDiv w:val="1"/>
      <w:marLeft w:val="0"/>
      <w:marRight w:val="0"/>
      <w:marTop w:val="0"/>
      <w:marBottom w:val="0"/>
      <w:divBdr>
        <w:top w:val="none" w:sz="0" w:space="0" w:color="auto"/>
        <w:left w:val="none" w:sz="0" w:space="0" w:color="auto"/>
        <w:bottom w:val="none" w:sz="0" w:space="0" w:color="auto"/>
        <w:right w:val="none" w:sz="0" w:space="0" w:color="auto"/>
      </w:divBdr>
    </w:div>
    <w:div w:id="1488980691">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518763979">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63011993">
      <w:bodyDiv w:val="1"/>
      <w:marLeft w:val="0"/>
      <w:marRight w:val="0"/>
      <w:marTop w:val="0"/>
      <w:marBottom w:val="0"/>
      <w:divBdr>
        <w:top w:val="none" w:sz="0" w:space="0" w:color="auto"/>
        <w:left w:val="none" w:sz="0" w:space="0" w:color="auto"/>
        <w:bottom w:val="none" w:sz="0" w:space="0" w:color="auto"/>
        <w:right w:val="none" w:sz="0" w:space="0" w:color="auto"/>
      </w:divBdr>
    </w:div>
    <w:div w:id="1886790189">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1994261960">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4035918">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274</TotalTime>
  <Pages>1</Pages>
  <Words>12209</Words>
  <Characters>69592</Characters>
  <Application>Microsoft Office Word</Application>
  <DocSecurity>0</DocSecurity>
  <Lines>579</Lines>
  <Paragraphs>163</Paragraphs>
  <ScaleCrop>false</ScaleCrop>
  <Company/>
  <LinksUpToDate>false</LinksUpToDate>
  <CharactersWithSpaces>81638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178</cp:revision>
  <dcterms:created xsi:type="dcterms:W3CDTF">2025-04-28T05:26:00Z</dcterms:created>
  <dcterms:modified xsi:type="dcterms:W3CDTF">2025-04-30T07:44:00Z</dcterms:modified>
</cp:coreProperties>
</file>